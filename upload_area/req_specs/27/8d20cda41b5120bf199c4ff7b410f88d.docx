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1FE5" w:rsidRDefault="00802973">
      <w:pPr>
        <w:pStyle w:val="ReturnAddress"/>
        <w:framePr w:w="2180" w:h="999" w:wrap="notBeside" w:x="9262" w:y="725"/>
      </w:pPr>
      <w:r>
        <w:rPr>
          <w:noProof/>
        </w:rPr>
        <w:drawing>
          <wp:inline distT="0" distB="0" distL="0" distR="0">
            <wp:extent cx="1383665" cy="628015"/>
            <wp:effectExtent l="19050" t="0" r="6985" b="0"/>
            <wp:docPr id="2" name="Picture 2" descr="gh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hi_logo"/>
                    <pic:cNvPicPr>
                      <a:picLocks noChangeAspect="1" noChangeArrowheads="1"/>
                    </pic:cNvPicPr>
                  </pic:nvPicPr>
                  <pic:blipFill>
                    <a:blip r:embed="rId13" cstate="print"/>
                    <a:srcRect/>
                    <a:stretch>
                      <a:fillRect/>
                    </a:stretch>
                  </pic:blipFill>
                  <pic:spPr bwMode="auto">
                    <a:xfrm>
                      <a:off x="0" y="0"/>
                      <a:ext cx="1383665" cy="628015"/>
                    </a:xfrm>
                    <a:prstGeom prst="rect">
                      <a:avLst/>
                    </a:prstGeom>
                    <a:noFill/>
                    <a:ln w="9525">
                      <a:noFill/>
                      <a:miter lim="800000"/>
                      <a:headEnd/>
                      <a:tailEnd/>
                    </a:ln>
                  </pic:spPr>
                </pic:pic>
              </a:graphicData>
            </a:graphic>
          </wp:inline>
        </w:drawing>
      </w:r>
    </w:p>
    <w:p w:rsidR="00D51D1A" w:rsidRPr="000C7CF9" w:rsidRDefault="00052ED1" w:rsidP="000C7CF9">
      <w:pPr>
        <w:rPr>
          <w:b/>
          <w:sz w:val="56"/>
          <w:szCs w:val="56"/>
        </w:rPr>
      </w:pPr>
      <w:r>
        <w:rPr>
          <w:b/>
          <w:noProof/>
          <w:sz w:val="56"/>
          <w:szCs w:val="56"/>
        </w:rPr>
        <mc:AlternateContent>
          <mc:Choice Requires="wps">
            <w:drawing>
              <wp:anchor distT="0" distB="0" distL="114300" distR="114300" simplePos="0" relativeHeight="251659776" behindDoc="1" locked="1" layoutInCell="0" allowOverlap="1">
                <wp:simplePos x="0" y="0"/>
                <wp:positionH relativeFrom="page">
                  <wp:posOffset>1828800</wp:posOffset>
                </wp:positionH>
                <wp:positionV relativeFrom="page">
                  <wp:posOffset>365760</wp:posOffset>
                </wp:positionV>
                <wp:extent cx="106680" cy="838200"/>
                <wp:effectExtent l="0" t="0" r="7620" b="0"/>
                <wp:wrapNone/>
                <wp:docPr id="23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rsidR="00927707" w:rsidRDefault="00927707">
                            <w:pPr>
                              <w:spacing w:line="130" w:lineRule="exact"/>
                              <w:ind w:left="2"/>
                              <w:rPr>
                                <w:sz w:val="40"/>
                              </w:rPr>
                            </w:pPr>
                            <w:r>
                              <w:rPr>
                                <w:sz w:val="40"/>
                              </w:rPr>
                              <w:t>.</w:t>
                            </w:r>
                            <w:r>
                              <w:rPr>
                                <w:sz w:val="40"/>
                              </w:rPr>
                              <w:br/>
                              <w:t>.</w:t>
                            </w:r>
                            <w:r>
                              <w:rPr>
                                <w:sz w:val="40"/>
                              </w:rPr>
                              <w:br/>
                              <w:t>.</w:t>
                            </w:r>
                            <w:r>
                              <w:rPr>
                                <w:sz w:val="40"/>
                              </w:rPr>
                              <w:br/>
                              <w:t>.</w:t>
                            </w:r>
                            <w:r>
                              <w:rPr>
                                <w:sz w:val="40"/>
                              </w:rPr>
                              <w:br/>
                              <w:t>.</w:t>
                            </w:r>
                            <w:r>
                              <w:rPr>
                                <w:sz w:val="40"/>
                              </w:rPr>
                              <w:br/>
                              <w:t>..</w:t>
                            </w:r>
                            <w:r>
                              <w:rPr>
                                <w:sz w:val="40"/>
                              </w:rPr>
                              <w:br/>
                              <w:t>.</w:t>
                            </w:r>
                            <w:r>
                              <w:rPr>
                                <w:sz w:val="40"/>
                              </w:rPr>
                              <w:br/>
                              <w:t>.</w:t>
                            </w:r>
                            <w:r>
                              <w:rPr>
                                <w:sz w:val="40"/>
                              </w:rPr>
                              <w:br/>
                              <w:t>.</w:t>
                            </w:r>
                          </w:p>
                          <w:p w:rsidR="00927707" w:rsidRDefault="0092770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in;margin-top:28.8pt;width:8.4pt;height:66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" o:allowincell="f" filled="f" stroked="f" strokecolor="white" strokeweight="6pt">
                <v:textbox inset="0,0,0,0">
                  <w:txbxContent>
                    <w:p w:rsidR="00927707" w:rsidRDefault="00927707">
                      <w:pPr>
                        <w:spacing w:line="130" w:lineRule="exact"/>
                        <w:ind w:left="2"/>
                        <w:rPr>
                          <w:sz w:val="40"/>
                        </w:rPr>
                      </w:pPr>
                      <w:r>
                        <w:rPr>
                          <w:sz w:val="40"/>
                        </w:rPr>
                        <w:t>.</w:t>
                      </w:r>
                      <w:r>
                        <w:rPr>
                          <w:sz w:val="40"/>
                        </w:rPr>
                        <w:br/>
                        <w:t>.</w:t>
                      </w:r>
                      <w:r>
                        <w:rPr>
                          <w:sz w:val="40"/>
                        </w:rPr>
                        <w:br/>
                        <w:t>.</w:t>
                      </w:r>
                      <w:r>
                        <w:rPr>
                          <w:sz w:val="40"/>
                        </w:rPr>
                        <w:br/>
                        <w:t>.</w:t>
                      </w:r>
                      <w:r>
                        <w:rPr>
                          <w:sz w:val="40"/>
                        </w:rPr>
                        <w:br/>
                        <w:t>.</w:t>
                      </w:r>
                      <w:r>
                        <w:rPr>
                          <w:sz w:val="40"/>
                        </w:rPr>
                        <w:br/>
                        <w:t>..</w:t>
                      </w:r>
                      <w:r>
                        <w:rPr>
                          <w:sz w:val="40"/>
                        </w:rPr>
                        <w:br/>
                        <w:t>.</w:t>
                      </w:r>
                      <w:r>
                        <w:rPr>
                          <w:sz w:val="40"/>
                        </w:rPr>
                        <w:br/>
                        <w:t>.</w:t>
                      </w:r>
                      <w:r>
                        <w:rPr>
                          <w:sz w:val="40"/>
                        </w:rPr>
                        <w:br/>
                        <w:t>.</w:t>
                      </w:r>
                    </w:p>
                    <w:p w:rsidR="00927707" w:rsidRDefault="00927707"/>
                  </w:txbxContent>
                </v:textbox>
                <w10:wrap anchorx="page" anchory="page"/>
                <w10:anchorlock/>
              </v:rect>
            </w:pict>
          </mc:Fallback>
        </mc:AlternateContent>
      </w:r>
      <w:r w:rsidR="00996DCF" w:rsidRPr="00996DCF">
        <w:rPr>
          <w:b/>
          <w:sz w:val="56"/>
          <w:szCs w:val="56"/>
        </w:rPr>
        <w:t>Genomic Health</w:t>
      </w:r>
      <w:r>
        <w:rPr>
          <w:b/>
          <w:noProof/>
          <w:sz w:val="56"/>
          <w:szCs w:val="56"/>
        </w:rPr>
        <mc:AlternateContent>
          <mc:Choice Requires="wps">
            <w:drawing>
              <wp:anchor distT="0" distB="0" distL="114300" distR="114300" simplePos="0" relativeHeight="251655680" behindDoc="1" locked="1" layoutInCell="0" allowOverlap="1">
                <wp:simplePos x="0" y="0"/>
                <wp:positionH relativeFrom="page">
                  <wp:posOffset>457200</wp:posOffset>
                </wp:positionH>
                <wp:positionV relativeFrom="page">
                  <wp:posOffset>1105535</wp:posOffset>
                </wp:positionV>
                <wp:extent cx="6858000" cy="403225"/>
                <wp:effectExtent l="0" t="0" r="0" b="0"/>
                <wp:wrapNone/>
                <wp:docPr id="23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403225"/>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6pt;margin-top:87.05pt;width:540pt;height:31.7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" o:allowincell="f" fillcolor="#e5e5e5" stroked="f" strokecolor="#e5e5e5">
                <w10:wrap anchorx="page" anchory="page"/>
                <w10:anchorlock/>
              </v:rect>
            </w:pict>
          </mc:Fallback>
        </mc:AlternateContent>
      </w:r>
      <w:r>
        <w:rPr>
          <w:b/>
          <w:noProof/>
          <w:sz w:val="56"/>
          <w:szCs w:val="56"/>
        </w:rPr>
        <mc:AlternateContent>
          <mc:Choice Requires="wps">
            <w:drawing>
              <wp:anchor distT="0" distB="0" distL="114300" distR="114300" simplePos="0" relativeHeight="251656704" behindDoc="1" locked="1" layoutInCell="0" allowOverlap="1">
                <wp:simplePos x="0" y="0"/>
                <wp:positionH relativeFrom="page">
                  <wp:posOffset>457200</wp:posOffset>
                </wp:positionH>
                <wp:positionV relativeFrom="page">
                  <wp:posOffset>4023360</wp:posOffset>
                </wp:positionV>
                <wp:extent cx="2056765" cy="2050415"/>
                <wp:effectExtent l="0" t="0" r="635" b="6985"/>
                <wp:wrapNone/>
                <wp:docPr id="23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6765" cy="205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FFFFFF"/>
                              </a:solidFill>
                              <a:miter lim="800000"/>
                              <a:headEnd/>
                              <a:tailEnd/>
                            </a14:hiddenLine>
                          </a:ext>
                        </a:extLst>
                      </wps:spPr>
                      <wps:txbx>
                        <w:txbxContent>
                          <w:p w:rsidR="00927707" w:rsidRDefault="0092770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7" style="position:absolute;margin-left:36pt;margin-top:316.8pt;width:161.95pt;height:161.4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" o:allowincell="f" filled="f" stroked="f" strokecolor="white" strokeweight=".25pt">
                <v:textbox inset="0,0,0,0">
                  <w:txbxContent>
                    <w:p w:rsidR="00927707" w:rsidRDefault="00927707"/>
                  </w:txbxContent>
                </v:textbox>
                <w10:wrap anchorx="page" anchory="page"/>
                <w10:anchorlock/>
              </v:rect>
            </w:pict>
          </mc:Fallback>
        </mc:AlternateContent>
      </w:r>
      <w:r w:rsidR="00996DCF" w:rsidRPr="00996DCF">
        <w:rPr>
          <w:b/>
          <w:sz w:val="56"/>
          <w:szCs w:val="56"/>
        </w:rPr>
        <w:t xml:space="preserve"> </w:t>
      </w:r>
      <w:bookmarkStart w:id="0" w:name="OLE_LINK1"/>
      <w:bookmarkStart w:id="1" w:name="OLE_LINK2"/>
    </w:p>
    <w:p w:rsidR="00297842" w:rsidRPr="00297842" w:rsidRDefault="000C7CF9" w:rsidP="00297842">
      <w:pPr>
        <w:pStyle w:val="TitleCover"/>
        <w:rPr>
          <w:sz w:val="52"/>
          <w:szCs w:val="52"/>
        </w:rPr>
      </w:pPr>
      <w:r>
        <w:rPr>
          <w:sz w:val="52"/>
          <w:szCs w:val="52"/>
        </w:rPr>
        <w:t xml:space="preserve">Business Requirement Specifications </w:t>
      </w:r>
      <w:r w:rsidR="007A1FE5" w:rsidRPr="005954A3">
        <w:rPr>
          <w:sz w:val="52"/>
          <w:szCs w:val="52"/>
        </w:rPr>
        <w:t xml:space="preserve">for </w:t>
      </w:r>
      <w:r w:rsidR="00D20C67">
        <w:rPr>
          <w:sz w:val="52"/>
          <w:szCs w:val="52"/>
        </w:rPr>
        <w:t>Domestic</w:t>
      </w:r>
      <w:r w:rsidR="00A32280">
        <w:rPr>
          <w:sz w:val="52"/>
          <w:szCs w:val="52"/>
        </w:rPr>
        <w:br/>
      </w:r>
      <w:r w:rsidR="00AF3976">
        <w:rPr>
          <w:sz w:val="52"/>
          <w:szCs w:val="52"/>
        </w:rPr>
        <w:t xml:space="preserve">Portal &amp; </w:t>
      </w:r>
      <w:r w:rsidR="00297842">
        <w:rPr>
          <w:sz w:val="52"/>
          <w:szCs w:val="52"/>
        </w:rPr>
        <w:t>Online Ordering</w:t>
      </w:r>
    </w:p>
    <w:bookmarkEnd w:id="0"/>
    <w:bookmarkEnd w:id="1"/>
    <w:p w:rsidR="007A1FE5" w:rsidRDefault="007A1FE5">
      <w:pPr>
        <w:ind w:left="720" w:firstLine="360"/>
        <w:rPr>
          <w:rFonts w:ascii="Arial" w:hAnsi="Arial"/>
          <w:b/>
        </w:rPr>
      </w:pPr>
    </w:p>
    <w:p w:rsidR="009C55A3" w:rsidRDefault="00EA5F98" w:rsidP="009C55A3">
      <w:pPr>
        <w:pStyle w:val="BodyText"/>
        <w:spacing w:after="0"/>
      </w:pPr>
      <w:r>
        <w:t xml:space="preserve">Document Number:  </w:t>
      </w:r>
      <w:r w:rsidR="0037484A" w:rsidRPr="0037484A">
        <w:t>BRS-OP-PA-05-003</w:t>
      </w:r>
    </w:p>
    <w:p w:rsidR="009C55A3" w:rsidRDefault="00EA5F98" w:rsidP="009C55A3">
      <w:pPr>
        <w:pStyle w:val="BodyText"/>
        <w:spacing w:after="0"/>
      </w:pPr>
      <w:r w:rsidRPr="00936BCB">
        <w:t>Revision Number</w:t>
      </w:r>
      <w:r w:rsidR="00857206">
        <w:t xml:space="preserve">: </w:t>
      </w:r>
      <w:ins w:id="2" w:author="rchao" w:date="2011-05-09T13:43:00Z">
        <w:r w:rsidR="0051326A">
          <w:t xml:space="preserve">   </w:t>
        </w:r>
      </w:ins>
      <w:del w:id="3" w:author="Stephen Adams" w:date="2011-07-11T12:06:00Z">
        <w:r w:rsidR="005D3700" w:rsidDel="000D5DC6">
          <w:delText>3</w:delText>
        </w:r>
      </w:del>
      <w:ins w:id="4" w:author="sadams" w:date="2011-05-09T13:43:00Z">
        <w:del w:id="5" w:author="Stephen Adams" w:date="2011-07-11T12:06:00Z">
          <w:r w:rsidR="00AF73A4" w:rsidDel="000D5DC6">
            <w:delText>4</w:delText>
          </w:r>
        </w:del>
      </w:ins>
      <w:del w:id="6" w:author="Stephen Adams" w:date="2011-07-11T12:06:00Z">
        <w:r w:rsidR="00857206" w:rsidDel="000D5DC6">
          <w:delText>.0</w:delText>
        </w:r>
      </w:del>
      <w:ins w:id="7" w:author="rchao" w:date="2011-07-15T15:50:00Z">
        <w:r w:rsidR="009F2CDE">
          <w:t>4.0</w:t>
        </w:r>
      </w:ins>
    </w:p>
    <w:p w:rsidR="009C55A3" w:rsidDel="000D5DC6" w:rsidRDefault="00EA5F98" w:rsidP="009C55A3">
      <w:pPr>
        <w:pStyle w:val="BodyText"/>
        <w:spacing w:after="0"/>
        <w:rPr>
          <w:del w:id="8" w:author="Stephen Adams" w:date="2011-07-11T12:06:00Z"/>
          <w:i/>
        </w:rPr>
      </w:pPr>
      <w:r>
        <w:t xml:space="preserve">Effective Date: </w:t>
      </w:r>
      <w:ins w:id="9" w:author="rchao" w:date="2011-05-09T13:43:00Z">
        <w:del w:id="10" w:author="Stephen Adams" w:date="2011-07-11T12:06:00Z">
          <w:r w:rsidR="0051326A" w:rsidDel="000D5DC6">
            <w:delText xml:space="preserve">        </w:delText>
          </w:r>
        </w:del>
      </w:ins>
      <w:del w:id="11" w:author="Stephen Adams" w:date="2011-07-11T12:06:00Z">
        <w:r w:rsidR="004D7C1B" w:rsidDel="000D5DC6">
          <w:delText>03-May</w:delText>
        </w:r>
      </w:del>
      <w:ins w:id="12" w:author="sadams" w:date="2011-05-09T13:43:00Z">
        <w:del w:id="13" w:author="Stephen Adams" w:date="2011-07-11T12:06:00Z">
          <w:r w:rsidR="00AF73A4" w:rsidDel="000D5DC6">
            <w:delText>October</w:delText>
          </w:r>
        </w:del>
      </w:ins>
      <w:del w:id="14" w:author="Stephen Adams" w:date="2011-07-11T12:06:00Z">
        <w:r w:rsidR="004D7C1B" w:rsidDel="000D5DC6">
          <w:delText>-2010</w:delText>
        </w:r>
      </w:del>
    </w:p>
    <w:p w:rsidR="009C55A3" w:rsidRDefault="00EA5F98" w:rsidP="000D5DC6">
      <w:pPr>
        <w:pStyle w:val="BodyText"/>
        <w:spacing w:after="0"/>
      </w:pPr>
      <w:del w:id="15" w:author="Stephen Adams" w:date="2011-07-11T12:06:00Z">
        <w:r w:rsidDel="000D5DC6">
          <w:delText xml:space="preserve">Author: </w:delText>
        </w:r>
        <w:r w:rsidR="00931B48" w:rsidDel="000D5DC6">
          <w:delText xml:space="preserve"> </w:delText>
        </w:r>
        <w:r w:rsidR="009623B1" w:rsidDel="000D5DC6">
          <w:delText>Stephen Adams</w:delText>
        </w:r>
        <w:r w:rsidDel="000D5DC6">
          <w:delText xml:space="preserve"> </w:delText>
        </w:r>
      </w:del>
      <w:r w:rsidR="009F2CDE">
        <w:t xml:space="preserve">        </w:t>
      </w:r>
    </w:p>
    <w:p w:rsidR="0051326A" w:rsidRDefault="0051326A" w:rsidP="0037484A">
      <w:pPr>
        <w:pStyle w:val="Caption"/>
        <w:spacing w:before="0" w:after="0"/>
        <w:rPr>
          <w:ins w:id="16" w:author="rchao" w:date="2011-05-09T13:43:00Z"/>
          <w:rFonts w:ascii="Arial" w:hAnsi="Arial"/>
          <w:sz w:val="22"/>
          <w:szCs w:val="22"/>
        </w:rPr>
      </w:pPr>
    </w:p>
    <w:p w:rsidR="0037484A" w:rsidRDefault="00857206" w:rsidP="0037484A">
      <w:pPr>
        <w:pStyle w:val="Caption"/>
        <w:spacing w:before="0" w:after="0"/>
        <w:rPr>
          <w:rFonts w:ascii="Arial" w:hAnsi="Arial"/>
          <w:sz w:val="22"/>
          <w:szCs w:val="22"/>
        </w:rPr>
      </w:pPr>
      <w:r w:rsidRPr="00857206">
        <w:rPr>
          <w:rFonts w:ascii="Arial" w:hAnsi="Arial"/>
          <w:sz w:val="22"/>
          <w:szCs w:val="22"/>
        </w:rPr>
        <w:t>The following reviewers have approved this document.</w:t>
      </w:r>
      <w:r w:rsidR="006A3999">
        <w:rPr>
          <w:rFonts w:ascii="Arial" w:hAnsi="Arial"/>
          <w:sz w:val="22"/>
          <w:szCs w:val="22"/>
        </w:rPr>
        <w:t xml:space="preserve">  </w:t>
      </w:r>
    </w:p>
    <w:p w:rsidR="00FD105D" w:rsidRPr="0037484A" w:rsidRDefault="00857206" w:rsidP="0037484A">
      <w:pPr>
        <w:pStyle w:val="Caption"/>
        <w:spacing w:before="0" w:after="0"/>
        <w:rPr>
          <w:rFonts w:ascii="Arial" w:hAnsi="Arial"/>
          <w:sz w:val="22"/>
          <w:szCs w:val="22"/>
        </w:rPr>
      </w:pPr>
      <w:r w:rsidRPr="00857206">
        <w:rPr>
          <w:rFonts w:ascii="Arial" w:hAnsi="Arial"/>
          <w:sz w:val="22"/>
          <w:szCs w:val="22"/>
        </w:rPr>
        <w:t>See DCO for approver signatures and dates.</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17"/>
      </w:tblGrid>
      <w:tr w:rsidR="00857206" w:rsidTr="0037484A">
        <w:tc>
          <w:tcPr>
            <w:tcW w:w="8217" w:type="dxa"/>
            <w:shd w:val="pct10" w:color="auto" w:fill="FFFFFF"/>
          </w:tcPr>
          <w:p w:rsidR="00857206" w:rsidRDefault="00857206" w:rsidP="005C5D1F">
            <w:pPr>
              <w:pStyle w:val="BodyText"/>
              <w:spacing w:after="120"/>
              <w:ind w:left="0"/>
              <w:jc w:val="center"/>
              <w:rPr>
                <w:b/>
              </w:rPr>
            </w:pPr>
            <w:r>
              <w:rPr>
                <w:b/>
              </w:rPr>
              <w:t>Name and Department</w:t>
            </w:r>
          </w:p>
        </w:tc>
      </w:tr>
      <w:tr w:rsidR="00857206" w:rsidTr="0037484A">
        <w:tc>
          <w:tcPr>
            <w:tcW w:w="8217" w:type="dxa"/>
          </w:tcPr>
          <w:p w:rsidR="00857206" w:rsidRDefault="009623B1" w:rsidP="00297842">
            <w:pPr>
              <w:pStyle w:val="BodyText"/>
              <w:spacing w:after="0"/>
              <w:ind w:left="0"/>
              <w:jc w:val="center"/>
              <w:rPr>
                <w:b/>
                <w:sz w:val="24"/>
                <w:szCs w:val="24"/>
              </w:rPr>
            </w:pPr>
            <w:r>
              <w:rPr>
                <w:b/>
                <w:sz w:val="24"/>
                <w:szCs w:val="24"/>
              </w:rPr>
              <w:t>Stephen Adams</w:t>
            </w:r>
          </w:p>
          <w:p w:rsidR="009623B1" w:rsidRPr="00857206" w:rsidRDefault="009623B1" w:rsidP="00297842">
            <w:pPr>
              <w:pStyle w:val="BodyText"/>
              <w:spacing w:after="0"/>
              <w:ind w:left="0"/>
              <w:jc w:val="center"/>
              <w:rPr>
                <w:b/>
                <w:sz w:val="24"/>
                <w:szCs w:val="24"/>
              </w:rPr>
            </w:pPr>
            <w:r>
              <w:rPr>
                <w:b/>
                <w:sz w:val="24"/>
                <w:szCs w:val="24"/>
              </w:rPr>
              <w:t>AUTHOR, COMMERCIAL OPERATIONS</w:t>
            </w:r>
            <w:r w:rsidR="005D3700">
              <w:rPr>
                <w:b/>
                <w:sz w:val="24"/>
                <w:szCs w:val="24"/>
              </w:rPr>
              <w:t xml:space="preserve"> PLANNING</w:t>
            </w:r>
          </w:p>
        </w:tc>
      </w:tr>
      <w:tr w:rsidR="00857206" w:rsidTr="0037484A">
        <w:tc>
          <w:tcPr>
            <w:tcW w:w="8217" w:type="dxa"/>
          </w:tcPr>
          <w:p w:rsidR="00297842" w:rsidRPr="00857206" w:rsidRDefault="00297842" w:rsidP="00297842">
            <w:pPr>
              <w:pStyle w:val="BodyText"/>
              <w:spacing w:after="0"/>
              <w:ind w:left="0"/>
              <w:jc w:val="center"/>
              <w:rPr>
                <w:b/>
                <w:sz w:val="24"/>
                <w:szCs w:val="24"/>
              </w:rPr>
            </w:pPr>
            <w:r w:rsidRPr="00857206">
              <w:rPr>
                <w:b/>
                <w:sz w:val="24"/>
                <w:szCs w:val="24"/>
              </w:rPr>
              <w:t>Leslie Marquez</w:t>
            </w:r>
          </w:p>
          <w:p w:rsidR="00857206" w:rsidRPr="00857206" w:rsidRDefault="00D91FD3" w:rsidP="00297842">
            <w:pPr>
              <w:pStyle w:val="BodyText"/>
              <w:spacing w:after="0"/>
              <w:ind w:left="0"/>
              <w:jc w:val="center"/>
              <w:rPr>
                <w:b/>
                <w:sz w:val="24"/>
                <w:szCs w:val="24"/>
              </w:rPr>
            </w:pPr>
            <w:r w:rsidRPr="00D91FD3">
              <w:rPr>
                <w:b/>
                <w:sz w:val="24"/>
                <w:szCs w:val="24"/>
              </w:rPr>
              <w:t>CUSTOMER SERVICE &amp; ACCESSIONING</w:t>
            </w:r>
          </w:p>
        </w:tc>
      </w:tr>
      <w:tr w:rsidR="005D3700" w:rsidTr="0037484A">
        <w:tc>
          <w:tcPr>
            <w:tcW w:w="8217" w:type="dxa"/>
          </w:tcPr>
          <w:p w:rsidR="005D3700" w:rsidRDefault="005D3700" w:rsidP="00297842">
            <w:pPr>
              <w:pStyle w:val="BodyText"/>
              <w:spacing w:after="0"/>
              <w:ind w:left="0"/>
              <w:jc w:val="center"/>
              <w:rPr>
                <w:b/>
                <w:sz w:val="24"/>
                <w:szCs w:val="24"/>
              </w:rPr>
            </w:pPr>
            <w:r>
              <w:rPr>
                <w:b/>
                <w:sz w:val="24"/>
                <w:szCs w:val="24"/>
              </w:rPr>
              <w:t>Angela Tzagarakis</w:t>
            </w:r>
          </w:p>
          <w:p w:rsidR="005D3700" w:rsidRPr="00857206" w:rsidRDefault="00F00482" w:rsidP="00297842">
            <w:pPr>
              <w:pStyle w:val="BodyText"/>
              <w:spacing w:after="0"/>
              <w:ind w:left="0"/>
              <w:jc w:val="center"/>
              <w:rPr>
                <w:b/>
                <w:sz w:val="24"/>
                <w:szCs w:val="24"/>
              </w:rPr>
            </w:pPr>
            <w:r w:rsidRPr="00F00482">
              <w:rPr>
                <w:b/>
                <w:sz w:val="24"/>
                <w:szCs w:val="24"/>
              </w:rPr>
              <w:t>INTERNATIONAL CUSTOMER SERVICE</w:t>
            </w:r>
          </w:p>
        </w:tc>
      </w:tr>
      <w:tr w:rsidR="00857206" w:rsidTr="0037484A">
        <w:tc>
          <w:tcPr>
            <w:tcW w:w="8217" w:type="dxa"/>
          </w:tcPr>
          <w:p w:rsidR="00297842" w:rsidRPr="00857206" w:rsidRDefault="00297842" w:rsidP="00297842">
            <w:pPr>
              <w:pStyle w:val="BodyText"/>
              <w:spacing w:after="0"/>
              <w:ind w:left="0"/>
              <w:jc w:val="center"/>
              <w:rPr>
                <w:b/>
                <w:sz w:val="24"/>
                <w:szCs w:val="24"/>
              </w:rPr>
            </w:pPr>
            <w:smartTag w:uri="urn:schemas-microsoft-com:office:smarttags" w:element="PersonName">
              <w:r w:rsidRPr="00857206">
                <w:rPr>
                  <w:b/>
                  <w:sz w:val="24"/>
                  <w:szCs w:val="24"/>
                </w:rPr>
                <w:t xml:space="preserve">Bill </w:t>
              </w:r>
              <w:proofErr w:type="spellStart"/>
              <w:r w:rsidRPr="00857206">
                <w:rPr>
                  <w:b/>
                  <w:sz w:val="24"/>
                  <w:szCs w:val="24"/>
                </w:rPr>
                <w:t>Haack</w:t>
              </w:r>
            </w:smartTag>
            <w:proofErr w:type="spellEnd"/>
          </w:p>
          <w:p w:rsidR="00857206" w:rsidRPr="00857206" w:rsidRDefault="00661E2A" w:rsidP="00297842">
            <w:pPr>
              <w:pStyle w:val="BodyText"/>
              <w:spacing w:after="0"/>
              <w:ind w:left="0"/>
              <w:jc w:val="center"/>
              <w:rPr>
                <w:b/>
                <w:sz w:val="24"/>
                <w:szCs w:val="24"/>
              </w:rPr>
            </w:pPr>
            <w:r w:rsidRPr="00661E2A">
              <w:rPr>
                <w:b/>
                <w:sz w:val="24"/>
                <w:szCs w:val="24"/>
              </w:rPr>
              <w:t>SALES OPERATIONS</w:t>
            </w:r>
          </w:p>
        </w:tc>
      </w:tr>
      <w:tr w:rsidR="00857206" w:rsidTr="0037484A">
        <w:tc>
          <w:tcPr>
            <w:tcW w:w="8217" w:type="dxa"/>
          </w:tcPr>
          <w:p w:rsidR="00857206" w:rsidRPr="00857206" w:rsidRDefault="00297842" w:rsidP="00857206">
            <w:pPr>
              <w:pStyle w:val="BodyText"/>
              <w:spacing w:after="0"/>
              <w:ind w:left="0"/>
              <w:jc w:val="center"/>
              <w:rPr>
                <w:b/>
                <w:sz w:val="24"/>
                <w:szCs w:val="24"/>
              </w:rPr>
            </w:pPr>
            <w:r>
              <w:rPr>
                <w:b/>
                <w:sz w:val="24"/>
                <w:szCs w:val="24"/>
              </w:rPr>
              <w:t>Sonya Natanzon</w:t>
            </w:r>
          </w:p>
          <w:p w:rsidR="00857206" w:rsidRPr="00857206" w:rsidRDefault="00297842" w:rsidP="00857206">
            <w:pPr>
              <w:pStyle w:val="BodyText"/>
              <w:spacing w:after="0"/>
              <w:ind w:left="0"/>
              <w:jc w:val="center"/>
              <w:rPr>
                <w:b/>
                <w:sz w:val="24"/>
                <w:szCs w:val="24"/>
              </w:rPr>
            </w:pPr>
            <w:r>
              <w:rPr>
                <w:b/>
                <w:sz w:val="24"/>
                <w:szCs w:val="24"/>
              </w:rPr>
              <w:t>SOFTWARE ENGINEERING</w:t>
            </w:r>
          </w:p>
        </w:tc>
      </w:tr>
      <w:tr w:rsidR="00CD2B67" w:rsidTr="0037484A">
        <w:tc>
          <w:tcPr>
            <w:tcW w:w="8217" w:type="dxa"/>
          </w:tcPr>
          <w:p w:rsidR="00CD2B67" w:rsidRDefault="00CD2B67" w:rsidP="00857206">
            <w:pPr>
              <w:pStyle w:val="BodyText"/>
              <w:spacing w:after="0"/>
              <w:ind w:left="0"/>
              <w:jc w:val="center"/>
              <w:rPr>
                <w:b/>
                <w:sz w:val="24"/>
                <w:szCs w:val="24"/>
              </w:rPr>
            </w:pPr>
            <w:r>
              <w:rPr>
                <w:b/>
                <w:sz w:val="24"/>
                <w:szCs w:val="24"/>
              </w:rPr>
              <w:t>Robert Gupta</w:t>
            </w:r>
          </w:p>
          <w:p w:rsidR="00CD2B67" w:rsidRDefault="00CD2B67" w:rsidP="00857206">
            <w:pPr>
              <w:pStyle w:val="BodyText"/>
              <w:spacing w:after="0"/>
              <w:ind w:left="0"/>
              <w:jc w:val="center"/>
              <w:rPr>
                <w:b/>
                <w:sz w:val="24"/>
                <w:szCs w:val="24"/>
              </w:rPr>
            </w:pPr>
            <w:r>
              <w:rPr>
                <w:b/>
                <w:sz w:val="24"/>
                <w:szCs w:val="24"/>
              </w:rPr>
              <w:t>SOFTWARE ENGINEERING</w:t>
            </w:r>
          </w:p>
        </w:tc>
      </w:tr>
      <w:tr w:rsidR="00AF3976" w:rsidTr="0037484A">
        <w:tc>
          <w:tcPr>
            <w:tcW w:w="8217" w:type="dxa"/>
          </w:tcPr>
          <w:p w:rsidR="00AF3976" w:rsidRDefault="00AF3976" w:rsidP="00297842">
            <w:pPr>
              <w:pStyle w:val="BodyText"/>
              <w:spacing w:after="0"/>
              <w:ind w:left="0"/>
              <w:jc w:val="center"/>
              <w:rPr>
                <w:b/>
                <w:sz w:val="24"/>
                <w:szCs w:val="24"/>
              </w:rPr>
            </w:pPr>
            <w:r>
              <w:rPr>
                <w:b/>
                <w:sz w:val="24"/>
                <w:szCs w:val="24"/>
              </w:rPr>
              <w:t>Tam Vo</w:t>
            </w:r>
          </w:p>
          <w:p w:rsidR="00AF3976" w:rsidRPr="00857206" w:rsidRDefault="00266629" w:rsidP="00297842">
            <w:pPr>
              <w:pStyle w:val="BodyText"/>
              <w:spacing w:after="0"/>
              <w:ind w:left="0"/>
              <w:jc w:val="center"/>
              <w:rPr>
                <w:b/>
                <w:sz w:val="24"/>
                <w:szCs w:val="24"/>
              </w:rPr>
            </w:pPr>
            <w:r w:rsidRPr="00266629">
              <w:rPr>
                <w:b/>
                <w:sz w:val="24"/>
                <w:szCs w:val="24"/>
              </w:rPr>
              <w:t>QUALITY ENGINEERING</w:t>
            </w:r>
          </w:p>
        </w:tc>
      </w:tr>
      <w:tr w:rsidR="00857206" w:rsidTr="0037484A">
        <w:tc>
          <w:tcPr>
            <w:tcW w:w="8217" w:type="dxa"/>
          </w:tcPr>
          <w:p w:rsidR="00297842" w:rsidRPr="00857206" w:rsidRDefault="00297842" w:rsidP="00297842">
            <w:pPr>
              <w:pStyle w:val="BodyText"/>
              <w:spacing w:after="0"/>
              <w:ind w:left="0"/>
              <w:jc w:val="center"/>
              <w:rPr>
                <w:b/>
                <w:sz w:val="24"/>
                <w:szCs w:val="24"/>
              </w:rPr>
            </w:pPr>
            <w:smartTag w:uri="urn:schemas-microsoft-com:office:smarttags" w:element="PersonName">
              <w:r w:rsidRPr="00857206">
                <w:rPr>
                  <w:b/>
                  <w:sz w:val="24"/>
                  <w:szCs w:val="24"/>
                </w:rPr>
                <w:t>Kathleen Determann</w:t>
              </w:r>
            </w:smartTag>
          </w:p>
          <w:p w:rsidR="00857206" w:rsidRPr="00857206" w:rsidRDefault="00297842" w:rsidP="00297842">
            <w:pPr>
              <w:pStyle w:val="BodyText"/>
              <w:spacing w:after="0"/>
              <w:ind w:left="0"/>
              <w:jc w:val="center"/>
              <w:rPr>
                <w:b/>
                <w:sz w:val="24"/>
                <w:szCs w:val="24"/>
              </w:rPr>
            </w:pPr>
            <w:r w:rsidRPr="00857206">
              <w:rPr>
                <w:b/>
                <w:sz w:val="24"/>
                <w:szCs w:val="24"/>
              </w:rPr>
              <w:t>LEGAL</w:t>
            </w:r>
          </w:p>
        </w:tc>
      </w:tr>
      <w:tr w:rsidR="00857206" w:rsidTr="0037484A">
        <w:tc>
          <w:tcPr>
            <w:tcW w:w="8217" w:type="dxa"/>
          </w:tcPr>
          <w:p w:rsidR="00857206" w:rsidRPr="00857206" w:rsidRDefault="00CD2B67" w:rsidP="00857206">
            <w:pPr>
              <w:pStyle w:val="BodyText"/>
              <w:spacing w:after="0"/>
              <w:ind w:left="0"/>
              <w:jc w:val="center"/>
              <w:rPr>
                <w:b/>
                <w:sz w:val="24"/>
                <w:szCs w:val="24"/>
              </w:rPr>
            </w:pPr>
            <w:r>
              <w:rPr>
                <w:b/>
                <w:sz w:val="24"/>
                <w:szCs w:val="24"/>
              </w:rPr>
              <w:t>Karen</w:t>
            </w:r>
            <w:r w:rsidR="00266629">
              <w:rPr>
                <w:b/>
                <w:sz w:val="24"/>
                <w:szCs w:val="24"/>
              </w:rPr>
              <w:t xml:space="preserve"> </w:t>
            </w:r>
            <w:r>
              <w:rPr>
                <w:b/>
                <w:sz w:val="24"/>
                <w:szCs w:val="24"/>
              </w:rPr>
              <w:t>Cavanaugh</w:t>
            </w:r>
          </w:p>
          <w:p w:rsidR="00857206" w:rsidRPr="0081256D" w:rsidRDefault="001475FF" w:rsidP="00857206">
            <w:pPr>
              <w:pStyle w:val="BodyText"/>
              <w:spacing w:after="0"/>
              <w:ind w:left="0"/>
              <w:jc w:val="center"/>
              <w:rPr>
                <w:b/>
                <w:sz w:val="24"/>
                <w:szCs w:val="24"/>
              </w:rPr>
            </w:pPr>
            <w:r>
              <w:rPr>
                <w:b/>
                <w:sz w:val="24"/>
                <w:szCs w:val="24"/>
              </w:rPr>
              <w:t>PRODUCT MANAGEMENT</w:t>
            </w:r>
          </w:p>
        </w:tc>
      </w:tr>
      <w:tr w:rsidR="00CD2B67" w:rsidTr="0037484A">
        <w:tc>
          <w:tcPr>
            <w:tcW w:w="8217" w:type="dxa"/>
          </w:tcPr>
          <w:p w:rsidR="00CD2B67" w:rsidRDefault="00CD2B67" w:rsidP="00857206">
            <w:pPr>
              <w:pStyle w:val="BodyText"/>
              <w:spacing w:after="0"/>
              <w:ind w:left="0"/>
              <w:jc w:val="center"/>
              <w:rPr>
                <w:b/>
                <w:sz w:val="24"/>
                <w:szCs w:val="24"/>
              </w:rPr>
            </w:pPr>
            <w:r>
              <w:rPr>
                <w:b/>
                <w:sz w:val="24"/>
                <w:szCs w:val="24"/>
              </w:rPr>
              <w:t>Michael Hicks</w:t>
            </w:r>
          </w:p>
          <w:p w:rsidR="00CD2B67" w:rsidRDefault="00F00482" w:rsidP="00857206">
            <w:pPr>
              <w:pStyle w:val="BodyText"/>
              <w:spacing w:after="0"/>
              <w:ind w:left="0"/>
              <w:jc w:val="center"/>
              <w:rPr>
                <w:b/>
                <w:sz w:val="24"/>
                <w:szCs w:val="24"/>
              </w:rPr>
            </w:pPr>
            <w:r w:rsidRPr="00F00482">
              <w:rPr>
                <w:b/>
                <w:sz w:val="24"/>
                <w:szCs w:val="24"/>
              </w:rPr>
              <w:t xml:space="preserve">U.S. SALES &amp; </w:t>
            </w:r>
            <w:r w:rsidR="00266629" w:rsidRPr="00266629">
              <w:rPr>
                <w:b/>
                <w:sz w:val="24"/>
                <w:szCs w:val="24"/>
              </w:rPr>
              <w:t>MARKETING</w:t>
            </w:r>
          </w:p>
        </w:tc>
      </w:tr>
      <w:tr w:rsidR="00297842" w:rsidTr="0037484A">
        <w:tc>
          <w:tcPr>
            <w:tcW w:w="8217" w:type="dxa"/>
          </w:tcPr>
          <w:p w:rsidR="002406BE" w:rsidRDefault="005C5D1F">
            <w:pPr>
              <w:pStyle w:val="BodyText"/>
              <w:spacing w:after="0"/>
              <w:ind w:left="0"/>
              <w:jc w:val="center"/>
              <w:rPr>
                <w:b/>
                <w:sz w:val="24"/>
                <w:szCs w:val="24"/>
              </w:rPr>
            </w:pPr>
            <w:r w:rsidRPr="005C5D1F">
              <w:rPr>
                <w:b/>
                <w:sz w:val="24"/>
                <w:szCs w:val="24"/>
              </w:rPr>
              <w:t>Stephanie Butler</w:t>
            </w:r>
          </w:p>
          <w:p w:rsidR="00297842" w:rsidRDefault="00DD4A62" w:rsidP="005D3700">
            <w:pPr>
              <w:pStyle w:val="BodyText"/>
              <w:spacing w:after="0"/>
              <w:ind w:left="0"/>
              <w:jc w:val="center"/>
              <w:rPr>
                <w:b/>
                <w:sz w:val="24"/>
                <w:szCs w:val="24"/>
              </w:rPr>
            </w:pPr>
            <w:r w:rsidRPr="00DD4A62">
              <w:rPr>
                <w:b/>
                <w:sz w:val="24"/>
                <w:szCs w:val="24"/>
              </w:rPr>
              <w:t xml:space="preserve">COMMERCIAL OPERATIONS PLANNING </w:t>
            </w:r>
            <w:r>
              <w:rPr>
                <w:b/>
                <w:sz w:val="24"/>
                <w:szCs w:val="24"/>
              </w:rPr>
              <w:br/>
            </w:r>
            <w:r w:rsidRPr="00DD4A62">
              <w:rPr>
                <w:b/>
                <w:sz w:val="24"/>
                <w:szCs w:val="24"/>
              </w:rPr>
              <w:t>&amp; REGULATORY (CLIA)</w:t>
            </w:r>
          </w:p>
        </w:tc>
      </w:tr>
      <w:tr w:rsidR="003F43FD" w:rsidTr="0037484A">
        <w:tc>
          <w:tcPr>
            <w:tcW w:w="8217" w:type="dxa"/>
          </w:tcPr>
          <w:p w:rsidR="0051326A" w:rsidRPr="003F43FD" w:rsidRDefault="00A529CC" w:rsidP="0051326A">
            <w:pPr>
              <w:pStyle w:val="BodyText"/>
              <w:spacing w:after="0"/>
              <w:ind w:left="0"/>
              <w:jc w:val="center"/>
              <w:rPr>
                <w:b/>
                <w:sz w:val="24"/>
                <w:szCs w:val="24"/>
              </w:rPr>
            </w:pPr>
            <w:r>
              <w:rPr>
                <w:b/>
                <w:sz w:val="24"/>
                <w:szCs w:val="24"/>
              </w:rPr>
              <w:t>Julie Ballard, CLS</w:t>
            </w:r>
            <w:ins w:id="17" w:author="rchao" w:date="2011-05-09T13:43:00Z">
              <w:r w:rsidR="0051326A">
                <w:rPr>
                  <w:b/>
                  <w:sz w:val="24"/>
                  <w:szCs w:val="24"/>
                </w:rPr>
                <w:t xml:space="preserve"> or Rory </w:t>
              </w:r>
            </w:ins>
            <w:ins w:id="18" w:author="rchao" w:date="2011-05-09T13:44:00Z">
              <w:r w:rsidR="0051326A">
                <w:rPr>
                  <w:b/>
                  <w:sz w:val="24"/>
                  <w:szCs w:val="24"/>
                </w:rPr>
                <w:t>O’Brien, CLS</w:t>
              </w:r>
            </w:ins>
          </w:p>
          <w:p w:rsidR="003F43FD" w:rsidRPr="005C5D1F" w:rsidRDefault="003F43FD" w:rsidP="003F43FD">
            <w:pPr>
              <w:pStyle w:val="BodyText"/>
              <w:spacing w:after="0"/>
              <w:ind w:left="0"/>
              <w:jc w:val="center"/>
              <w:rPr>
                <w:b/>
                <w:sz w:val="24"/>
                <w:szCs w:val="24"/>
              </w:rPr>
            </w:pPr>
            <w:r w:rsidRPr="003F43FD">
              <w:rPr>
                <w:b/>
                <w:sz w:val="24"/>
                <w:szCs w:val="24"/>
              </w:rPr>
              <w:t>CLINICAL LABORATORY QA</w:t>
            </w:r>
          </w:p>
        </w:tc>
      </w:tr>
      <w:tr w:rsidR="00857206" w:rsidTr="0037484A">
        <w:tc>
          <w:tcPr>
            <w:tcW w:w="8217" w:type="dxa"/>
          </w:tcPr>
          <w:p w:rsidR="00297842" w:rsidRPr="00857206" w:rsidRDefault="00297842" w:rsidP="005C5D1F">
            <w:pPr>
              <w:pStyle w:val="BodyText"/>
              <w:spacing w:after="0"/>
              <w:ind w:left="0"/>
              <w:jc w:val="center"/>
              <w:rPr>
                <w:b/>
                <w:sz w:val="24"/>
                <w:szCs w:val="24"/>
              </w:rPr>
            </w:pPr>
            <w:r>
              <w:rPr>
                <w:b/>
                <w:sz w:val="24"/>
                <w:szCs w:val="24"/>
              </w:rPr>
              <w:t>Patrick Joseph</w:t>
            </w:r>
            <w:r w:rsidR="005C5D1F">
              <w:rPr>
                <w:b/>
                <w:sz w:val="24"/>
                <w:szCs w:val="24"/>
              </w:rPr>
              <w:t xml:space="preserve">, M.D. </w:t>
            </w:r>
          </w:p>
          <w:p w:rsidR="00857206" w:rsidRPr="00857206" w:rsidRDefault="00297842" w:rsidP="005C5D1F">
            <w:pPr>
              <w:pStyle w:val="BodyText"/>
              <w:spacing w:after="0"/>
              <w:ind w:left="0"/>
              <w:jc w:val="center"/>
              <w:rPr>
                <w:b/>
                <w:sz w:val="24"/>
                <w:szCs w:val="24"/>
              </w:rPr>
            </w:pPr>
            <w:r>
              <w:rPr>
                <w:b/>
                <w:sz w:val="24"/>
                <w:szCs w:val="24"/>
              </w:rPr>
              <w:t>CLINICAL LABORATORY DIRECTOR</w:t>
            </w:r>
          </w:p>
        </w:tc>
      </w:tr>
      <w:tr w:rsidR="00857206" w:rsidTr="0037484A">
        <w:trPr>
          <w:trHeight w:val="386"/>
        </w:trPr>
        <w:tc>
          <w:tcPr>
            <w:tcW w:w="8217" w:type="dxa"/>
            <w:vAlign w:val="center"/>
          </w:tcPr>
          <w:p w:rsidR="00857206" w:rsidRPr="00857206" w:rsidRDefault="00857206" w:rsidP="0037484A">
            <w:pPr>
              <w:pStyle w:val="BodyText"/>
              <w:spacing w:after="0"/>
              <w:ind w:left="0"/>
              <w:jc w:val="center"/>
              <w:rPr>
                <w:b/>
                <w:sz w:val="24"/>
                <w:szCs w:val="24"/>
              </w:rPr>
            </w:pPr>
            <w:r w:rsidRPr="00857206">
              <w:rPr>
                <w:b/>
                <w:sz w:val="24"/>
                <w:szCs w:val="24"/>
              </w:rPr>
              <w:lastRenderedPageBreak/>
              <w:t>DCO-</w:t>
            </w:r>
            <w:r w:rsidR="0037484A" w:rsidRPr="0037484A">
              <w:rPr>
                <w:b/>
                <w:sz w:val="24"/>
                <w:szCs w:val="24"/>
              </w:rPr>
              <w:t>BRS-OP-PA-05-003</w:t>
            </w:r>
            <w:r w:rsidRPr="00857206">
              <w:rPr>
                <w:b/>
                <w:sz w:val="24"/>
                <w:szCs w:val="24"/>
              </w:rPr>
              <w:t>-</w:t>
            </w:r>
            <w:ins w:id="19" w:author="rchao" w:date="2011-05-09T13:44:00Z">
              <w:r w:rsidR="0051326A">
                <w:rPr>
                  <w:b/>
                  <w:sz w:val="24"/>
                  <w:szCs w:val="24"/>
                </w:rPr>
                <w:t>4</w:t>
              </w:r>
            </w:ins>
            <w:del w:id="20" w:author="rchao" w:date="2011-05-09T13:44:00Z">
              <w:r w:rsidR="0037484A" w:rsidDel="0051326A">
                <w:rPr>
                  <w:b/>
                  <w:sz w:val="24"/>
                  <w:szCs w:val="24"/>
                </w:rPr>
                <w:delText>3</w:delText>
              </w:r>
            </w:del>
          </w:p>
        </w:tc>
      </w:tr>
    </w:tbl>
    <w:p w:rsidR="007A1FE5" w:rsidRDefault="007A1FE5">
      <w:pPr>
        <w:pStyle w:val="BodyText"/>
        <w:sectPr w:rsidR="007A1FE5">
          <w:headerReference w:type="default" r:id="rId14"/>
          <w:footerReference w:type="even" r:id="rId15"/>
          <w:footerReference w:type="default" r:id="rId16"/>
          <w:footerReference w:type="first" r:id="rId17"/>
          <w:pgSz w:w="12240" w:h="15840" w:code="1"/>
          <w:pgMar w:top="1440" w:right="1800" w:bottom="1440" w:left="1800" w:header="720" w:footer="965" w:gutter="0"/>
          <w:pgNumType w:start="1"/>
          <w:cols w:space="720"/>
          <w:titlePg/>
        </w:sectPr>
      </w:pPr>
    </w:p>
    <w:p w:rsidR="00AB45D6" w:rsidRDefault="00996DCF">
      <w:pPr>
        <w:jc w:val="center"/>
        <w:rPr>
          <w:sz w:val="28"/>
          <w:szCs w:val="28"/>
        </w:rPr>
      </w:pPr>
      <w:r w:rsidRPr="00996DCF">
        <w:rPr>
          <w:b/>
          <w:sz w:val="28"/>
          <w:szCs w:val="28"/>
        </w:rPr>
        <w:lastRenderedPageBreak/>
        <w:t>TABLE OF CONTENTS</w:t>
      </w:r>
    </w:p>
    <w:p w:rsidR="00AB45D6" w:rsidRPr="00A32280" w:rsidRDefault="00AB45D6" w:rsidP="00A32280">
      <w:pPr>
        <w:rPr>
          <w:sz w:val="20"/>
        </w:rPr>
      </w:pPr>
    </w:p>
    <w:p w:rsidR="00C735B4" w:rsidRDefault="003178A4">
      <w:pPr>
        <w:pStyle w:val="TOC1"/>
        <w:tabs>
          <w:tab w:val="left" w:pos="480"/>
          <w:tab w:val="right" w:leader="dot" w:pos="9350"/>
        </w:tabs>
        <w:rPr>
          <w:rFonts w:eastAsiaTheme="minorEastAsia" w:cstheme="minorBidi"/>
          <w:b w:val="0"/>
          <w:bCs w:val="0"/>
          <w:caps w:val="0"/>
          <w:noProof/>
          <w:sz w:val="22"/>
          <w:szCs w:val="22"/>
        </w:rPr>
      </w:pPr>
      <w:r>
        <w:rPr>
          <w:sz w:val="28"/>
          <w:szCs w:val="28"/>
        </w:rPr>
        <w:fldChar w:fldCharType="begin"/>
      </w:r>
      <w:r w:rsidR="00D51D1A">
        <w:rPr>
          <w:sz w:val="28"/>
          <w:szCs w:val="28"/>
        </w:rPr>
        <w:instrText xml:space="preserve"> TOC \o "1-4" \h \z \u </w:instrText>
      </w:r>
      <w:r>
        <w:rPr>
          <w:sz w:val="28"/>
          <w:szCs w:val="28"/>
        </w:rPr>
        <w:fldChar w:fldCharType="separate"/>
      </w:r>
      <w:hyperlink w:anchor="_Toc303757497" w:history="1">
        <w:r w:rsidR="00C735B4" w:rsidRPr="006E5ECA">
          <w:rPr>
            <w:rStyle w:val="Hyperlink"/>
            <w:noProof/>
          </w:rPr>
          <w:t>1</w:t>
        </w:r>
        <w:r w:rsidR="00C735B4">
          <w:rPr>
            <w:rFonts w:eastAsiaTheme="minorEastAsia" w:cstheme="minorBidi"/>
            <w:b w:val="0"/>
            <w:bCs w:val="0"/>
            <w:caps w:val="0"/>
            <w:noProof/>
            <w:sz w:val="22"/>
            <w:szCs w:val="22"/>
          </w:rPr>
          <w:tab/>
        </w:r>
        <w:r w:rsidR="00C735B4" w:rsidRPr="006E5ECA">
          <w:rPr>
            <w:rStyle w:val="Hyperlink"/>
            <w:noProof/>
          </w:rPr>
          <w:t>Introduction</w:t>
        </w:r>
        <w:r w:rsidR="00C735B4">
          <w:rPr>
            <w:noProof/>
            <w:webHidden/>
          </w:rPr>
          <w:tab/>
        </w:r>
        <w:r w:rsidR="00C735B4">
          <w:rPr>
            <w:noProof/>
            <w:webHidden/>
          </w:rPr>
          <w:fldChar w:fldCharType="begin"/>
        </w:r>
        <w:r w:rsidR="00C735B4">
          <w:rPr>
            <w:noProof/>
            <w:webHidden/>
          </w:rPr>
          <w:instrText xml:space="preserve"> PAGEREF _Toc303757497 \h </w:instrText>
        </w:r>
        <w:r w:rsidR="00C735B4">
          <w:rPr>
            <w:noProof/>
            <w:webHidden/>
          </w:rPr>
        </w:r>
        <w:r w:rsidR="00C735B4">
          <w:rPr>
            <w:noProof/>
            <w:webHidden/>
          </w:rPr>
          <w:fldChar w:fldCharType="separate"/>
        </w:r>
        <w:r w:rsidR="00C735B4">
          <w:rPr>
            <w:noProof/>
            <w:webHidden/>
          </w:rPr>
          <w:t>5</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498" w:history="1">
        <w:r w:rsidR="00C735B4" w:rsidRPr="006E5ECA">
          <w:rPr>
            <w:rStyle w:val="Hyperlink"/>
            <w:noProof/>
          </w:rPr>
          <w:t>1.1</w:t>
        </w:r>
        <w:r w:rsidR="00C735B4">
          <w:rPr>
            <w:rFonts w:eastAsiaTheme="minorEastAsia" w:cstheme="minorBidi"/>
            <w:smallCaps w:val="0"/>
            <w:noProof/>
            <w:sz w:val="22"/>
            <w:szCs w:val="22"/>
          </w:rPr>
          <w:tab/>
        </w:r>
        <w:r w:rsidR="00C735B4" w:rsidRPr="006E5ECA">
          <w:rPr>
            <w:rStyle w:val="Hyperlink"/>
            <w:noProof/>
          </w:rPr>
          <w:t>Document Objectives &amp; Scope</w:t>
        </w:r>
        <w:r w:rsidR="00C735B4">
          <w:rPr>
            <w:noProof/>
            <w:webHidden/>
          </w:rPr>
          <w:tab/>
        </w:r>
        <w:r w:rsidR="00C735B4">
          <w:rPr>
            <w:noProof/>
            <w:webHidden/>
          </w:rPr>
          <w:fldChar w:fldCharType="begin"/>
        </w:r>
        <w:r w:rsidR="00C735B4">
          <w:rPr>
            <w:noProof/>
            <w:webHidden/>
          </w:rPr>
          <w:instrText xml:space="preserve"> PAGEREF _Toc303757498 \h </w:instrText>
        </w:r>
        <w:r w:rsidR="00C735B4">
          <w:rPr>
            <w:noProof/>
            <w:webHidden/>
          </w:rPr>
        </w:r>
        <w:r w:rsidR="00C735B4">
          <w:rPr>
            <w:noProof/>
            <w:webHidden/>
          </w:rPr>
          <w:fldChar w:fldCharType="separate"/>
        </w:r>
        <w:r w:rsidR="00C735B4">
          <w:rPr>
            <w:noProof/>
            <w:webHidden/>
          </w:rPr>
          <w:t>5</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499" w:history="1">
        <w:r w:rsidR="00C735B4" w:rsidRPr="006E5ECA">
          <w:rPr>
            <w:rStyle w:val="Hyperlink"/>
            <w:noProof/>
          </w:rPr>
          <w:t>1.2</w:t>
        </w:r>
        <w:r w:rsidR="00C735B4">
          <w:rPr>
            <w:rFonts w:eastAsiaTheme="minorEastAsia" w:cstheme="minorBidi"/>
            <w:smallCaps w:val="0"/>
            <w:noProof/>
            <w:sz w:val="22"/>
            <w:szCs w:val="22"/>
          </w:rPr>
          <w:tab/>
        </w:r>
        <w:r w:rsidR="00C735B4" w:rsidRPr="006E5ECA">
          <w:rPr>
            <w:rStyle w:val="Hyperlink"/>
            <w:noProof/>
          </w:rPr>
          <w:t>Definitions and Acronyms</w:t>
        </w:r>
        <w:r w:rsidR="00C735B4">
          <w:rPr>
            <w:noProof/>
            <w:webHidden/>
          </w:rPr>
          <w:tab/>
        </w:r>
        <w:r w:rsidR="00C735B4">
          <w:rPr>
            <w:noProof/>
            <w:webHidden/>
          </w:rPr>
          <w:fldChar w:fldCharType="begin"/>
        </w:r>
        <w:r w:rsidR="00C735B4">
          <w:rPr>
            <w:noProof/>
            <w:webHidden/>
          </w:rPr>
          <w:instrText xml:space="preserve"> PAGEREF _Toc303757499 \h </w:instrText>
        </w:r>
        <w:r w:rsidR="00C735B4">
          <w:rPr>
            <w:noProof/>
            <w:webHidden/>
          </w:rPr>
        </w:r>
        <w:r w:rsidR="00C735B4">
          <w:rPr>
            <w:noProof/>
            <w:webHidden/>
          </w:rPr>
          <w:fldChar w:fldCharType="separate"/>
        </w:r>
        <w:r w:rsidR="00C735B4">
          <w:rPr>
            <w:noProof/>
            <w:webHidden/>
          </w:rPr>
          <w:t>5</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00" w:history="1">
        <w:r w:rsidR="00C735B4" w:rsidRPr="006E5ECA">
          <w:rPr>
            <w:rStyle w:val="Hyperlink"/>
            <w:noProof/>
          </w:rPr>
          <w:t>1.3</w:t>
        </w:r>
        <w:r w:rsidR="00C735B4">
          <w:rPr>
            <w:rFonts w:eastAsiaTheme="minorEastAsia" w:cstheme="minorBidi"/>
            <w:smallCaps w:val="0"/>
            <w:noProof/>
            <w:sz w:val="22"/>
            <w:szCs w:val="22"/>
          </w:rPr>
          <w:tab/>
        </w:r>
        <w:r w:rsidR="00C735B4" w:rsidRPr="006E5ECA">
          <w:rPr>
            <w:rStyle w:val="Hyperlink"/>
            <w:noProof/>
          </w:rPr>
          <w:t>Related Documents</w:t>
        </w:r>
        <w:r w:rsidR="00C735B4">
          <w:rPr>
            <w:noProof/>
            <w:webHidden/>
          </w:rPr>
          <w:tab/>
        </w:r>
        <w:r w:rsidR="00C735B4">
          <w:rPr>
            <w:noProof/>
            <w:webHidden/>
          </w:rPr>
          <w:fldChar w:fldCharType="begin"/>
        </w:r>
        <w:r w:rsidR="00C735B4">
          <w:rPr>
            <w:noProof/>
            <w:webHidden/>
          </w:rPr>
          <w:instrText xml:space="preserve"> PAGEREF _Toc303757500 \h </w:instrText>
        </w:r>
        <w:r w:rsidR="00C735B4">
          <w:rPr>
            <w:noProof/>
            <w:webHidden/>
          </w:rPr>
        </w:r>
        <w:r w:rsidR="00C735B4">
          <w:rPr>
            <w:noProof/>
            <w:webHidden/>
          </w:rPr>
          <w:fldChar w:fldCharType="separate"/>
        </w:r>
        <w:r w:rsidR="00C735B4">
          <w:rPr>
            <w:noProof/>
            <w:webHidden/>
          </w:rPr>
          <w:t>7</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01" w:history="1">
        <w:r w:rsidR="00C735B4" w:rsidRPr="006E5ECA">
          <w:rPr>
            <w:rStyle w:val="Hyperlink"/>
            <w:noProof/>
          </w:rPr>
          <w:t>1.4</w:t>
        </w:r>
        <w:r w:rsidR="00C735B4">
          <w:rPr>
            <w:rFonts w:eastAsiaTheme="minorEastAsia" w:cstheme="minorBidi"/>
            <w:smallCaps w:val="0"/>
            <w:noProof/>
            <w:sz w:val="22"/>
            <w:szCs w:val="22"/>
          </w:rPr>
          <w:tab/>
        </w:r>
        <w:r w:rsidR="00C735B4" w:rsidRPr="006E5ECA">
          <w:rPr>
            <w:rStyle w:val="Hyperlink"/>
            <w:noProof/>
          </w:rPr>
          <w:t>Styles Used in This Document</w:t>
        </w:r>
        <w:r w:rsidR="00C735B4">
          <w:rPr>
            <w:noProof/>
            <w:webHidden/>
          </w:rPr>
          <w:tab/>
        </w:r>
        <w:r w:rsidR="00C735B4">
          <w:rPr>
            <w:noProof/>
            <w:webHidden/>
          </w:rPr>
          <w:fldChar w:fldCharType="begin"/>
        </w:r>
        <w:r w:rsidR="00C735B4">
          <w:rPr>
            <w:noProof/>
            <w:webHidden/>
          </w:rPr>
          <w:instrText xml:space="preserve"> PAGEREF _Toc303757501 \h </w:instrText>
        </w:r>
        <w:r w:rsidR="00C735B4">
          <w:rPr>
            <w:noProof/>
            <w:webHidden/>
          </w:rPr>
        </w:r>
        <w:r w:rsidR="00C735B4">
          <w:rPr>
            <w:noProof/>
            <w:webHidden/>
          </w:rPr>
          <w:fldChar w:fldCharType="separate"/>
        </w:r>
        <w:r w:rsidR="00C735B4">
          <w:rPr>
            <w:noProof/>
            <w:webHidden/>
          </w:rPr>
          <w:t>7</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02" w:history="1">
        <w:r w:rsidR="00C735B4" w:rsidRPr="006E5ECA">
          <w:rPr>
            <w:rStyle w:val="Hyperlink"/>
            <w:noProof/>
          </w:rPr>
          <w:t>2</w:t>
        </w:r>
        <w:r w:rsidR="00C735B4">
          <w:rPr>
            <w:rFonts w:eastAsiaTheme="minorEastAsia" w:cstheme="minorBidi"/>
            <w:b w:val="0"/>
            <w:bCs w:val="0"/>
            <w:caps w:val="0"/>
            <w:noProof/>
            <w:sz w:val="22"/>
            <w:szCs w:val="22"/>
          </w:rPr>
          <w:tab/>
        </w:r>
        <w:r w:rsidR="00C735B4" w:rsidRPr="006E5ECA">
          <w:rPr>
            <w:rStyle w:val="Hyperlink"/>
            <w:noProof/>
          </w:rPr>
          <w:t>General content requirements</w:t>
        </w:r>
        <w:r w:rsidR="00C735B4">
          <w:rPr>
            <w:noProof/>
            <w:webHidden/>
          </w:rPr>
          <w:tab/>
        </w:r>
        <w:r w:rsidR="00C735B4">
          <w:rPr>
            <w:noProof/>
            <w:webHidden/>
          </w:rPr>
          <w:fldChar w:fldCharType="begin"/>
        </w:r>
        <w:r w:rsidR="00C735B4">
          <w:rPr>
            <w:noProof/>
            <w:webHidden/>
          </w:rPr>
          <w:instrText xml:space="preserve"> PAGEREF _Toc303757502 \h </w:instrText>
        </w:r>
        <w:r w:rsidR="00C735B4">
          <w:rPr>
            <w:noProof/>
            <w:webHidden/>
          </w:rPr>
        </w:r>
        <w:r w:rsidR="00C735B4">
          <w:rPr>
            <w:noProof/>
            <w:webHidden/>
          </w:rPr>
          <w:fldChar w:fldCharType="separate"/>
        </w:r>
        <w:r w:rsidR="00C735B4">
          <w:rPr>
            <w:noProof/>
            <w:webHidden/>
          </w:rPr>
          <w:t>7</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03" w:history="1">
        <w:r w:rsidR="00C735B4" w:rsidRPr="006E5ECA">
          <w:rPr>
            <w:rStyle w:val="Hyperlink"/>
            <w:noProof/>
          </w:rPr>
          <w:t>2.1</w:t>
        </w:r>
        <w:r w:rsidR="00C735B4">
          <w:rPr>
            <w:rFonts w:eastAsiaTheme="minorEastAsia" w:cstheme="minorBidi"/>
            <w:smallCaps w:val="0"/>
            <w:noProof/>
            <w:sz w:val="22"/>
            <w:szCs w:val="22"/>
          </w:rPr>
          <w:tab/>
        </w:r>
        <w:r w:rsidR="00C735B4" w:rsidRPr="006E5ECA">
          <w:rPr>
            <w:rStyle w:val="Hyperlink"/>
            <w:noProof/>
          </w:rPr>
          <w:t>Website Look and Feel</w:t>
        </w:r>
        <w:r w:rsidR="00C735B4">
          <w:rPr>
            <w:noProof/>
            <w:webHidden/>
          </w:rPr>
          <w:tab/>
        </w:r>
        <w:r w:rsidR="00C735B4">
          <w:rPr>
            <w:noProof/>
            <w:webHidden/>
          </w:rPr>
          <w:fldChar w:fldCharType="begin"/>
        </w:r>
        <w:r w:rsidR="00C735B4">
          <w:rPr>
            <w:noProof/>
            <w:webHidden/>
          </w:rPr>
          <w:instrText xml:space="preserve"> PAGEREF _Toc303757503 \h </w:instrText>
        </w:r>
        <w:r w:rsidR="00C735B4">
          <w:rPr>
            <w:noProof/>
            <w:webHidden/>
          </w:rPr>
        </w:r>
        <w:r w:rsidR="00C735B4">
          <w:rPr>
            <w:noProof/>
            <w:webHidden/>
          </w:rPr>
          <w:fldChar w:fldCharType="separate"/>
        </w:r>
        <w:r w:rsidR="00C735B4">
          <w:rPr>
            <w:noProof/>
            <w:webHidden/>
          </w:rPr>
          <w:t>7</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04" w:history="1">
        <w:r w:rsidR="00C735B4" w:rsidRPr="006E5ECA">
          <w:rPr>
            <w:rStyle w:val="Hyperlink"/>
            <w:noProof/>
          </w:rPr>
          <w:t>2.2</w:t>
        </w:r>
        <w:r w:rsidR="00C735B4">
          <w:rPr>
            <w:rFonts w:eastAsiaTheme="minorEastAsia" w:cstheme="minorBidi"/>
            <w:smallCaps w:val="0"/>
            <w:noProof/>
            <w:sz w:val="22"/>
            <w:szCs w:val="22"/>
          </w:rPr>
          <w:tab/>
        </w:r>
        <w:r w:rsidR="00C735B4" w:rsidRPr="006E5ECA">
          <w:rPr>
            <w:rStyle w:val="Hyperlink"/>
            <w:noProof/>
          </w:rPr>
          <w:t>GHI Logos</w:t>
        </w:r>
        <w:r w:rsidR="00C735B4">
          <w:rPr>
            <w:noProof/>
            <w:webHidden/>
          </w:rPr>
          <w:tab/>
        </w:r>
        <w:r w:rsidR="00C735B4">
          <w:rPr>
            <w:noProof/>
            <w:webHidden/>
          </w:rPr>
          <w:fldChar w:fldCharType="begin"/>
        </w:r>
        <w:r w:rsidR="00C735B4">
          <w:rPr>
            <w:noProof/>
            <w:webHidden/>
          </w:rPr>
          <w:instrText xml:space="preserve"> PAGEREF _Toc303757504 \h </w:instrText>
        </w:r>
        <w:r w:rsidR="00C735B4">
          <w:rPr>
            <w:noProof/>
            <w:webHidden/>
          </w:rPr>
        </w:r>
        <w:r w:rsidR="00C735B4">
          <w:rPr>
            <w:noProof/>
            <w:webHidden/>
          </w:rPr>
          <w:fldChar w:fldCharType="separate"/>
        </w:r>
        <w:r w:rsidR="00C735B4">
          <w:rPr>
            <w:noProof/>
            <w:webHidden/>
          </w:rPr>
          <w:t>7</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05" w:history="1">
        <w:r w:rsidR="00C735B4" w:rsidRPr="006E5ECA">
          <w:rPr>
            <w:rStyle w:val="Hyperlink"/>
            <w:noProof/>
          </w:rPr>
          <w:t>2.3</w:t>
        </w:r>
        <w:r w:rsidR="00C735B4">
          <w:rPr>
            <w:rFonts w:eastAsiaTheme="minorEastAsia" w:cstheme="minorBidi"/>
            <w:smallCaps w:val="0"/>
            <w:noProof/>
            <w:sz w:val="22"/>
            <w:szCs w:val="22"/>
          </w:rPr>
          <w:tab/>
        </w:r>
        <w:r w:rsidR="00C735B4" w:rsidRPr="006E5ECA">
          <w:rPr>
            <w:rStyle w:val="Hyperlink"/>
            <w:noProof/>
          </w:rPr>
          <w:t>Page Header</w:t>
        </w:r>
        <w:r w:rsidR="00C735B4">
          <w:rPr>
            <w:noProof/>
            <w:webHidden/>
          </w:rPr>
          <w:tab/>
        </w:r>
        <w:r w:rsidR="00C735B4">
          <w:rPr>
            <w:noProof/>
            <w:webHidden/>
          </w:rPr>
          <w:fldChar w:fldCharType="begin"/>
        </w:r>
        <w:r w:rsidR="00C735B4">
          <w:rPr>
            <w:noProof/>
            <w:webHidden/>
          </w:rPr>
          <w:instrText xml:space="preserve"> PAGEREF _Toc303757505 \h </w:instrText>
        </w:r>
        <w:r w:rsidR="00C735B4">
          <w:rPr>
            <w:noProof/>
            <w:webHidden/>
          </w:rPr>
        </w:r>
        <w:r w:rsidR="00C735B4">
          <w:rPr>
            <w:noProof/>
            <w:webHidden/>
          </w:rPr>
          <w:fldChar w:fldCharType="separate"/>
        </w:r>
        <w:r w:rsidR="00C735B4">
          <w:rPr>
            <w:noProof/>
            <w:webHidden/>
          </w:rPr>
          <w:t>8</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06" w:history="1">
        <w:r w:rsidR="00C735B4" w:rsidRPr="006E5ECA">
          <w:rPr>
            <w:rStyle w:val="Hyperlink"/>
            <w:noProof/>
          </w:rPr>
          <w:t>2.4</w:t>
        </w:r>
        <w:r w:rsidR="00C735B4">
          <w:rPr>
            <w:rFonts w:eastAsiaTheme="minorEastAsia" w:cstheme="minorBidi"/>
            <w:smallCaps w:val="0"/>
            <w:noProof/>
            <w:sz w:val="22"/>
            <w:szCs w:val="22"/>
          </w:rPr>
          <w:tab/>
        </w:r>
        <w:r w:rsidR="00C735B4" w:rsidRPr="006E5ECA">
          <w:rPr>
            <w:rStyle w:val="Hyperlink"/>
            <w:noProof/>
          </w:rPr>
          <w:t>Page Footer</w:t>
        </w:r>
        <w:r w:rsidR="00C735B4">
          <w:rPr>
            <w:noProof/>
            <w:webHidden/>
          </w:rPr>
          <w:tab/>
        </w:r>
        <w:r w:rsidR="00C735B4">
          <w:rPr>
            <w:noProof/>
            <w:webHidden/>
          </w:rPr>
          <w:fldChar w:fldCharType="begin"/>
        </w:r>
        <w:r w:rsidR="00C735B4">
          <w:rPr>
            <w:noProof/>
            <w:webHidden/>
          </w:rPr>
          <w:instrText xml:space="preserve"> PAGEREF _Toc303757506 \h </w:instrText>
        </w:r>
        <w:r w:rsidR="00C735B4">
          <w:rPr>
            <w:noProof/>
            <w:webHidden/>
          </w:rPr>
        </w:r>
        <w:r w:rsidR="00C735B4">
          <w:rPr>
            <w:noProof/>
            <w:webHidden/>
          </w:rPr>
          <w:fldChar w:fldCharType="separate"/>
        </w:r>
        <w:r w:rsidR="00C735B4">
          <w:rPr>
            <w:noProof/>
            <w:webHidden/>
          </w:rPr>
          <w:t>8</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07" w:history="1">
        <w:r w:rsidR="00C735B4" w:rsidRPr="006E5ECA">
          <w:rPr>
            <w:rStyle w:val="Hyperlink"/>
            <w:noProof/>
          </w:rPr>
          <w:t>2.5</w:t>
        </w:r>
        <w:r w:rsidR="00C735B4">
          <w:rPr>
            <w:rFonts w:eastAsiaTheme="minorEastAsia" w:cstheme="minorBidi"/>
            <w:smallCaps w:val="0"/>
            <w:noProof/>
            <w:sz w:val="22"/>
            <w:szCs w:val="22"/>
          </w:rPr>
          <w:tab/>
        </w:r>
        <w:r w:rsidR="00C735B4" w:rsidRPr="006E5ECA">
          <w:rPr>
            <w:rStyle w:val="Hyperlink"/>
            <w:noProof/>
          </w:rPr>
          <w:t>Customer Service Contact Box</w:t>
        </w:r>
        <w:r w:rsidR="00C735B4">
          <w:rPr>
            <w:noProof/>
            <w:webHidden/>
          </w:rPr>
          <w:tab/>
        </w:r>
        <w:r w:rsidR="00C735B4">
          <w:rPr>
            <w:noProof/>
            <w:webHidden/>
          </w:rPr>
          <w:fldChar w:fldCharType="begin"/>
        </w:r>
        <w:r w:rsidR="00C735B4">
          <w:rPr>
            <w:noProof/>
            <w:webHidden/>
          </w:rPr>
          <w:instrText xml:space="preserve"> PAGEREF _Toc303757507 \h </w:instrText>
        </w:r>
        <w:r w:rsidR="00C735B4">
          <w:rPr>
            <w:noProof/>
            <w:webHidden/>
          </w:rPr>
        </w:r>
        <w:r w:rsidR="00C735B4">
          <w:rPr>
            <w:noProof/>
            <w:webHidden/>
          </w:rPr>
          <w:fldChar w:fldCharType="separate"/>
        </w:r>
        <w:r w:rsidR="00C735B4">
          <w:rPr>
            <w:noProof/>
            <w:webHidden/>
          </w:rPr>
          <w:t>8</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08" w:history="1">
        <w:r w:rsidR="00C735B4" w:rsidRPr="006E5ECA">
          <w:rPr>
            <w:rStyle w:val="Hyperlink"/>
            <w:noProof/>
          </w:rPr>
          <w:t>2.6</w:t>
        </w:r>
        <w:r w:rsidR="00C735B4">
          <w:rPr>
            <w:rFonts w:eastAsiaTheme="minorEastAsia" w:cstheme="minorBidi"/>
            <w:smallCaps w:val="0"/>
            <w:noProof/>
            <w:sz w:val="22"/>
            <w:szCs w:val="22"/>
          </w:rPr>
          <w:tab/>
        </w:r>
        <w:r w:rsidR="00C735B4" w:rsidRPr="006E5ECA">
          <w:rPr>
            <w:rStyle w:val="Hyperlink"/>
            <w:noProof/>
          </w:rPr>
          <w:t>Browser Window Title &amp; Banner Title</w:t>
        </w:r>
        <w:r w:rsidR="00C735B4">
          <w:rPr>
            <w:noProof/>
            <w:webHidden/>
          </w:rPr>
          <w:tab/>
        </w:r>
        <w:r w:rsidR="00C735B4">
          <w:rPr>
            <w:noProof/>
            <w:webHidden/>
          </w:rPr>
          <w:fldChar w:fldCharType="begin"/>
        </w:r>
        <w:r w:rsidR="00C735B4">
          <w:rPr>
            <w:noProof/>
            <w:webHidden/>
          </w:rPr>
          <w:instrText xml:space="preserve"> PAGEREF _Toc303757508 \h </w:instrText>
        </w:r>
        <w:r w:rsidR="00C735B4">
          <w:rPr>
            <w:noProof/>
            <w:webHidden/>
          </w:rPr>
        </w:r>
        <w:r w:rsidR="00C735B4">
          <w:rPr>
            <w:noProof/>
            <w:webHidden/>
          </w:rPr>
          <w:fldChar w:fldCharType="separate"/>
        </w:r>
        <w:r w:rsidR="00C735B4">
          <w:rPr>
            <w:noProof/>
            <w:webHidden/>
          </w:rPr>
          <w:t>8</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09" w:history="1">
        <w:r w:rsidR="00C735B4" w:rsidRPr="006E5ECA">
          <w:rPr>
            <w:rStyle w:val="Hyperlink"/>
            <w:noProof/>
          </w:rPr>
          <w:t>2.7</w:t>
        </w:r>
        <w:r w:rsidR="00C735B4">
          <w:rPr>
            <w:rFonts w:eastAsiaTheme="minorEastAsia" w:cstheme="minorBidi"/>
            <w:smallCaps w:val="0"/>
            <w:noProof/>
            <w:sz w:val="22"/>
            <w:szCs w:val="22"/>
          </w:rPr>
          <w:tab/>
        </w:r>
        <w:r w:rsidR="00C735B4" w:rsidRPr="006E5ECA">
          <w:rPr>
            <w:rStyle w:val="Hyperlink"/>
            <w:noProof/>
          </w:rPr>
          <w:t>Navigation Controls</w:t>
        </w:r>
        <w:r w:rsidR="00C735B4">
          <w:rPr>
            <w:noProof/>
            <w:webHidden/>
          </w:rPr>
          <w:tab/>
        </w:r>
        <w:r w:rsidR="00C735B4">
          <w:rPr>
            <w:noProof/>
            <w:webHidden/>
          </w:rPr>
          <w:fldChar w:fldCharType="begin"/>
        </w:r>
        <w:r w:rsidR="00C735B4">
          <w:rPr>
            <w:noProof/>
            <w:webHidden/>
          </w:rPr>
          <w:instrText xml:space="preserve"> PAGEREF _Toc303757509 \h </w:instrText>
        </w:r>
        <w:r w:rsidR="00C735B4">
          <w:rPr>
            <w:noProof/>
            <w:webHidden/>
          </w:rPr>
        </w:r>
        <w:r w:rsidR="00C735B4">
          <w:rPr>
            <w:noProof/>
            <w:webHidden/>
          </w:rPr>
          <w:fldChar w:fldCharType="separate"/>
        </w:r>
        <w:r w:rsidR="00C735B4">
          <w:rPr>
            <w:noProof/>
            <w:webHidden/>
          </w:rPr>
          <w:t>9</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10" w:history="1">
        <w:r w:rsidR="00C735B4" w:rsidRPr="006E5ECA">
          <w:rPr>
            <w:rStyle w:val="Hyperlink"/>
            <w:noProof/>
          </w:rPr>
          <w:t>3</w:t>
        </w:r>
        <w:r w:rsidR="00C735B4">
          <w:rPr>
            <w:rFonts w:eastAsiaTheme="minorEastAsia" w:cstheme="minorBidi"/>
            <w:b w:val="0"/>
            <w:bCs w:val="0"/>
            <w:caps w:val="0"/>
            <w:noProof/>
            <w:sz w:val="22"/>
            <w:szCs w:val="22"/>
          </w:rPr>
          <w:tab/>
        </w:r>
        <w:r w:rsidR="00C735B4" w:rsidRPr="006E5ECA">
          <w:rPr>
            <w:rStyle w:val="Hyperlink"/>
            <w:noProof/>
          </w:rPr>
          <w:t>User Login &amp; Security</w:t>
        </w:r>
        <w:r w:rsidR="00C735B4">
          <w:rPr>
            <w:noProof/>
            <w:webHidden/>
          </w:rPr>
          <w:tab/>
        </w:r>
        <w:r w:rsidR="00C735B4">
          <w:rPr>
            <w:noProof/>
            <w:webHidden/>
          </w:rPr>
          <w:fldChar w:fldCharType="begin"/>
        </w:r>
        <w:r w:rsidR="00C735B4">
          <w:rPr>
            <w:noProof/>
            <w:webHidden/>
          </w:rPr>
          <w:instrText xml:space="preserve"> PAGEREF _Toc303757510 \h </w:instrText>
        </w:r>
        <w:r w:rsidR="00C735B4">
          <w:rPr>
            <w:noProof/>
            <w:webHidden/>
          </w:rPr>
        </w:r>
        <w:r w:rsidR="00C735B4">
          <w:rPr>
            <w:noProof/>
            <w:webHidden/>
          </w:rPr>
          <w:fldChar w:fldCharType="separate"/>
        </w:r>
        <w:r w:rsidR="00C735B4">
          <w:rPr>
            <w:noProof/>
            <w:webHidden/>
          </w:rPr>
          <w:t>9</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11" w:history="1">
        <w:r w:rsidR="00C735B4" w:rsidRPr="006E5ECA">
          <w:rPr>
            <w:rStyle w:val="Hyperlink"/>
            <w:noProof/>
          </w:rPr>
          <w:t>3.1</w:t>
        </w:r>
        <w:r w:rsidR="00C735B4">
          <w:rPr>
            <w:rFonts w:eastAsiaTheme="minorEastAsia" w:cstheme="minorBidi"/>
            <w:smallCaps w:val="0"/>
            <w:noProof/>
            <w:sz w:val="22"/>
            <w:szCs w:val="22"/>
          </w:rPr>
          <w:tab/>
        </w:r>
        <w:r w:rsidR="00C735B4" w:rsidRPr="006E5ECA">
          <w:rPr>
            <w:rStyle w:val="Hyperlink"/>
            <w:noProof/>
          </w:rPr>
          <w:t>Account Creation Email</w:t>
        </w:r>
        <w:r w:rsidR="00C735B4">
          <w:rPr>
            <w:noProof/>
            <w:webHidden/>
          </w:rPr>
          <w:tab/>
        </w:r>
        <w:r w:rsidR="00C735B4">
          <w:rPr>
            <w:noProof/>
            <w:webHidden/>
          </w:rPr>
          <w:fldChar w:fldCharType="begin"/>
        </w:r>
        <w:r w:rsidR="00C735B4">
          <w:rPr>
            <w:noProof/>
            <w:webHidden/>
          </w:rPr>
          <w:instrText xml:space="preserve"> PAGEREF _Toc303757511 \h </w:instrText>
        </w:r>
        <w:r w:rsidR="00C735B4">
          <w:rPr>
            <w:noProof/>
            <w:webHidden/>
          </w:rPr>
        </w:r>
        <w:r w:rsidR="00C735B4">
          <w:rPr>
            <w:noProof/>
            <w:webHidden/>
          </w:rPr>
          <w:fldChar w:fldCharType="separate"/>
        </w:r>
        <w:r w:rsidR="00C735B4">
          <w:rPr>
            <w:noProof/>
            <w:webHidden/>
          </w:rPr>
          <w:t>9</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12" w:history="1">
        <w:r w:rsidR="00C735B4" w:rsidRPr="006E5ECA">
          <w:rPr>
            <w:rStyle w:val="Hyperlink"/>
            <w:noProof/>
          </w:rPr>
          <w:t>3.2</w:t>
        </w:r>
        <w:r w:rsidR="00C735B4">
          <w:rPr>
            <w:rFonts w:eastAsiaTheme="minorEastAsia" w:cstheme="minorBidi"/>
            <w:smallCaps w:val="0"/>
            <w:noProof/>
            <w:sz w:val="22"/>
            <w:szCs w:val="22"/>
          </w:rPr>
          <w:tab/>
        </w:r>
        <w:r w:rsidR="00C735B4" w:rsidRPr="006E5ECA">
          <w:rPr>
            <w:rStyle w:val="Hyperlink"/>
            <w:noProof/>
          </w:rPr>
          <w:t>Accessing the Portal</w:t>
        </w:r>
        <w:r w:rsidR="00C735B4">
          <w:rPr>
            <w:noProof/>
            <w:webHidden/>
          </w:rPr>
          <w:tab/>
        </w:r>
        <w:r w:rsidR="00C735B4">
          <w:rPr>
            <w:noProof/>
            <w:webHidden/>
          </w:rPr>
          <w:fldChar w:fldCharType="begin"/>
        </w:r>
        <w:r w:rsidR="00C735B4">
          <w:rPr>
            <w:noProof/>
            <w:webHidden/>
          </w:rPr>
          <w:instrText xml:space="preserve"> PAGEREF _Toc303757512 \h </w:instrText>
        </w:r>
        <w:r w:rsidR="00C735B4">
          <w:rPr>
            <w:noProof/>
            <w:webHidden/>
          </w:rPr>
        </w:r>
        <w:r w:rsidR="00C735B4">
          <w:rPr>
            <w:noProof/>
            <w:webHidden/>
          </w:rPr>
          <w:fldChar w:fldCharType="separate"/>
        </w:r>
        <w:r w:rsidR="00C735B4">
          <w:rPr>
            <w:noProof/>
            <w:webHidden/>
          </w:rPr>
          <w:t>10</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13" w:history="1">
        <w:r w:rsidR="00C735B4" w:rsidRPr="006E5ECA">
          <w:rPr>
            <w:rStyle w:val="Hyperlink"/>
            <w:noProof/>
          </w:rPr>
          <w:t>3.3</w:t>
        </w:r>
        <w:r w:rsidR="00C735B4">
          <w:rPr>
            <w:rFonts w:eastAsiaTheme="minorEastAsia" w:cstheme="minorBidi"/>
            <w:smallCaps w:val="0"/>
            <w:noProof/>
            <w:sz w:val="22"/>
            <w:szCs w:val="22"/>
          </w:rPr>
          <w:tab/>
        </w:r>
        <w:r w:rsidR="00C735B4" w:rsidRPr="006E5ECA">
          <w:rPr>
            <w:rStyle w:val="Hyperlink"/>
            <w:noProof/>
          </w:rPr>
          <w:t>User Login Page</w:t>
        </w:r>
        <w:r w:rsidR="00C735B4">
          <w:rPr>
            <w:noProof/>
            <w:webHidden/>
          </w:rPr>
          <w:tab/>
        </w:r>
        <w:r w:rsidR="00C735B4">
          <w:rPr>
            <w:noProof/>
            <w:webHidden/>
          </w:rPr>
          <w:fldChar w:fldCharType="begin"/>
        </w:r>
        <w:r w:rsidR="00C735B4">
          <w:rPr>
            <w:noProof/>
            <w:webHidden/>
          </w:rPr>
          <w:instrText xml:space="preserve"> PAGEREF _Toc303757513 \h </w:instrText>
        </w:r>
        <w:r w:rsidR="00C735B4">
          <w:rPr>
            <w:noProof/>
            <w:webHidden/>
          </w:rPr>
        </w:r>
        <w:r w:rsidR="00C735B4">
          <w:rPr>
            <w:noProof/>
            <w:webHidden/>
          </w:rPr>
          <w:fldChar w:fldCharType="separate"/>
        </w:r>
        <w:r w:rsidR="00C735B4">
          <w:rPr>
            <w:noProof/>
            <w:webHidden/>
          </w:rPr>
          <w:t>10</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14" w:history="1">
        <w:r w:rsidR="00C735B4" w:rsidRPr="006E5ECA">
          <w:rPr>
            <w:rStyle w:val="Hyperlink"/>
            <w:noProof/>
          </w:rPr>
          <w:t>3.4</w:t>
        </w:r>
        <w:r w:rsidR="00C735B4">
          <w:rPr>
            <w:rFonts w:eastAsiaTheme="minorEastAsia" w:cstheme="minorBidi"/>
            <w:smallCaps w:val="0"/>
            <w:noProof/>
            <w:sz w:val="22"/>
            <w:szCs w:val="22"/>
          </w:rPr>
          <w:tab/>
        </w:r>
        <w:r w:rsidR="00C735B4" w:rsidRPr="006E5ECA">
          <w:rPr>
            <w:rStyle w:val="Hyperlink"/>
            <w:noProof/>
          </w:rPr>
          <w:t>User Login Page – Error Messages</w:t>
        </w:r>
        <w:r w:rsidR="00C735B4">
          <w:rPr>
            <w:noProof/>
            <w:webHidden/>
          </w:rPr>
          <w:tab/>
        </w:r>
        <w:r w:rsidR="00C735B4">
          <w:rPr>
            <w:noProof/>
            <w:webHidden/>
          </w:rPr>
          <w:fldChar w:fldCharType="begin"/>
        </w:r>
        <w:r w:rsidR="00C735B4">
          <w:rPr>
            <w:noProof/>
            <w:webHidden/>
          </w:rPr>
          <w:instrText xml:space="preserve"> PAGEREF _Toc303757514 \h </w:instrText>
        </w:r>
        <w:r w:rsidR="00C735B4">
          <w:rPr>
            <w:noProof/>
            <w:webHidden/>
          </w:rPr>
        </w:r>
        <w:r w:rsidR="00C735B4">
          <w:rPr>
            <w:noProof/>
            <w:webHidden/>
          </w:rPr>
          <w:fldChar w:fldCharType="separate"/>
        </w:r>
        <w:r w:rsidR="00C735B4">
          <w:rPr>
            <w:noProof/>
            <w:webHidden/>
          </w:rPr>
          <w:t>11</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15" w:history="1">
        <w:r w:rsidR="00C735B4" w:rsidRPr="006E5ECA">
          <w:rPr>
            <w:rStyle w:val="Hyperlink"/>
            <w:noProof/>
          </w:rPr>
          <w:t>3.5</w:t>
        </w:r>
        <w:r w:rsidR="00C735B4">
          <w:rPr>
            <w:rFonts w:eastAsiaTheme="minorEastAsia" w:cstheme="minorBidi"/>
            <w:smallCaps w:val="0"/>
            <w:noProof/>
            <w:sz w:val="22"/>
            <w:szCs w:val="22"/>
          </w:rPr>
          <w:tab/>
        </w:r>
        <w:r w:rsidR="00C735B4" w:rsidRPr="006E5ECA">
          <w:rPr>
            <w:rStyle w:val="Hyperlink"/>
            <w:noProof/>
          </w:rPr>
          <w:t>Change Password – Initial Setup</w:t>
        </w:r>
        <w:r w:rsidR="00C735B4">
          <w:rPr>
            <w:noProof/>
            <w:webHidden/>
          </w:rPr>
          <w:tab/>
        </w:r>
        <w:r w:rsidR="00C735B4">
          <w:rPr>
            <w:noProof/>
            <w:webHidden/>
          </w:rPr>
          <w:fldChar w:fldCharType="begin"/>
        </w:r>
        <w:r w:rsidR="00C735B4">
          <w:rPr>
            <w:noProof/>
            <w:webHidden/>
          </w:rPr>
          <w:instrText xml:space="preserve"> PAGEREF _Toc303757515 \h </w:instrText>
        </w:r>
        <w:r w:rsidR="00C735B4">
          <w:rPr>
            <w:noProof/>
            <w:webHidden/>
          </w:rPr>
        </w:r>
        <w:r w:rsidR="00C735B4">
          <w:rPr>
            <w:noProof/>
            <w:webHidden/>
          </w:rPr>
          <w:fldChar w:fldCharType="separate"/>
        </w:r>
        <w:r w:rsidR="00C735B4">
          <w:rPr>
            <w:noProof/>
            <w:webHidden/>
          </w:rPr>
          <w:t>11</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16" w:history="1">
        <w:r w:rsidR="00C735B4" w:rsidRPr="006E5ECA">
          <w:rPr>
            <w:rStyle w:val="Hyperlink"/>
            <w:noProof/>
          </w:rPr>
          <w:t>3.6</w:t>
        </w:r>
        <w:r w:rsidR="00C735B4">
          <w:rPr>
            <w:rFonts w:eastAsiaTheme="minorEastAsia" w:cstheme="minorBidi"/>
            <w:smallCaps w:val="0"/>
            <w:noProof/>
            <w:sz w:val="22"/>
            <w:szCs w:val="22"/>
          </w:rPr>
          <w:tab/>
        </w:r>
        <w:r w:rsidR="00C735B4" w:rsidRPr="006E5ECA">
          <w:rPr>
            <w:rStyle w:val="Hyperlink"/>
            <w:noProof/>
          </w:rPr>
          <w:t>Password Changed – Success</w:t>
        </w:r>
        <w:r w:rsidR="00C735B4">
          <w:rPr>
            <w:noProof/>
            <w:webHidden/>
          </w:rPr>
          <w:tab/>
        </w:r>
        <w:r w:rsidR="00C735B4">
          <w:rPr>
            <w:noProof/>
            <w:webHidden/>
          </w:rPr>
          <w:fldChar w:fldCharType="begin"/>
        </w:r>
        <w:r w:rsidR="00C735B4">
          <w:rPr>
            <w:noProof/>
            <w:webHidden/>
          </w:rPr>
          <w:instrText xml:space="preserve"> PAGEREF _Toc303757516 \h </w:instrText>
        </w:r>
        <w:r w:rsidR="00C735B4">
          <w:rPr>
            <w:noProof/>
            <w:webHidden/>
          </w:rPr>
        </w:r>
        <w:r w:rsidR="00C735B4">
          <w:rPr>
            <w:noProof/>
            <w:webHidden/>
          </w:rPr>
          <w:fldChar w:fldCharType="separate"/>
        </w:r>
        <w:r w:rsidR="00C735B4">
          <w:rPr>
            <w:noProof/>
            <w:webHidden/>
          </w:rPr>
          <w:t>12</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17" w:history="1">
        <w:r w:rsidR="00C735B4" w:rsidRPr="006E5ECA">
          <w:rPr>
            <w:rStyle w:val="Hyperlink"/>
            <w:noProof/>
          </w:rPr>
          <w:t>3.7</w:t>
        </w:r>
        <w:r w:rsidR="00C735B4">
          <w:rPr>
            <w:rFonts w:eastAsiaTheme="minorEastAsia" w:cstheme="minorBidi"/>
            <w:smallCaps w:val="0"/>
            <w:noProof/>
            <w:sz w:val="22"/>
            <w:szCs w:val="22"/>
          </w:rPr>
          <w:tab/>
        </w:r>
        <w:r w:rsidR="00C735B4" w:rsidRPr="006E5ECA">
          <w:rPr>
            <w:rStyle w:val="Hyperlink"/>
            <w:noProof/>
          </w:rPr>
          <w:t>Security Questions – Initial Setup</w:t>
        </w:r>
        <w:r w:rsidR="00C735B4">
          <w:rPr>
            <w:noProof/>
            <w:webHidden/>
          </w:rPr>
          <w:tab/>
        </w:r>
        <w:r w:rsidR="00C735B4">
          <w:rPr>
            <w:noProof/>
            <w:webHidden/>
          </w:rPr>
          <w:fldChar w:fldCharType="begin"/>
        </w:r>
        <w:r w:rsidR="00C735B4">
          <w:rPr>
            <w:noProof/>
            <w:webHidden/>
          </w:rPr>
          <w:instrText xml:space="preserve"> PAGEREF _Toc303757517 \h </w:instrText>
        </w:r>
        <w:r w:rsidR="00C735B4">
          <w:rPr>
            <w:noProof/>
            <w:webHidden/>
          </w:rPr>
        </w:r>
        <w:r w:rsidR="00C735B4">
          <w:rPr>
            <w:noProof/>
            <w:webHidden/>
          </w:rPr>
          <w:fldChar w:fldCharType="separate"/>
        </w:r>
        <w:r w:rsidR="00C735B4">
          <w:rPr>
            <w:noProof/>
            <w:webHidden/>
          </w:rPr>
          <w:t>13</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18" w:history="1">
        <w:r w:rsidR="00C735B4" w:rsidRPr="006E5ECA">
          <w:rPr>
            <w:rStyle w:val="Hyperlink"/>
            <w:noProof/>
          </w:rPr>
          <w:t>3.8</w:t>
        </w:r>
        <w:r w:rsidR="00C735B4">
          <w:rPr>
            <w:rFonts w:eastAsiaTheme="minorEastAsia" w:cstheme="minorBidi"/>
            <w:smallCaps w:val="0"/>
            <w:noProof/>
            <w:sz w:val="22"/>
            <w:szCs w:val="22"/>
          </w:rPr>
          <w:tab/>
        </w:r>
        <w:r w:rsidR="00C735B4" w:rsidRPr="006E5ECA">
          <w:rPr>
            <w:rStyle w:val="Hyperlink"/>
            <w:noProof/>
          </w:rPr>
          <w:t>Security Questions - Content</w:t>
        </w:r>
        <w:r w:rsidR="00C735B4">
          <w:rPr>
            <w:noProof/>
            <w:webHidden/>
          </w:rPr>
          <w:tab/>
        </w:r>
        <w:r w:rsidR="00C735B4">
          <w:rPr>
            <w:noProof/>
            <w:webHidden/>
          </w:rPr>
          <w:fldChar w:fldCharType="begin"/>
        </w:r>
        <w:r w:rsidR="00C735B4">
          <w:rPr>
            <w:noProof/>
            <w:webHidden/>
          </w:rPr>
          <w:instrText xml:space="preserve"> PAGEREF _Toc303757518 \h </w:instrText>
        </w:r>
        <w:r w:rsidR="00C735B4">
          <w:rPr>
            <w:noProof/>
            <w:webHidden/>
          </w:rPr>
        </w:r>
        <w:r w:rsidR="00C735B4">
          <w:rPr>
            <w:noProof/>
            <w:webHidden/>
          </w:rPr>
          <w:fldChar w:fldCharType="separate"/>
        </w:r>
        <w:r w:rsidR="00C735B4">
          <w:rPr>
            <w:noProof/>
            <w:webHidden/>
          </w:rPr>
          <w:t>14</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19" w:history="1">
        <w:r w:rsidR="00C735B4" w:rsidRPr="006E5ECA">
          <w:rPr>
            <w:rStyle w:val="Hyperlink"/>
            <w:noProof/>
          </w:rPr>
          <w:t>3.9</w:t>
        </w:r>
        <w:r w:rsidR="00C735B4">
          <w:rPr>
            <w:rFonts w:eastAsiaTheme="minorEastAsia" w:cstheme="minorBidi"/>
            <w:smallCaps w:val="0"/>
            <w:noProof/>
            <w:sz w:val="22"/>
            <w:szCs w:val="22"/>
          </w:rPr>
          <w:tab/>
        </w:r>
        <w:r w:rsidR="00C735B4" w:rsidRPr="006E5ECA">
          <w:rPr>
            <w:rStyle w:val="Hyperlink"/>
            <w:noProof/>
          </w:rPr>
          <w:t>Update Security Questions</w:t>
        </w:r>
        <w:r w:rsidR="00C735B4">
          <w:rPr>
            <w:noProof/>
            <w:webHidden/>
          </w:rPr>
          <w:tab/>
        </w:r>
        <w:r w:rsidR="00C735B4">
          <w:rPr>
            <w:noProof/>
            <w:webHidden/>
          </w:rPr>
          <w:fldChar w:fldCharType="begin"/>
        </w:r>
        <w:r w:rsidR="00C735B4">
          <w:rPr>
            <w:noProof/>
            <w:webHidden/>
          </w:rPr>
          <w:instrText xml:space="preserve"> PAGEREF _Toc303757519 \h </w:instrText>
        </w:r>
        <w:r w:rsidR="00C735B4">
          <w:rPr>
            <w:noProof/>
            <w:webHidden/>
          </w:rPr>
        </w:r>
        <w:r w:rsidR="00C735B4">
          <w:rPr>
            <w:noProof/>
            <w:webHidden/>
          </w:rPr>
          <w:fldChar w:fldCharType="separate"/>
        </w:r>
        <w:r w:rsidR="00C735B4">
          <w:rPr>
            <w:noProof/>
            <w:webHidden/>
          </w:rPr>
          <w:t>14</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520" w:history="1">
        <w:r w:rsidR="00C735B4" w:rsidRPr="006E5ECA">
          <w:rPr>
            <w:rStyle w:val="Hyperlink"/>
            <w:noProof/>
          </w:rPr>
          <w:t>3.10</w:t>
        </w:r>
        <w:r w:rsidR="00C735B4">
          <w:rPr>
            <w:rFonts w:eastAsiaTheme="minorEastAsia" w:cstheme="minorBidi"/>
            <w:smallCaps w:val="0"/>
            <w:noProof/>
            <w:sz w:val="22"/>
            <w:szCs w:val="22"/>
          </w:rPr>
          <w:tab/>
        </w:r>
        <w:r w:rsidR="00C735B4" w:rsidRPr="006E5ECA">
          <w:rPr>
            <w:rStyle w:val="Hyperlink"/>
            <w:noProof/>
          </w:rPr>
          <w:t>Password Reset Feature</w:t>
        </w:r>
        <w:r w:rsidR="00C735B4">
          <w:rPr>
            <w:noProof/>
            <w:webHidden/>
          </w:rPr>
          <w:tab/>
        </w:r>
        <w:r w:rsidR="00C735B4">
          <w:rPr>
            <w:noProof/>
            <w:webHidden/>
          </w:rPr>
          <w:fldChar w:fldCharType="begin"/>
        </w:r>
        <w:r w:rsidR="00C735B4">
          <w:rPr>
            <w:noProof/>
            <w:webHidden/>
          </w:rPr>
          <w:instrText xml:space="preserve"> PAGEREF _Toc303757520 \h </w:instrText>
        </w:r>
        <w:r w:rsidR="00C735B4">
          <w:rPr>
            <w:noProof/>
            <w:webHidden/>
          </w:rPr>
        </w:r>
        <w:r w:rsidR="00C735B4">
          <w:rPr>
            <w:noProof/>
            <w:webHidden/>
          </w:rPr>
          <w:fldChar w:fldCharType="separate"/>
        </w:r>
        <w:r w:rsidR="00C735B4">
          <w:rPr>
            <w:noProof/>
            <w:webHidden/>
          </w:rPr>
          <w:t>15</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21" w:history="1">
        <w:r w:rsidR="00C735B4" w:rsidRPr="006E5ECA">
          <w:rPr>
            <w:rStyle w:val="Hyperlink"/>
            <w:noProof/>
          </w:rPr>
          <w:t>3.10.1</w:t>
        </w:r>
        <w:r w:rsidR="00C735B4">
          <w:rPr>
            <w:rFonts w:eastAsiaTheme="minorEastAsia" w:cstheme="minorBidi"/>
            <w:i w:val="0"/>
            <w:iCs w:val="0"/>
            <w:noProof/>
            <w:sz w:val="22"/>
            <w:szCs w:val="22"/>
          </w:rPr>
          <w:tab/>
        </w:r>
        <w:r w:rsidR="00C735B4" w:rsidRPr="006E5ECA">
          <w:rPr>
            <w:rStyle w:val="Hyperlink"/>
            <w:noProof/>
          </w:rPr>
          <w:t>Reset Your Password – User Information Tab</w:t>
        </w:r>
        <w:r w:rsidR="00C735B4">
          <w:rPr>
            <w:noProof/>
            <w:webHidden/>
          </w:rPr>
          <w:tab/>
        </w:r>
        <w:r w:rsidR="00C735B4">
          <w:rPr>
            <w:noProof/>
            <w:webHidden/>
          </w:rPr>
          <w:fldChar w:fldCharType="begin"/>
        </w:r>
        <w:r w:rsidR="00C735B4">
          <w:rPr>
            <w:noProof/>
            <w:webHidden/>
          </w:rPr>
          <w:instrText xml:space="preserve"> PAGEREF _Toc303757521 \h </w:instrText>
        </w:r>
        <w:r w:rsidR="00C735B4">
          <w:rPr>
            <w:noProof/>
            <w:webHidden/>
          </w:rPr>
        </w:r>
        <w:r w:rsidR="00C735B4">
          <w:rPr>
            <w:noProof/>
            <w:webHidden/>
          </w:rPr>
          <w:fldChar w:fldCharType="separate"/>
        </w:r>
        <w:r w:rsidR="00C735B4">
          <w:rPr>
            <w:noProof/>
            <w:webHidden/>
          </w:rPr>
          <w:t>15</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22" w:history="1">
        <w:r w:rsidR="00C735B4" w:rsidRPr="006E5ECA">
          <w:rPr>
            <w:rStyle w:val="Hyperlink"/>
            <w:noProof/>
          </w:rPr>
          <w:t>3.10.2</w:t>
        </w:r>
        <w:r w:rsidR="00C735B4">
          <w:rPr>
            <w:rFonts w:eastAsiaTheme="minorEastAsia" w:cstheme="minorBidi"/>
            <w:i w:val="0"/>
            <w:iCs w:val="0"/>
            <w:noProof/>
            <w:sz w:val="22"/>
            <w:szCs w:val="22"/>
          </w:rPr>
          <w:tab/>
        </w:r>
        <w:r w:rsidR="00C735B4" w:rsidRPr="006E5ECA">
          <w:rPr>
            <w:rStyle w:val="Hyperlink"/>
            <w:noProof/>
          </w:rPr>
          <w:t>Reset Your Password – Security Questions Tab</w:t>
        </w:r>
        <w:r w:rsidR="00C735B4">
          <w:rPr>
            <w:noProof/>
            <w:webHidden/>
          </w:rPr>
          <w:tab/>
        </w:r>
        <w:r w:rsidR="00C735B4">
          <w:rPr>
            <w:noProof/>
            <w:webHidden/>
          </w:rPr>
          <w:fldChar w:fldCharType="begin"/>
        </w:r>
        <w:r w:rsidR="00C735B4">
          <w:rPr>
            <w:noProof/>
            <w:webHidden/>
          </w:rPr>
          <w:instrText xml:space="preserve"> PAGEREF _Toc303757522 \h </w:instrText>
        </w:r>
        <w:r w:rsidR="00C735B4">
          <w:rPr>
            <w:noProof/>
            <w:webHidden/>
          </w:rPr>
        </w:r>
        <w:r w:rsidR="00C735B4">
          <w:rPr>
            <w:noProof/>
            <w:webHidden/>
          </w:rPr>
          <w:fldChar w:fldCharType="separate"/>
        </w:r>
        <w:r w:rsidR="00C735B4">
          <w:rPr>
            <w:noProof/>
            <w:webHidden/>
          </w:rPr>
          <w:t>16</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23" w:history="1">
        <w:r w:rsidR="00C735B4" w:rsidRPr="006E5ECA">
          <w:rPr>
            <w:rStyle w:val="Hyperlink"/>
            <w:noProof/>
          </w:rPr>
          <w:t>3.10.3</w:t>
        </w:r>
        <w:r w:rsidR="00C735B4">
          <w:rPr>
            <w:rFonts w:eastAsiaTheme="minorEastAsia" w:cstheme="minorBidi"/>
            <w:i w:val="0"/>
            <w:iCs w:val="0"/>
            <w:noProof/>
            <w:sz w:val="22"/>
            <w:szCs w:val="22"/>
          </w:rPr>
          <w:tab/>
        </w:r>
        <w:r w:rsidR="00C735B4" w:rsidRPr="006E5ECA">
          <w:rPr>
            <w:rStyle w:val="Hyperlink"/>
            <w:noProof/>
          </w:rPr>
          <w:t>Reset Your Password – Reset Password Tab</w:t>
        </w:r>
        <w:r w:rsidR="00C735B4">
          <w:rPr>
            <w:noProof/>
            <w:webHidden/>
          </w:rPr>
          <w:tab/>
        </w:r>
        <w:r w:rsidR="00C735B4">
          <w:rPr>
            <w:noProof/>
            <w:webHidden/>
          </w:rPr>
          <w:fldChar w:fldCharType="begin"/>
        </w:r>
        <w:r w:rsidR="00C735B4">
          <w:rPr>
            <w:noProof/>
            <w:webHidden/>
          </w:rPr>
          <w:instrText xml:space="preserve"> PAGEREF _Toc303757523 \h </w:instrText>
        </w:r>
        <w:r w:rsidR="00C735B4">
          <w:rPr>
            <w:noProof/>
            <w:webHidden/>
          </w:rPr>
        </w:r>
        <w:r w:rsidR="00C735B4">
          <w:rPr>
            <w:noProof/>
            <w:webHidden/>
          </w:rPr>
          <w:fldChar w:fldCharType="separate"/>
        </w:r>
        <w:r w:rsidR="00C735B4">
          <w:rPr>
            <w:noProof/>
            <w:webHidden/>
          </w:rPr>
          <w:t>17</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24" w:history="1">
        <w:r w:rsidR="00C735B4" w:rsidRPr="006E5ECA">
          <w:rPr>
            <w:rStyle w:val="Hyperlink"/>
            <w:noProof/>
          </w:rPr>
          <w:t>3.10.4</w:t>
        </w:r>
        <w:r w:rsidR="00C735B4">
          <w:rPr>
            <w:rFonts w:eastAsiaTheme="minorEastAsia" w:cstheme="minorBidi"/>
            <w:i w:val="0"/>
            <w:iCs w:val="0"/>
            <w:noProof/>
            <w:sz w:val="22"/>
            <w:szCs w:val="22"/>
          </w:rPr>
          <w:tab/>
        </w:r>
        <w:r w:rsidR="00C735B4" w:rsidRPr="006E5ECA">
          <w:rPr>
            <w:rStyle w:val="Hyperlink"/>
            <w:noProof/>
          </w:rPr>
          <w:t>Reset Your Password – Confirmation Page</w:t>
        </w:r>
        <w:r w:rsidR="00C735B4">
          <w:rPr>
            <w:noProof/>
            <w:webHidden/>
          </w:rPr>
          <w:tab/>
        </w:r>
        <w:r w:rsidR="00C735B4">
          <w:rPr>
            <w:noProof/>
            <w:webHidden/>
          </w:rPr>
          <w:fldChar w:fldCharType="begin"/>
        </w:r>
        <w:r w:rsidR="00C735B4">
          <w:rPr>
            <w:noProof/>
            <w:webHidden/>
          </w:rPr>
          <w:instrText xml:space="preserve"> PAGEREF _Toc303757524 \h </w:instrText>
        </w:r>
        <w:r w:rsidR="00C735B4">
          <w:rPr>
            <w:noProof/>
            <w:webHidden/>
          </w:rPr>
        </w:r>
        <w:r w:rsidR="00C735B4">
          <w:rPr>
            <w:noProof/>
            <w:webHidden/>
          </w:rPr>
          <w:fldChar w:fldCharType="separate"/>
        </w:r>
        <w:r w:rsidR="00C735B4">
          <w:rPr>
            <w:noProof/>
            <w:webHidden/>
          </w:rPr>
          <w:t>18</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25" w:history="1">
        <w:r w:rsidR="00C735B4" w:rsidRPr="006E5ECA">
          <w:rPr>
            <w:rStyle w:val="Hyperlink"/>
            <w:noProof/>
          </w:rPr>
          <w:t>3.10.5</w:t>
        </w:r>
        <w:r w:rsidR="00C735B4">
          <w:rPr>
            <w:rFonts w:eastAsiaTheme="minorEastAsia" w:cstheme="minorBidi"/>
            <w:i w:val="0"/>
            <w:iCs w:val="0"/>
            <w:noProof/>
            <w:sz w:val="22"/>
            <w:szCs w:val="22"/>
          </w:rPr>
          <w:tab/>
        </w:r>
        <w:r w:rsidR="00C735B4" w:rsidRPr="006E5ECA">
          <w:rPr>
            <w:rStyle w:val="Hyperlink"/>
            <w:noProof/>
          </w:rPr>
          <w:t>Reset Your Password – Email Messages to the User</w:t>
        </w:r>
        <w:r w:rsidR="00C735B4">
          <w:rPr>
            <w:noProof/>
            <w:webHidden/>
          </w:rPr>
          <w:tab/>
        </w:r>
        <w:r w:rsidR="00C735B4">
          <w:rPr>
            <w:noProof/>
            <w:webHidden/>
          </w:rPr>
          <w:fldChar w:fldCharType="begin"/>
        </w:r>
        <w:r w:rsidR="00C735B4">
          <w:rPr>
            <w:noProof/>
            <w:webHidden/>
          </w:rPr>
          <w:instrText xml:space="preserve"> PAGEREF _Toc303757525 \h </w:instrText>
        </w:r>
        <w:r w:rsidR="00C735B4">
          <w:rPr>
            <w:noProof/>
            <w:webHidden/>
          </w:rPr>
        </w:r>
        <w:r w:rsidR="00C735B4">
          <w:rPr>
            <w:noProof/>
            <w:webHidden/>
          </w:rPr>
          <w:fldChar w:fldCharType="separate"/>
        </w:r>
        <w:r w:rsidR="00C735B4">
          <w:rPr>
            <w:noProof/>
            <w:webHidden/>
          </w:rPr>
          <w:t>18</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26" w:history="1">
        <w:r w:rsidR="00C735B4" w:rsidRPr="006E5ECA">
          <w:rPr>
            <w:rStyle w:val="Hyperlink"/>
            <w:noProof/>
          </w:rPr>
          <w:t>3.10.6</w:t>
        </w:r>
        <w:r w:rsidR="00C735B4">
          <w:rPr>
            <w:rFonts w:eastAsiaTheme="minorEastAsia" w:cstheme="minorBidi"/>
            <w:i w:val="0"/>
            <w:iCs w:val="0"/>
            <w:noProof/>
            <w:sz w:val="22"/>
            <w:szCs w:val="22"/>
          </w:rPr>
          <w:tab/>
        </w:r>
        <w:r w:rsidR="00C735B4" w:rsidRPr="006E5ECA">
          <w:rPr>
            <w:rStyle w:val="Hyperlink"/>
            <w:noProof/>
          </w:rPr>
          <w:t>Reset Your Password – Error Messages</w:t>
        </w:r>
        <w:r w:rsidR="00C735B4">
          <w:rPr>
            <w:noProof/>
            <w:webHidden/>
          </w:rPr>
          <w:tab/>
        </w:r>
        <w:r w:rsidR="00C735B4">
          <w:rPr>
            <w:noProof/>
            <w:webHidden/>
          </w:rPr>
          <w:fldChar w:fldCharType="begin"/>
        </w:r>
        <w:r w:rsidR="00C735B4">
          <w:rPr>
            <w:noProof/>
            <w:webHidden/>
          </w:rPr>
          <w:instrText xml:space="preserve"> PAGEREF _Toc303757526 \h </w:instrText>
        </w:r>
        <w:r w:rsidR="00C735B4">
          <w:rPr>
            <w:noProof/>
            <w:webHidden/>
          </w:rPr>
        </w:r>
        <w:r w:rsidR="00C735B4">
          <w:rPr>
            <w:noProof/>
            <w:webHidden/>
          </w:rPr>
          <w:fldChar w:fldCharType="separate"/>
        </w:r>
        <w:r w:rsidR="00C735B4">
          <w:rPr>
            <w:noProof/>
            <w:webHidden/>
          </w:rPr>
          <w:t>19</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527" w:history="1">
        <w:r w:rsidR="00C735B4" w:rsidRPr="006E5ECA">
          <w:rPr>
            <w:rStyle w:val="Hyperlink"/>
            <w:noProof/>
          </w:rPr>
          <w:t>3.11</w:t>
        </w:r>
        <w:r w:rsidR="00C735B4">
          <w:rPr>
            <w:rFonts w:eastAsiaTheme="minorEastAsia" w:cstheme="minorBidi"/>
            <w:smallCaps w:val="0"/>
            <w:noProof/>
            <w:sz w:val="22"/>
            <w:szCs w:val="22"/>
          </w:rPr>
          <w:tab/>
        </w:r>
        <w:r w:rsidR="00C735B4" w:rsidRPr="006E5ECA">
          <w:rPr>
            <w:rStyle w:val="Hyperlink"/>
            <w:noProof/>
          </w:rPr>
          <w:t>Username Recovery Feature</w:t>
        </w:r>
        <w:r w:rsidR="00C735B4">
          <w:rPr>
            <w:noProof/>
            <w:webHidden/>
          </w:rPr>
          <w:tab/>
        </w:r>
        <w:r w:rsidR="00C735B4">
          <w:rPr>
            <w:noProof/>
            <w:webHidden/>
          </w:rPr>
          <w:fldChar w:fldCharType="begin"/>
        </w:r>
        <w:r w:rsidR="00C735B4">
          <w:rPr>
            <w:noProof/>
            <w:webHidden/>
          </w:rPr>
          <w:instrText xml:space="preserve"> PAGEREF _Toc303757527 \h </w:instrText>
        </w:r>
        <w:r w:rsidR="00C735B4">
          <w:rPr>
            <w:noProof/>
            <w:webHidden/>
          </w:rPr>
        </w:r>
        <w:r w:rsidR="00C735B4">
          <w:rPr>
            <w:noProof/>
            <w:webHidden/>
          </w:rPr>
          <w:fldChar w:fldCharType="separate"/>
        </w:r>
        <w:r w:rsidR="00C735B4">
          <w:rPr>
            <w:noProof/>
            <w:webHidden/>
          </w:rPr>
          <w:t>20</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28" w:history="1">
        <w:r w:rsidR="00C735B4" w:rsidRPr="006E5ECA">
          <w:rPr>
            <w:rStyle w:val="Hyperlink"/>
            <w:noProof/>
          </w:rPr>
          <w:t>3.11.1</w:t>
        </w:r>
        <w:r w:rsidR="00C735B4">
          <w:rPr>
            <w:rFonts w:eastAsiaTheme="minorEastAsia" w:cstheme="minorBidi"/>
            <w:i w:val="0"/>
            <w:iCs w:val="0"/>
            <w:noProof/>
            <w:sz w:val="22"/>
            <w:szCs w:val="22"/>
          </w:rPr>
          <w:tab/>
        </w:r>
        <w:r w:rsidR="00C735B4" w:rsidRPr="006E5ECA">
          <w:rPr>
            <w:rStyle w:val="Hyperlink"/>
            <w:noProof/>
          </w:rPr>
          <w:t>Forgot Your Username – User Information Page</w:t>
        </w:r>
        <w:r w:rsidR="00C735B4">
          <w:rPr>
            <w:noProof/>
            <w:webHidden/>
          </w:rPr>
          <w:tab/>
        </w:r>
        <w:r w:rsidR="00C735B4">
          <w:rPr>
            <w:noProof/>
            <w:webHidden/>
          </w:rPr>
          <w:fldChar w:fldCharType="begin"/>
        </w:r>
        <w:r w:rsidR="00C735B4">
          <w:rPr>
            <w:noProof/>
            <w:webHidden/>
          </w:rPr>
          <w:instrText xml:space="preserve"> PAGEREF _Toc303757528 \h </w:instrText>
        </w:r>
        <w:r w:rsidR="00C735B4">
          <w:rPr>
            <w:noProof/>
            <w:webHidden/>
          </w:rPr>
        </w:r>
        <w:r w:rsidR="00C735B4">
          <w:rPr>
            <w:noProof/>
            <w:webHidden/>
          </w:rPr>
          <w:fldChar w:fldCharType="separate"/>
        </w:r>
        <w:r w:rsidR="00C735B4">
          <w:rPr>
            <w:noProof/>
            <w:webHidden/>
          </w:rPr>
          <w:t>20</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29" w:history="1">
        <w:r w:rsidR="00C735B4" w:rsidRPr="006E5ECA">
          <w:rPr>
            <w:rStyle w:val="Hyperlink"/>
            <w:noProof/>
          </w:rPr>
          <w:t>3.11.2</w:t>
        </w:r>
        <w:r w:rsidR="00C735B4">
          <w:rPr>
            <w:rFonts w:eastAsiaTheme="minorEastAsia" w:cstheme="minorBidi"/>
            <w:i w:val="0"/>
            <w:iCs w:val="0"/>
            <w:noProof/>
            <w:sz w:val="22"/>
            <w:szCs w:val="22"/>
          </w:rPr>
          <w:tab/>
        </w:r>
        <w:r w:rsidR="00C735B4" w:rsidRPr="006E5ECA">
          <w:rPr>
            <w:rStyle w:val="Hyperlink"/>
            <w:noProof/>
          </w:rPr>
          <w:t>Forgot Your Username – Confirmation Page</w:t>
        </w:r>
        <w:r w:rsidR="00C735B4">
          <w:rPr>
            <w:noProof/>
            <w:webHidden/>
          </w:rPr>
          <w:tab/>
        </w:r>
        <w:r w:rsidR="00C735B4">
          <w:rPr>
            <w:noProof/>
            <w:webHidden/>
          </w:rPr>
          <w:fldChar w:fldCharType="begin"/>
        </w:r>
        <w:r w:rsidR="00C735B4">
          <w:rPr>
            <w:noProof/>
            <w:webHidden/>
          </w:rPr>
          <w:instrText xml:space="preserve"> PAGEREF _Toc303757529 \h </w:instrText>
        </w:r>
        <w:r w:rsidR="00C735B4">
          <w:rPr>
            <w:noProof/>
            <w:webHidden/>
          </w:rPr>
        </w:r>
        <w:r w:rsidR="00C735B4">
          <w:rPr>
            <w:noProof/>
            <w:webHidden/>
          </w:rPr>
          <w:fldChar w:fldCharType="separate"/>
        </w:r>
        <w:r w:rsidR="00C735B4">
          <w:rPr>
            <w:noProof/>
            <w:webHidden/>
          </w:rPr>
          <w:t>21</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30" w:history="1">
        <w:r w:rsidR="00C735B4" w:rsidRPr="006E5ECA">
          <w:rPr>
            <w:rStyle w:val="Hyperlink"/>
            <w:noProof/>
          </w:rPr>
          <w:t>3.11.3</w:t>
        </w:r>
        <w:r w:rsidR="00C735B4">
          <w:rPr>
            <w:rFonts w:eastAsiaTheme="minorEastAsia" w:cstheme="minorBidi"/>
            <w:i w:val="0"/>
            <w:iCs w:val="0"/>
            <w:noProof/>
            <w:sz w:val="22"/>
            <w:szCs w:val="22"/>
          </w:rPr>
          <w:tab/>
        </w:r>
        <w:r w:rsidR="00C735B4" w:rsidRPr="006E5ECA">
          <w:rPr>
            <w:rStyle w:val="Hyperlink"/>
            <w:noProof/>
          </w:rPr>
          <w:t>Forgot Your Username – Email Message to the User</w:t>
        </w:r>
        <w:r w:rsidR="00C735B4">
          <w:rPr>
            <w:noProof/>
            <w:webHidden/>
          </w:rPr>
          <w:tab/>
        </w:r>
        <w:r w:rsidR="00C735B4">
          <w:rPr>
            <w:noProof/>
            <w:webHidden/>
          </w:rPr>
          <w:fldChar w:fldCharType="begin"/>
        </w:r>
        <w:r w:rsidR="00C735B4">
          <w:rPr>
            <w:noProof/>
            <w:webHidden/>
          </w:rPr>
          <w:instrText xml:space="preserve"> PAGEREF _Toc303757530 \h </w:instrText>
        </w:r>
        <w:r w:rsidR="00C735B4">
          <w:rPr>
            <w:noProof/>
            <w:webHidden/>
          </w:rPr>
        </w:r>
        <w:r w:rsidR="00C735B4">
          <w:rPr>
            <w:noProof/>
            <w:webHidden/>
          </w:rPr>
          <w:fldChar w:fldCharType="separate"/>
        </w:r>
        <w:r w:rsidR="00C735B4">
          <w:rPr>
            <w:noProof/>
            <w:webHidden/>
          </w:rPr>
          <w:t>22</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31" w:history="1">
        <w:r w:rsidR="00C735B4" w:rsidRPr="006E5ECA">
          <w:rPr>
            <w:rStyle w:val="Hyperlink"/>
            <w:noProof/>
          </w:rPr>
          <w:t>4</w:t>
        </w:r>
        <w:r w:rsidR="00C735B4">
          <w:rPr>
            <w:rFonts w:eastAsiaTheme="minorEastAsia" w:cstheme="minorBidi"/>
            <w:b w:val="0"/>
            <w:bCs w:val="0"/>
            <w:caps w:val="0"/>
            <w:noProof/>
            <w:sz w:val="22"/>
            <w:szCs w:val="22"/>
          </w:rPr>
          <w:tab/>
        </w:r>
        <w:r w:rsidR="00C735B4" w:rsidRPr="006E5ECA">
          <w:rPr>
            <w:rStyle w:val="Hyperlink"/>
            <w:noProof/>
          </w:rPr>
          <w:t>Home Page</w:t>
        </w:r>
        <w:r w:rsidR="00C735B4">
          <w:rPr>
            <w:noProof/>
            <w:webHidden/>
          </w:rPr>
          <w:tab/>
        </w:r>
        <w:r w:rsidR="00C735B4">
          <w:rPr>
            <w:noProof/>
            <w:webHidden/>
          </w:rPr>
          <w:fldChar w:fldCharType="begin"/>
        </w:r>
        <w:r w:rsidR="00C735B4">
          <w:rPr>
            <w:noProof/>
            <w:webHidden/>
          </w:rPr>
          <w:instrText xml:space="preserve"> PAGEREF _Toc303757531 \h </w:instrText>
        </w:r>
        <w:r w:rsidR="00C735B4">
          <w:rPr>
            <w:noProof/>
            <w:webHidden/>
          </w:rPr>
        </w:r>
        <w:r w:rsidR="00C735B4">
          <w:rPr>
            <w:noProof/>
            <w:webHidden/>
          </w:rPr>
          <w:fldChar w:fldCharType="separate"/>
        </w:r>
        <w:r w:rsidR="00C735B4">
          <w:rPr>
            <w:noProof/>
            <w:webHidden/>
          </w:rPr>
          <w:t>23</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32" w:history="1">
        <w:r w:rsidR="00C735B4" w:rsidRPr="006E5ECA">
          <w:rPr>
            <w:rStyle w:val="Hyperlink"/>
            <w:noProof/>
          </w:rPr>
          <w:t>4.1</w:t>
        </w:r>
        <w:r w:rsidR="00C735B4">
          <w:rPr>
            <w:rFonts w:eastAsiaTheme="minorEastAsia" w:cstheme="minorBidi"/>
            <w:smallCaps w:val="0"/>
            <w:noProof/>
            <w:sz w:val="22"/>
            <w:szCs w:val="22"/>
          </w:rPr>
          <w:tab/>
        </w:r>
        <w:r w:rsidR="00C735B4" w:rsidRPr="006E5ECA">
          <w:rPr>
            <w:rStyle w:val="Hyperlink"/>
            <w:noProof/>
          </w:rPr>
          <w:t>Alerts &amp; Announcements</w:t>
        </w:r>
        <w:r w:rsidR="00C735B4">
          <w:rPr>
            <w:noProof/>
            <w:webHidden/>
          </w:rPr>
          <w:tab/>
        </w:r>
        <w:r w:rsidR="00C735B4">
          <w:rPr>
            <w:noProof/>
            <w:webHidden/>
          </w:rPr>
          <w:fldChar w:fldCharType="begin"/>
        </w:r>
        <w:r w:rsidR="00C735B4">
          <w:rPr>
            <w:noProof/>
            <w:webHidden/>
          </w:rPr>
          <w:instrText xml:space="preserve"> PAGEREF _Toc303757532 \h </w:instrText>
        </w:r>
        <w:r w:rsidR="00C735B4">
          <w:rPr>
            <w:noProof/>
            <w:webHidden/>
          </w:rPr>
        </w:r>
        <w:r w:rsidR="00C735B4">
          <w:rPr>
            <w:noProof/>
            <w:webHidden/>
          </w:rPr>
          <w:fldChar w:fldCharType="separate"/>
        </w:r>
        <w:r w:rsidR="00C735B4">
          <w:rPr>
            <w:noProof/>
            <w:webHidden/>
          </w:rPr>
          <w:t>24</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33" w:history="1">
        <w:r w:rsidR="00C735B4" w:rsidRPr="006E5ECA">
          <w:rPr>
            <w:rStyle w:val="Hyperlink"/>
            <w:noProof/>
          </w:rPr>
          <w:t>4.1.1</w:t>
        </w:r>
        <w:r w:rsidR="00C735B4">
          <w:rPr>
            <w:rFonts w:eastAsiaTheme="minorEastAsia" w:cstheme="minorBidi"/>
            <w:i w:val="0"/>
            <w:iCs w:val="0"/>
            <w:noProof/>
            <w:sz w:val="22"/>
            <w:szCs w:val="22"/>
          </w:rPr>
          <w:tab/>
        </w:r>
        <w:r w:rsidR="00C735B4" w:rsidRPr="006E5ECA">
          <w:rPr>
            <w:rStyle w:val="Hyperlink"/>
            <w:noProof/>
          </w:rPr>
          <w:t>Alerts</w:t>
        </w:r>
        <w:r w:rsidR="00C735B4">
          <w:rPr>
            <w:noProof/>
            <w:webHidden/>
          </w:rPr>
          <w:tab/>
        </w:r>
        <w:r w:rsidR="00C735B4">
          <w:rPr>
            <w:noProof/>
            <w:webHidden/>
          </w:rPr>
          <w:fldChar w:fldCharType="begin"/>
        </w:r>
        <w:r w:rsidR="00C735B4">
          <w:rPr>
            <w:noProof/>
            <w:webHidden/>
          </w:rPr>
          <w:instrText xml:space="preserve"> PAGEREF _Toc303757533 \h </w:instrText>
        </w:r>
        <w:r w:rsidR="00C735B4">
          <w:rPr>
            <w:noProof/>
            <w:webHidden/>
          </w:rPr>
        </w:r>
        <w:r w:rsidR="00C735B4">
          <w:rPr>
            <w:noProof/>
            <w:webHidden/>
          </w:rPr>
          <w:fldChar w:fldCharType="separate"/>
        </w:r>
        <w:r w:rsidR="00C735B4">
          <w:rPr>
            <w:noProof/>
            <w:webHidden/>
          </w:rPr>
          <w:t>24</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34" w:history="1">
        <w:r w:rsidR="00C735B4" w:rsidRPr="006E5ECA">
          <w:rPr>
            <w:rStyle w:val="Hyperlink"/>
            <w:noProof/>
          </w:rPr>
          <w:t>4.1.2</w:t>
        </w:r>
        <w:r w:rsidR="00C735B4">
          <w:rPr>
            <w:rFonts w:eastAsiaTheme="minorEastAsia" w:cstheme="minorBidi"/>
            <w:i w:val="0"/>
            <w:iCs w:val="0"/>
            <w:noProof/>
            <w:sz w:val="22"/>
            <w:szCs w:val="22"/>
          </w:rPr>
          <w:tab/>
        </w:r>
        <w:r w:rsidR="00C735B4" w:rsidRPr="006E5ECA">
          <w:rPr>
            <w:rStyle w:val="Hyperlink"/>
            <w:noProof/>
          </w:rPr>
          <w:t>Announcements</w:t>
        </w:r>
        <w:r w:rsidR="00C735B4">
          <w:rPr>
            <w:noProof/>
            <w:webHidden/>
          </w:rPr>
          <w:tab/>
        </w:r>
        <w:r w:rsidR="00C735B4">
          <w:rPr>
            <w:noProof/>
            <w:webHidden/>
          </w:rPr>
          <w:fldChar w:fldCharType="begin"/>
        </w:r>
        <w:r w:rsidR="00C735B4">
          <w:rPr>
            <w:noProof/>
            <w:webHidden/>
          </w:rPr>
          <w:instrText xml:space="preserve"> PAGEREF _Toc303757534 \h </w:instrText>
        </w:r>
        <w:r w:rsidR="00C735B4">
          <w:rPr>
            <w:noProof/>
            <w:webHidden/>
          </w:rPr>
        </w:r>
        <w:r w:rsidR="00C735B4">
          <w:rPr>
            <w:noProof/>
            <w:webHidden/>
          </w:rPr>
          <w:fldChar w:fldCharType="separate"/>
        </w:r>
        <w:r w:rsidR="00C735B4">
          <w:rPr>
            <w:noProof/>
            <w:webHidden/>
          </w:rPr>
          <w:t>24</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35" w:history="1">
        <w:r w:rsidR="00C735B4" w:rsidRPr="006E5ECA">
          <w:rPr>
            <w:rStyle w:val="Hyperlink"/>
            <w:noProof/>
          </w:rPr>
          <w:t>4.2</w:t>
        </w:r>
        <w:r w:rsidR="00C735B4">
          <w:rPr>
            <w:rFonts w:eastAsiaTheme="minorEastAsia" w:cstheme="minorBidi"/>
            <w:smallCaps w:val="0"/>
            <w:noProof/>
            <w:sz w:val="22"/>
            <w:szCs w:val="22"/>
          </w:rPr>
          <w:tab/>
        </w:r>
        <w:r w:rsidR="00C735B4" w:rsidRPr="006E5ECA">
          <w:rPr>
            <w:rStyle w:val="Hyperlink"/>
            <w:noProof/>
          </w:rPr>
          <w:t>Start Continue Order</w:t>
        </w:r>
        <w:r w:rsidR="00C735B4">
          <w:rPr>
            <w:noProof/>
            <w:webHidden/>
          </w:rPr>
          <w:tab/>
        </w:r>
        <w:r w:rsidR="00C735B4">
          <w:rPr>
            <w:noProof/>
            <w:webHidden/>
          </w:rPr>
          <w:fldChar w:fldCharType="begin"/>
        </w:r>
        <w:r w:rsidR="00C735B4">
          <w:rPr>
            <w:noProof/>
            <w:webHidden/>
          </w:rPr>
          <w:instrText xml:space="preserve"> PAGEREF _Toc303757535 \h </w:instrText>
        </w:r>
        <w:r w:rsidR="00C735B4">
          <w:rPr>
            <w:noProof/>
            <w:webHidden/>
          </w:rPr>
        </w:r>
        <w:r w:rsidR="00C735B4">
          <w:rPr>
            <w:noProof/>
            <w:webHidden/>
          </w:rPr>
          <w:fldChar w:fldCharType="separate"/>
        </w:r>
        <w:r w:rsidR="00C735B4">
          <w:rPr>
            <w:noProof/>
            <w:webHidden/>
          </w:rPr>
          <w:t>24</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36" w:history="1">
        <w:r w:rsidR="00C735B4" w:rsidRPr="006E5ECA">
          <w:rPr>
            <w:rStyle w:val="Hyperlink"/>
            <w:noProof/>
          </w:rPr>
          <w:t>4.3</w:t>
        </w:r>
        <w:r w:rsidR="00C735B4">
          <w:rPr>
            <w:rFonts w:eastAsiaTheme="minorEastAsia" w:cstheme="minorBidi"/>
            <w:smallCaps w:val="0"/>
            <w:noProof/>
            <w:sz w:val="22"/>
            <w:szCs w:val="22"/>
          </w:rPr>
          <w:tab/>
        </w:r>
        <w:r w:rsidR="00C735B4" w:rsidRPr="006E5ECA">
          <w:rPr>
            <w:rStyle w:val="Hyperlink"/>
            <w:noProof/>
          </w:rPr>
          <w:t>Recent Orders</w:t>
        </w:r>
        <w:r w:rsidR="00C735B4">
          <w:rPr>
            <w:noProof/>
            <w:webHidden/>
          </w:rPr>
          <w:tab/>
        </w:r>
        <w:r w:rsidR="00C735B4">
          <w:rPr>
            <w:noProof/>
            <w:webHidden/>
          </w:rPr>
          <w:fldChar w:fldCharType="begin"/>
        </w:r>
        <w:r w:rsidR="00C735B4">
          <w:rPr>
            <w:noProof/>
            <w:webHidden/>
          </w:rPr>
          <w:instrText xml:space="preserve"> PAGEREF _Toc303757536 \h </w:instrText>
        </w:r>
        <w:r w:rsidR="00C735B4">
          <w:rPr>
            <w:noProof/>
            <w:webHidden/>
          </w:rPr>
        </w:r>
        <w:r w:rsidR="00C735B4">
          <w:rPr>
            <w:noProof/>
            <w:webHidden/>
          </w:rPr>
          <w:fldChar w:fldCharType="separate"/>
        </w:r>
        <w:r w:rsidR="00C735B4">
          <w:rPr>
            <w:noProof/>
            <w:webHidden/>
          </w:rPr>
          <w:t>24</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37" w:history="1">
        <w:r w:rsidR="00C735B4" w:rsidRPr="006E5ECA">
          <w:rPr>
            <w:rStyle w:val="Hyperlink"/>
            <w:noProof/>
          </w:rPr>
          <w:t>5</w:t>
        </w:r>
        <w:r w:rsidR="00C735B4">
          <w:rPr>
            <w:rFonts w:eastAsiaTheme="minorEastAsia" w:cstheme="minorBidi"/>
            <w:b w:val="0"/>
            <w:bCs w:val="0"/>
            <w:caps w:val="0"/>
            <w:noProof/>
            <w:sz w:val="22"/>
            <w:szCs w:val="22"/>
          </w:rPr>
          <w:tab/>
        </w:r>
        <w:r w:rsidR="00C735B4" w:rsidRPr="006E5ECA">
          <w:rPr>
            <w:rStyle w:val="Hyperlink"/>
            <w:noProof/>
          </w:rPr>
          <w:t>Orders Page</w:t>
        </w:r>
        <w:r w:rsidR="00C735B4">
          <w:rPr>
            <w:noProof/>
            <w:webHidden/>
          </w:rPr>
          <w:tab/>
        </w:r>
        <w:r w:rsidR="00C735B4">
          <w:rPr>
            <w:noProof/>
            <w:webHidden/>
          </w:rPr>
          <w:fldChar w:fldCharType="begin"/>
        </w:r>
        <w:r w:rsidR="00C735B4">
          <w:rPr>
            <w:noProof/>
            <w:webHidden/>
          </w:rPr>
          <w:instrText xml:space="preserve"> PAGEREF _Toc303757537 \h </w:instrText>
        </w:r>
        <w:r w:rsidR="00C735B4">
          <w:rPr>
            <w:noProof/>
            <w:webHidden/>
          </w:rPr>
        </w:r>
        <w:r w:rsidR="00C735B4">
          <w:rPr>
            <w:noProof/>
            <w:webHidden/>
          </w:rPr>
          <w:fldChar w:fldCharType="separate"/>
        </w:r>
        <w:r w:rsidR="00C735B4">
          <w:rPr>
            <w:noProof/>
            <w:webHidden/>
          </w:rPr>
          <w:t>24</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38" w:history="1">
        <w:r w:rsidR="00C735B4" w:rsidRPr="006E5ECA">
          <w:rPr>
            <w:rStyle w:val="Hyperlink"/>
            <w:noProof/>
          </w:rPr>
          <w:t>5.1</w:t>
        </w:r>
        <w:r w:rsidR="00C735B4">
          <w:rPr>
            <w:rFonts w:eastAsiaTheme="minorEastAsia" w:cstheme="minorBidi"/>
            <w:smallCaps w:val="0"/>
            <w:noProof/>
            <w:sz w:val="22"/>
            <w:szCs w:val="22"/>
          </w:rPr>
          <w:tab/>
        </w:r>
        <w:r w:rsidR="00C735B4" w:rsidRPr="006E5ECA">
          <w:rPr>
            <w:rStyle w:val="Hyperlink"/>
            <w:noProof/>
          </w:rPr>
          <w:t>Submitted Orders</w:t>
        </w:r>
        <w:r w:rsidR="00C735B4">
          <w:rPr>
            <w:noProof/>
            <w:webHidden/>
          </w:rPr>
          <w:tab/>
        </w:r>
        <w:r w:rsidR="00C735B4">
          <w:rPr>
            <w:noProof/>
            <w:webHidden/>
          </w:rPr>
          <w:fldChar w:fldCharType="begin"/>
        </w:r>
        <w:r w:rsidR="00C735B4">
          <w:rPr>
            <w:noProof/>
            <w:webHidden/>
          </w:rPr>
          <w:instrText xml:space="preserve"> PAGEREF _Toc303757538 \h </w:instrText>
        </w:r>
        <w:r w:rsidR="00C735B4">
          <w:rPr>
            <w:noProof/>
            <w:webHidden/>
          </w:rPr>
        </w:r>
        <w:r w:rsidR="00C735B4">
          <w:rPr>
            <w:noProof/>
            <w:webHidden/>
          </w:rPr>
          <w:fldChar w:fldCharType="separate"/>
        </w:r>
        <w:r w:rsidR="00C735B4">
          <w:rPr>
            <w:noProof/>
            <w:webHidden/>
          </w:rPr>
          <w:t>27</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39" w:history="1">
        <w:r w:rsidR="00C735B4" w:rsidRPr="006E5ECA">
          <w:rPr>
            <w:rStyle w:val="Hyperlink"/>
            <w:noProof/>
          </w:rPr>
          <w:t>5.2</w:t>
        </w:r>
        <w:r w:rsidR="00C735B4">
          <w:rPr>
            <w:rFonts w:eastAsiaTheme="minorEastAsia" w:cstheme="minorBidi"/>
            <w:smallCaps w:val="0"/>
            <w:noProof/>
            <w:sz w:val="22"/>
            <w:szCs w:val="22"/>
          </w:rPr>
          <w:tab/>
        </w:r>
        <w:r w:rsidR="00C735B4" w:rsidRPr="006E5ECA">
          <w:rPr>
            <w:rStyle w:val="Hyperlink"/>
            <w:noProof/>
          </w:rPr>
          <w:t>Completed Orders</w:t>
        </w:r>
        <w:r w:rsidR="00C735B4">
          <w:rPr>
            <w:noProof/>
            <w:webHidden/>
          </w:rPr>
          <w:tab/>
        </w:r>
        <w:r w:rsidR="00C735B4">
          <w:rPr>
            <w:noProof/>
            <w:webHidden/>
          </w:rPr>
          <w:fldChar w:fldCharType="begin"/>
        </w:r>
        <w:r w:rsidR="00C735B4">
          <w:rPr>
            <w:noProof/>
            <w:webHidden/>
          </w:rPr>
          <w:instrText xml:space="preserve"> PAGEREF _Toc303757539 \h </w:instrText>
        </w:r>
        <w:r w:rsidR="00C735B4">
          <w:rPr>
            <w:noProof/>
            <w:webHidden/>
          </w:rPr>
        </w:r>
        <w:r w:rsidR="00C735B4">
          <w:rPr>
            <w:noProof/>
            <w:webHidden/>
          </w:rPr>
          <w:fldChar w:fldCharType="separate"/>
        </w:r>
        <w:r w:rsidR="00C735B4">
          <w:rPr>
            <w:noProof/>
            <w:webHidden/>
          </w:rPr>
          <w:t>27</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40" w:history="1">
        <w:r w:rsidR="00C735B4" w:rsidRPr="006E5ECA">
          <w:rPr>
            <w:rStyle w:val="Hyperlink"/>
            <w:noProof/>
          </w:rPr>
          <w:t>6</w:t>
        </w:r>
        <w:r w:rsidR="00C735B4">
          <w:rPr>
            <w:rFonts w:eastAsiaTheme="minorEastAsia" w:cstheme="minorBidi"/>
            <w:b w:val="0"/>
            <w:bCs w:val="0"/>
            <w:caps w:val="0"/>
            <w:noProof/>
            <w:sz w:val="22"/>
            <w:szCs w:val="22"/>
          </w:rPr>
          <w:tab/>
        </w:r>
        <w:r w:rsidR="00C735B4" w:rsidRPr="006E5ECA">
          <w:rPr>
            <w:rStyle w:val="Hyperlink"/>
            <w:noProof/>
          </w:rPr>
          <w:t>Order DEtails</w:t>
        </w:r>
        <w:r w:rsidR="00C735B4">
          <w:rPr>
            <w:noProof/>
            <w:webHidden/>
          </w:rPr>
          <w:tab/>
        </w:r>
        <w:r w:rsidR="00C735B4">
          <w:rPr>
            <w:noProof/>
            <w:webHidden/>
          </w:rPr>
          <w:fldChar w:fldCharType="begin"/>
        </w:r>
        <w:r w:rsidR="00C735B4">
          <w:rPr>
            <w:noProof/>
            <w:webHidden/>
          </w:rPr>
          <w:instrText xml:space="preserve"> PAGEREF _Toc303757540 \h </w:instrText>
        </w:r>
        <w:r w:rsidR="00C735B4">
          <w:rPr>
            <w:noProof/>
            <w:webHidden/>
          </w:rPr>
        </w:r>
        <w:r w:rsidR="00C735B4">
          <w:rPr>
            <w:noProof/>
            <w:webHidden/>
          </w:rPr>
          <w:fldChar w:fldCharType="separate"/>
        </w:r>
        <w:r w:rsidR="00C735B4">
          <w:rPr>
            <w:noProof/>
            <w:webHidden/>
          </w:rPr>
          <w:t>27</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41" w:history="1">
        <w:r w:rsidR="00C735B4" w:rsidRPr="006E5ECA">
          <w:rPr>
            <w:rStyle w:val="Hyperlink"/>
            <w:noProof/>
          </w:rPr>
          <w:t>6.1</w:t>
        </w:r>
        <w:r w:rsidR="00C735B4">
          <w:rPr>
            <w:rFonts w:eastAsiaTheme="minorEastAsia" w:cstheme="minorBidi"/>
            <w:smallCaps w:val="0"/>
            <w:noProof/>
            <w:sz w:val="22"/>
            <w:szCs w:val="22"/>
          </w:rPr>
          <w:tab/>
        </w:r>
        <w:r w:rsidR="00C735B4" w:rsidRPr="006E5ECA">
          <w:rPr>
            <w:rStyle w:val="Hyperlink"/>
            <w:noProof/>
          </w:rPr>
          <w:t>Order Details</w:t>
        </w:r>
        <w:r w:rsidR="00C735B4">
          <w:rPr>
            <w:noProof/>
            <w:webHidden/>
          </w:rPr>
          <w:tab/>
        </w:r>
        <w:r w:rsidR="00C735B4">
          <w:rPr>
            <w:noProof/>
            <w:webHidden/>
          </w:rPr>
          <w:fldChar w:fldCharType="begin"/>
        </w:r>
        <w:r w:rsidR="00C735B4">
          <w:rPr>
            <w:noProof/>
            <w:webHidden/>
          </w:rPr>
          <w:instrText xml:space="preserve"> PAGEREF _Toc303757541 \h </w:instrText>
        </w:r>
        <w:r w:rsidR="00C735B4">
          <w:rPr>
            <w:noProof/>
            <w:webHidden/>
          </w:rPr>
        </w:r>
        <w:r w:rsidR="00C735B4">
          <w:rPr>
            <w:noProof/>
            <w:webHidden/>
          </w:rPr>
          <w:fldChar w:fldCharType="separate"/>
        </w:r>
        <w:r w:rsidR="00C735B4">
          <w:rPr>
            <w:noProof/>
            <w:webHidden/>
          </w:rPr>
          <w:t>29</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42" w:history="1">
        <w:r w:rsidR="00C735B4" w:rsidRPr="006E5ECA">
          <w:rPr>
            <w:rStyle w:val="Hyperlink"/>
            <w:noProof/>
          </w:rPr>
          <w:t>7</w:t>
        </w:r>
        <w:r w:rsidR="00C735B4">
          <w:rPr>
            <w:rFonts w:eastAsiaTheme="minorEastAsia" w:cstheme="minorBidi"/>
            <w:b w:val="0"/>
            <w:bCs w:val="0"/>
            <w:caps w:val="0"/>
            <w:noProof/>
            <w:sz w:val="22"/>
            <w:szCs w:val="22"/>
          </w:rPr>
          <w:tab/>
        </w:r>
        <w:r w:rsidR="00C735B4" w:rsidRPr="006E5ECA">
          <w:rPr>
            <w:rStyle w:val="Hyperlink"/>
            <w:noProof/>
          </w:rPr>
          <w:t>Online Ordering</w:t>
        </w:r>
        <w:r w:rsidR="00C735B4">
          <w:rPr>
            <w:noProof/>
            <w:webHidden/>
          </w:rPr>
          <w:tab/>
        </w:r>
        <w:r w:rsidR="00C735B4">
          <w:rPr>
            <w:noProof/>
            <w:webHidden/>
          </w:rPr>
          <w:fldChar w:fldCharType="begin"/>
        </w:r>
        <w:r w:rsidR="00C735B4">
          <w:rPr>
            <w:noProof/>
            <w:webHidden/>
          </w:rPr>
          <w:instrText xml:space="preserve"> PAGEREF _Toc303757542 \h </w:instrText>
        </w:r>
        <w:r w:rsidR="00C735B4">
          <w:rPr>
            <w:noProof/>
            <w:webHidden/>
          </w:rPr>
        </w:r>
        <w:r w:rsidR="00C735B4">
          <w:rPr>
            <w:noProof/>
            <w:webHidden/>
          </w:rPr>
          <w:fldChar w:fldCharType="separate"/>
        </w:r>
        <w:r w:rsidR="00C735B4">
          <w:rPr>
            <w:noProof/>
            <w:webHidden/>
          </w:rPr>
          <w:t>30</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43" w:history="1">
        <w:r w:rsidR="00C735B4" w:rsidRPr="006E5ECA">
          <w:rPr>
            <w:rStyle w:val="Hyperlink"/>
            <w:noProof/>
          </w:rPr>
          <w:t>7.1</w:t>
        </w:r>
        <w:r w:rsidR="00C735B4">
          <w:rPr>
            <w:rFonts w:eastAsiaTheme="minorEastAsia" w:cstheme="minorBidi"/>
            <w:smallCaps w:val="0"/>
            <w:noProof/>
            <w:sz w:val="22"/>
            <w:szCs w:val="22"/>
          </w:rPr>
          <w:tab/>
        </w:r>
        <w:r w:rsidR="00C735B4" w:rsidRPr="006E5ECA">
          <w:rPr>
            <w:rStyle w:val="Hyperlink"/>
            <w:noProof/>
          </w:rPr>
          <w:t>Start/Continue Order Page</w:t>
        </w:r>
        <w:r w:rsidR="00C735B4">
          <w:rPr>
            <w:noProof/>
            <w:webHidden/>
          </w:rPr>
          <w:tab/>
        </w:r>
        <w:r w:rsidR="00C735B4">
          <w:rPr>
            <w:noProof/>
            <w:webHidden/>
          </w:rPr>
          <w:fldChar w:fldCharType="begin"/>
        </w:r>
        <w:r w:rsidR="00C735B4">
          <w:rPr>
            <w:noProof/>
            <w:webHidden/>
          </w:rPr>
          <w:instrText xml:space="preserve"> PAGEREF _Toc303757543 \h </w:instrText>
        </w:r>
        <w:r w:rsidR="00C735B4">
          <w:rPr>
            <w:noProof/>
            <w:webHidden/>
          </w:rPr>
        </w:r>
        <w:r w:rsidR="00C735B4">
          <w:rPr>
            <w:noProof/>
            <w:webHidden/>
          </w:rPr>
          <w:fldChar w:fldCharType="separate"/>
        </w:r>
        <w:r w:rsidR="00C735B4">
          <w:rPr>
            <w:noProof/>
            <w:webHidden/>
          </w:rPr>
          <w:t>30</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44" w:history="1">
        <w:r w:rsidR="00C735B4" w:rsidRPr="006E5ECA">
          <w:rPr>
            <w:rStyle w:val="Hyperlink"/>
            <w:noProof/>
          </w:rPr>
          <w:t>7.1.1</w:t>
        </w:r>
        <w:r w:rsidR="00C735B4">
          <w:rPr>
            <w:rFonts w:eastAsiaTheme="minorEastAsia" w:cstheme="minorBidi"/>
            <w:i w:val="0"/>
            <w:iCs w:val="0"/>
            <w:noProof/>
            <w:sz w:val="22"/>
            <w:szCs w:val="22"/>
          </w:rPr>
          <w:tab/>
        </w:r>
        <w:r w:rsidR="00C735B4" w:rsidRPr="006E5ECA">
          <w:rPr>
            <w:rStyle w:val="Hyperlink"/>
            <w:noProof/>
          </w:rPr>
          <w:t>Order in Progress</w:t>
        </w:r>
        <w:r w:rsidR="00C735B4">
          <w:rPr>
            <w:noProof/>
            <w:webHidden/>
          </w:rPr>
          <w:tab/>
        </w:r>
        <w:r w:rsidR="00C735B4">
          <w:rPr>
            <w:noProof/>
            <w:webHidden/>
          </w:rPr>
          <w:fldChar w:fldCharType="begin"/>
        </w:r>
        <w:r w:rsidR="00C735B4">
          <w:rPr>
            <w:noProof/>
            <w:webHidden/>
          </w:rPr>
          <w:instrText xml:space="preserve"> PAGEREF _Toc303757544 \h </w:instrText>
        </w:r>
        <w:r w:rsidR="00C735B4">
          <w:rPr>
            <w:noProof/>
            <w:webHidden/>
          </w:rPr>
        </w:r>
        <w:r w:rsidR="00C735B4">
          <w:rPr>
            <w:noProof/>
            <w:webHidden/>
          </w:rPr>
          <w:fldChar w:fldCharType="separate"/>
        </w:r>
        <w:r w:rsidR="00C735B4">
          <w:rPr>
            <w:noProof/>
            <w:webHidden/>
          </w:rPr>
          <w:t>31</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45" w:history="1">
        <w:r w:rsidR="00C735B4" w:rsidRPr="006E5ECA">
          <w:rPr>
            <w:rStyle w:val="Hyperlink"/>
            <w:noProof/>
          </w:rPr>
          <w:t>7.2</w:t>
        </w:r>
        <w:r w:rsidR="00C735B4">
          <w:rPr>
            <w:rFonts w:eastAsiaTheme="minorEastAsia" w:cstheme="minorBidi"/>
            <w:smallCaps w:val="0"/>
            <w:noProof/>
            <w:sz w:val="22"/>
            <w:szCs w:val="22"/>
          </w:rPr>
          <w:tab/>
        </w:r>
        <w:r w:rsidR="00C735B4" w:rsidRPr="006E5ECA">
          <w:rPr>
            <w:rStyle w:val="Hyperlink"/>
            <w:noProof/>
          </w:rPr>
          <w:t>New Order Test Type</w:t>
        </w:r>
        <w:r w:rsidR="00C735B4">
          <w:rPr>
            <w:noProof/>
            <w:webHidden/>
          </w:rPr>
          <w:tab/>
        </w:r>
        <w:r w:rsidR="00C735B4">
          <w:rPr>
            <w:noProof/>
            <w:webHidden/>
          </w:rPr>
          <w:fldChar w:fldCharType="begin"/>
        </w:r>
        <w:r w:rsidR="00C735B4">
          <w:rPr>
            <w:noProof/>
            <w:webHidden/>
          </w:rPr>
          <w:instrText xml:space="preserve"> PAGEREF _Toc303757545 \h </w:instrText>
        </w:r>
        <w:r w:rsidR="00C735B4">
          <w:rPr>
            <w:noProof/>
            <w:webHidden/>
          </w:rPr>
        </w:r>
        <w:r w:rsidR="00C735B4">
          <w:rPr>
            <w:noProof/>
            <w:webHidden/>
          </w:rPr>
          <w:fldChar w:fldCharType="separate"/>
        </w:r>
        <w:r w:rsidR="00C735B4">
          <w:rPr>
            <w:noProof/>
            <w:webHidden/>
          </w:rPr>
          <w:t>32</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46" w:history="1">
        <w:r w:rsidR="00C735B4" w:rsidRPr="006E5ECA">
          <w:rPr>
            <w:rStyle w:val="Hyperlink"/>
            <w:noProof/>
          </w:rPr>
          <w:t>7.2.1</w:t>
        </w:r>
        <w:r w:rsidR="00C735B4">
          <w:rPr>
            <w:rFonts w:eastAsiaTheme="minorEastAsia" w:cstheme="minorBidi"/>
            <w:i w:val="0"/>
            <w:iCs w:val="0"/>
            <w:noProof/>
            <w:sz w:val="22"/>
            <w:szCs w:val="22"/>
          </w:rPr>
          <w:tab/>
        </w:r>
        <w:r w:rsidR="00C735B4" w:rsidRPr="006E5ECA">
          <w:rPr>
            <w:rStyle w:val="Hyperlink"/>
            <w:noProof/>
          </w:rPr>
          <w:t>Oncotype DX - Breast</w:t>
        </w:r>
        <w:r w:rsidR="00C735B4">
          <w:rPr>
            <w:noProof/>
            <w:webHidden/>
          </w:rPr>
          <w:tab/>
        </w:r>
        <w:r w:rsidR="00C735B4">
          <w:rPr>
            <w:noProof/>
            <w:webHidden/>
          </w:rPr>
          <w:fldChar w:fldCharType="begin"/>
        </w:r>
        <w:r w:rsidR="00C735B4">
          <w:rPr>
            <w:noProof/>
            <w:webHidden/>
          </w:rPr>
          <w:instrText xml:space="preserve"> PAGEREF _Toc303757546 \h </w:instrText>
        </w:r>
        <w:r w:rsidR="00C735B4">
          <w:rPr>
            <w:noProof/>
            <w:webHidden/>
          </w:rPr>
        </w:r>
        <w:r w:rsidR="00C735B4">
          <w:rPr>
            <w:noProof/>
            <w:webHidden/>
          </w:rPr>
          <w:fldChar w:fldCharType="separate"/>
        </w:r>
        <w:r w:rsidR="00C735B4">
          <w:rPr>
            <w:noProof/>
            <w:webHidden/>
          </w:rPr>
          <w:t>32</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47" w:history="1">
        <w:r w:rsidR="00C735B4" w:rsidRPr="006E5ECA">
          <w:rPr>
            <w:rStyle w:val="Hyperlink"/>
            <w:noProof/>
          </w:rPr>
          <w:t>7.2.2</w:t>
        </w:r>
        <w:r w:rsidR="00C735B4">
          <w:rPr>
            <w:rFonts w:eastAsiaTheme="minorEastAsia" w:cstheme="minorBidi"/>
            <w:i w:val="0"/>
            <w:iCs w:val="0"/>
            <w:noProof/>
            <w:sz w:val="22"/>
            <w:szCs w:val="22"/>
          </w:rPr>
          <w:tab/>
        </w:r>
        <w:r w:rsidR="00C735B4" w:rsidRPr="006E5ECA">
          <w:rPr>
            <w:rStyle w:val="Hyperlink"/>
            <w:noProof/>
          </w:rPr>
          <w:t>Oncotype DX - Colon</w:t>
        </w:r>
        <w:r w:rsidR="00C735B4">
          <w:rPr>
            <w:noProof/>
            <w:webHidden/>
          </w:rPr>
          <w:tab/>
        </w:r>
        <w:r w:rsidR="00C735B4">
          <w:rPr>
            <w:noProof/>
            <w:webHidden/>
          </w:rPr>
          <w:fldChar w:fldCharType="begin"/>
        </w:r>
        <w:r w:rsidR="00C735B4">
          <w:rPr>
            <w:noProof/>
            <w:webHidden/>
          </w:rPr>
          <w:instrText xml:space="preserve"> PAGEREF _Toc303757547 \h </w:instrText>
        </w:r>
        <w:r w:rsidR="00C735B4">
          <w:rPr>
            <w:noProof/>
            <w:webHidden/>
          </w:rPr>
        </w:r>
        <w:r w:rsidR="00C735B4">
          <w:rPr>
            <w:noProof/>
            <w:webHidden/>
          </w:rPr>
          <w:fldChar w:fldCharType="separate"/>
        </w:r>
        <w:r w:rsidR="00C735B4">
          <w:rPr>
            <w:noProof/>
            <w:webHidden/>
          </w:rPr>
          <w:t>32</w:t>
        </w:r>
        <w:r w:rsidR="00C735B4">
          <w:rPr>
            <w:noProof/>
            <w:webHidden/>
          </w:rPr>
          <w:fldChar w:fldCharType="end"/>
        </w:r>
      </w:hyperlink>
    </w:p>
    <w:p w:rsidR="00C735B4" w:rsidRDefault="00C93F83">
      <w:pPr>
        <w:pStyle w:val="TOC4"/>
        <w:tabs>
          <w:tab w:val="right" w:leader="dot" w:pos="9350"/>
        </w:tabs>
        <w:rPr>
          <w:rFonts w:eastAsiaTheme="minorEastAsia" w:cstheme="minorBidi"/>
          <w:noProof/>
          <w:sz w:val="22"/>
          <w:szCs w:val="22"/>
        </w:rPr>
      </w:pPr>
      <w:hyperlink w:anchor="_Toc303757548" w:history="1">
        <w:r w:rsidR="00C735B4" w:rsidRPr="006E5ECA">
          <w:rPr>
            <w:rStyle w:val="Hyperlink"/>
            <w:rFonts w:ascii="Times New Roman" w:hAnsi="Times New Roman"/>
            <w:noProof/>
          </w:rPr>
          <w:t>If the customer selects the colon assay, the following test type options will appear:</w:t>
        </w:r>
        <w:r w:rsidR="00C735B4">
          <w:rPr>
            <w:noProof/>
            <w:webHidden/>
          </w:rPr>
          <w:tab/>
        </w:r>
        <w:r w:rsidR="00C735B4">
          <w:rPr>
            <w:noProof/>
            <w:webHidden/>
          </w:rPr>
          <w:fldChar w:fldCharType="begin"/>
        </w:r>
        <w:r w:rsidR="00C735B4">
          <w:rPr>
            <w:noProof/>
            <w:webHidden/>
          </w:rPr>
          <w:instrText xml:space="preserve"> PAGEREF _Toc303757548 \h </w:instrText>
        </w:r>
        <w:r w:rsidR="00C735B4">
          <w:rPr>
            <w:noProof/>
            <w:webHidden/>
          </w:rPr>
        </w:r>
        <w:r w:rsidR="00C735B4">
          <w:rPr>
            <w:noProof/>
            <w:webHidden/>
          </w:rPr>
          <w:fldChar w:fldCharType="separate"/>
        </w:r>
        <w:r w:rsidR="00C735B4">
          <w:rPr>
            <w:noProof/>
            <w:webHidden/>
          </w:rPr>
          <w:t>32</w:t>
        </w:r>
        <w:r w:rsidR="00C735B4">
          <w:rPr>
            <w:noProof/>
            <w:webHidden/>
          </w:rPr>
          <w:fldChar w:fldCharType="end"/>
        </w:r>
      </w:hyperlink>
    </w:p>
    <w:p w:rsidR="00C735B4" w:rsidRDefault="00C93F83">
      <w:pPr>
        <w:pStyle w:val="TOC4"/>
        <w:tabs>
          <w:tab w:val="left" w:pos="1200"/>
          <w:tab w:val="right" w:leader="dot" w:pos="9350"/>
        </w:tabs>
        <w:rPr>
          <w:rFonts w:eastAsiaTheme="minorEastAsia" w:cstheme="minorBidi"/>
          <w:noProof/>
          <w:sz w:val="22"/>
          <w:szCs w:val="22"/>
        </w:rPr>
      </w:pPr>
      <w:hyperlink w:anchor="_Toc303757549" w:history="1">
        <w:r w:rsidR="00C735B4" w:rsidRPr="006E5ECA">
          <w:rPr>
            <w:rStyle w:val="Hyperlink"/>
            <w:rFonts w:ascii="Wingdings" w:hAnsi="Wingdings"/>
            <w:noProof/>
          </w:rPr>
          <w:t></w:t>
        </w:r>
        <w:r w:rsidR="00C735B4">
          <w:rPr>
            <w:rFonts w:eastAsiaTheme="minorEastAsia" w:cstheme="minorBidi"/>
            <w:noProof/>
            <w:sz w:val="22"/>
            <w:szCs w:val="22"/>
          </w:rPr>
          <w:tab/>
        </w:r>
        <w:r w:rsidR="00C735B4" w:rsidRPr="006E5ECA">
          <w:rPr>
            <w:rStyle w:val="Hyperlink"/>
            <w:rFonts w:ascii="Times New Roman" w:hAnsi="Times New Roman"/>
            <w:noProof/>
          </w:rPr>
          <w:t>Sequential Assays: MMR then Onco</w:t>
        </w:r>
        <w:r w:rsidR="00C735B4" w:rsidRPr="006E5ECA">
          <w:rPr>
            <w:rStyle w:val="Hyperlink"/>
            <w:rFonts w:ascii="Times New Roman" w:hAnsi="Times New Roman"/>
            <w:i/>
            <w:noProof/>
          </w:rPr>
          <w:t>typ</w:t>
        </w:r>
        <w:r w:rsidR="00C735B4" w:rsidRPr="006E5ECA">
          <w:rPr>
            <w:rStyle w:val="Hyperlink"/>
            <w:rFonts w:ascii="Times New Roman" w:hAnsi="Times New Roman"/>
            <w:noProof/>
          </w:rPr>
          <w:t>e DX Colon Cancer if MMR is Proficient</w:t>
        </w:r>
        <w:r w:rsidR="00C735B4">
          <w:rPr>
            <w:noProof/>
            <w:webHidden/>
          </w:rPr>
          <w:tab/>
        </w:r>
        <w:r w:rsidR="00C735B4">
          <w:rPr>
            <w:noProof/>
            <w:webHidden/>
          </w:rPr>
          <w:fldChar w:fldCharType="begin"/>
        </w:r>
        <w:r w:rsidR="00C735B4">
          <w:rPr>
            <w:noProof/>
            <w:webHidden/>
          </w:rPr>
          <w:instrText xml:space="preserve"> PAGEREF _Toc303757549 \h </w:instrText>
        </w:r>
        <w:r w:rsidR="00C735B4">
          <w:rPr>
            <w:noProof/>
            <w:webHidden/>
          </w:rPr>
        </w:r>
        <w:r w:rsidR="00C735B4">
          <w:rPr>
            <w:noProof/>
            <w:webHidden/>
          </w:rPr>
          <w:fldChar w:fldCharType="separate"/>
        </w:r>
        <w:r w:rsidR="00C735B4">
          <w:rPr>
            <w:noProof/>
            <w:webHidden/>
          </w:rPr>
          <w:t>32</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50" w:history="1">
        <w:r w:rsidR="00C735B4" w:rsidRPr="006E5ECA">
          <w:rPr>
            <w:rStyle w:val="Hyperlink"/>
            <w:noProof/>
          </w:rPr>
          <w:t>7.3</w:t>
        </w:r>
        <w:r w:rsidR="00C735B4">
          <w:rPr>
            <w:rFonts w:eastAsiaTheme="minorEastAsia" w:cstheme="minorBidi"/>
            <w:smallCaps w:val="0"/>
            <w:noProof/>
            <w:sz w:val="22"/>
            <w:szCs w:val="22"/>
          </w:rPr>
          <w:tab/>
        </w:r>
        <w:r w:rsidR="00C735B4" w:rsidRPr="006E5ECA">
          <w:rPr>
            <w:rStyle w:val="Hyperlink"/>
            <w:noProof/>
          </w:rPr>
          <w:t>Navigation</w:t>
        </w:r>
        <w:r w:rsidR="00C735B4">
          <w:rPr>
            <w:noProof/>
            <w:webHidden/>
          </w:rPr>
          <w:tab/>
        </w:r>
        <w:r w:rsidR="00C735B4">
          <w:rPr>
            <w:noProof/>
            <w:webHidden/>
          </w:rPr>
          <w:fldChar w:fldCharType="begin"/>
        </w:r>
        <w:r w:rsidR="00C735B4">
          <w:rPr>
            <w:noProof/>
            <w:webHidden/>
          </w:rPr>
          <w:instrText xml:space="preserve"> PAGEREF _Toc303757550 \h </w:instrText>
        </w:r>
        <w:r w:rsidR="00C735B4">
          <w:rPr>
            <w:noProof/>
            <w:webHidden/>
          </w:rPr>
        </w:r>
        <w:r w:rsidR="00C735B4">
          <w:rPr>
            <w:noProof/>
            <w:webHidden/>
          </w:rPr>
          <w:fldChar w:fldCharType="separate"/>
        </w:r>
        <w:r w:rsidR="00C735B4">
          <w:rPr>
            <w:noProof/>
            <w:webHidden/>
          </w:rPr>
          <w:t>34</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51" w:history="1">
        <w:r w:rsidR="00C735B4" w:rsidRPr="006E5ECA">
          <w:rPr>
            <w:rStyle w:val="Hyperlink"/>
            <w:noProof/>
          </w:rPr>
          <w:t>7.4</w:t>
        </w:r>
        <w:r w:rsidR="00C735B4">
          <w:rPr>
            <w:rFonts w:eastAsiaTheme="minorEastAsia" w:cstheme="minorBidi"/>
            <w:smallCaps w:val="0"/>
            <w:noProof/>
            <w:sz w:val="22"/>
            <w:szCs w:val="22"/>
          </w:rPr>
          <w:tab/>
        </w:r>
        <w:r w:rsidR="00C735B4" w:rsidRPr="006E5ECA">
          <w:rPr>
            <w:rStyle w:val="Hyperlink"/>
            <w:noProof/>
          </w:rPr>
          <w:t>Patient Tab - Breast</w:t>
        </w:r>
        <w:r w:rsidR="00C735B4">
          <w:rPr>
            <w:noProof/>
            <w:webHidden/>
          </w:rPr>
          <w:tab/>
        </w:r>
        <w:r w:rsidR="00C735B4">
          <w:rPr>
            <w:noProof/>
            <w:webHidden/>
          </w:rPr>
          <w:fldChar w:fldCharType="begin"/>
        </w:r>
        <w:r w:rsidR="00C735B4">
          <w:rPr>
            <w:noProof/>
            <w:webHidden/>
          </w:rPr>
          <w:instrText xml:space="preserve"> PAGEREF _Toc303757551 \h </w:instrText>
        </w:r>
        <w:r w:rsidR="00C735B4">
          <w:rPr>
            <w:noProof/>
            <w:webHidden/>
          </w:rPr>
        </w:r>
        <w:r w:rsidR="00C735B4">
          <w:rPr>
            <w:noProof/>
            <w:webHidden/>
          </w:rPr>
          <w:fldChar w:fldCharType="separate"/>
        </w:r>
        <w:r w:rsidR="00C735B4">
          <w:rPr>
            <w:noProof/>
            <w:webHidden/>
          </w:rPr>
          <w:t>34</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52" w:history="1">
        <w:r w:rsidR="00C735B4" w:rsidRPr="006E5ECA">
          <w:rPr>
            <w:rStyle w:val="Hyperlink"/>
            <w:noProof/>
          </w:rPr>
          <w:t>7.4.1</w:t>
        </w:r>
        <w:r w:rsidR="00C735B4">
          <w:rPr>
            <w:rFonts w:eastAsiaTheme="minorEastAsia" w:cstheme="minorBidi"/>
            <w:i w:val="0"/>
            <w:iCs w:val="0"/>
            <w:noProof/>
            <w:sz w:val="22"/>
            <w:szCs w:val="22"/>
          </w:rPr>
          <w:tab/>
        </w:r>
        <w:r w:rsidR="00C735B4" w:rsidRPr="006E5ECA">
          <w:rPr>
            <w:rStyle w:val="Hyperlink"/>
            <w:noProof/>
          </w:rPr>
          <w:t>Clinical Information - Breast</w:t>
        </w:r>
        <w:r w:rsidR="00C735B4">
          <w:rPr>
            <w:noProof/>
            <w:webHidden/>
          </w:rPr>
          <w:tab/>
        </w:r>
        <w:r w:rsidR="00C735B4">
          <w:rPr>
            <w:noProof/>
            <w:webHidden/>
          </w:rPr>
          <w:fldChar w:fldCharType="begin"/>
        </w:r>
        <w:r w:rsidR="00C735B4">
          <w:rPr>
            <w:noProof/>
            <w:webHidden/>
          </w:rPr>
          <w:instrText xml:space="preserve"> PAGEREF _Toc303757552 \h </w:instrText>
        </w:r>
        <w:r w:rsidR="00C735B4">
          <w:rPr>
            <w:noProof/>
            <w:webHidden/>
          </w:rPr>
        </w:r>
        <w:r w:rsidR="00C735B4">
          <w:rPr>
            <w:noProof/>
            <w:webHidden/>
          </w:rPr>
          <w:fldChar w:fldCharType="separate"/>
        </w:r>
        <w:r w:rsidR="00C735B4">
          <w:rPr>
            <w:noProof/>
            <w:webHidden/>
          </w:rPr>
          <w:t>34</w:t>
        </w:r>
        <w:r w:rsidR="00C735B4">
          <w:rPr>
            <w:noProof/>
            <w:webHidden/>
          </w:rPr>
          <w:fldChar w:fldCharType="end"/>
        </w:r>
      </w:hyperlink>
    </w:p>
    <w:p w:rsidR="00C735B4" w:rsidRDefault="00C93F83">
      <w:pPr>
        <w:pStyle w:val="TOC4"/>
        <w:tabs>
          <w:tab w:val="left" w:pos="1680"/>
          <w:tab w:val="right" w:leader="dot" w:pos="9350"/>
        </w:tabs>
        <w:rPr>
          <w:rFonts w:eastAsiaTheme="minorEastAsia" w:cstheme="minorBidi"/>
          <w:noProof/>
          <w:sz w:val="22"/>
          <w:szCs w:val="22"/>
        </w:rPr>
      </w:pPr>
      <w:hyperlink w:anchor="_Toc303757553" w:history="1">
        <w:r w:rsidR="00C735B4" w:rsidRPr="006E5ECA">
          <w:rPr>
            <w:rStyle w:val="Hyperlink"/>
            <w:noProof/>
          </w:rPr>
          <w:t>7.4.1.1</w:t>
        </w:r>
        <w:r w:rsidR="00C735B4">
          <w:rPr>
            <w:rFonts w:eastAsiaTheme="minorEastAsia" w:cstheme="minorBidi"/>
            <w:noProof/>
            <w:sz w:val="22"/>
            <w:szCs w:val="22"/>
          </w:rPr>
          <w:tab/>
        </w:r>
        <w:r w:rsidR="00C735B4" w:rsidRPr="006E5ECA">
          <w:rPr>
            <w:rStyle w:val="Hyperlink"/>
            <w:noProof/>
          </w:rPr>
          <w:t>Node Status</w:t>
        </w:r>
        <w:r w:rsidR="00C735B4">
          <w:rPr>
            <w:noProof/>
            <w:webHidden/>
          </w:rPr>
          <w:tab/>
        </w:r>
        <w:r w:rsidR="00C735B4">
          <w:rPr>
            <w:noProof/>
            <w:webHidden/>
          </w:rPr>
          <w:fldChar w:fldCharType="begin"/>
        </w:r>
        <w:r w:rsidR="00C735B4">
          <w:rPr>
            <w:noProof/>
            <w:webHidden/>
          </w:rPr>
          <w:instrText xml:space="preserve"> PAGEREF _Toc303757553 \h </w:instrText>
        </w:r>
        <w:r w:rsidR="00C735B4">
          <w:rPr>
            <w:noProof/>
            <w:webHidden/>
          </w:rPr>
        </w:r>
        <w:r w:rsidR="00C735B4">
          <w:rPr>
            <w:noProof/>
            <w:webHidden/>
          </w:rPr>
          <w:fldChar w:fldCharType="separate"/>
        </w:r>
        <w:r w:rsidR="00C735B4">
          <w:rPr>
            <w:noProof/>
            <w:webHidden/>
          </w:rPr>
          <w:t>35</w:t>
        </w:r>
        <w:r w:rsidR="00C735B4">
          <w:rPr>
            <w:noProof/>
            <w:webHidden/>
          </w:rPr>
          <w:fldChar w:fldCharType="end"/>
        </w:r>
      </w:hyperlink>
    </w:p>
    <w:p w:rsidR="00C735B4" w:rsidRDefault="00C93F83">
      <w:pPr>
        <w:pStyle w:val="TOC4"/>
        <w:tabs>
          <w:tab w:val="left" w:pos="1680"/>
          <w:tab w:val="right" w:leader="dot" w:pos="9350"/>
        </w:tabs>
        <w:rPr>
          <w:rFonts w:eastAsiaTheme="minorEastAsia" w:cstheme="minorBidi"/>
          <w:noProof/>
          <w:sz w:val="22"/>
          <w:szCs w:val="22"/>
        </w:rPr>
      </w:pPr>
      <w:hyperlink w:anchor="_Toc303757554" w:history="1">
        <w:r w:rsidR="00C735B4" w:rsidRPr="006E5ECA">
          <w:rPr>
            <w:rStyle w:val="Hyperlink"/>
            <w:noProof/>
          </w:rPr>
          <w:t>7.4.1.2</w:t>
        </w:r>
        <w:r w:rsidR="00C735B4">
          <w:rPr>
            <w:rFonts w:eastAsiaTheme="minorEastAsia" w:cstheme="minorBidi"/>
            <w:noProof/>
            <w:sz w:val="22"/>
            <w:szCs w:val="22"/>
          </w:rPr>
          <w:tab/>
        </w:r>
        <w:r w:rsidR="00C735B4" w:rsidRPr="006E5ECA">
          <w:rPr>
            <w:rStyle w:val="Hyperlink"/>
            <w:noProof/>
          </w:rPr>
          <w:t>ER Status</w:t>
        </w:r>
        <w:r w:rsidR="00C735B4">
          <w:rPr>
            <w:noProof/>
            <w:webHidden/>
          </w:rPr>
          <w:tab/>
        </w:r>
        <w:r w:rsidR="00C735B4">
          <w:rPr>
            <w:noProof/>
            <w:webHidden/>
          </w:rPr>
          <w:fldChar w:fldCharType="begin"/>
        </w:r>
        <w:r w:rsidR="00C735B4">
          <w:rPr>
            <w:noProof/>
            <w:webHidden/>
          </w:rPr>
          <w:instrText xml:space="preserve"> PAGEREF _Toc303757554 \h </w:instrText>
        </w:r>
        <w:r w:rsidR="00C735B4">
          <w:rPr>
            <w:noProof/>
            <w:webHidden/>
          </w:rPr>
        </w:r>
        <w:r w:rsidR="00C735B4">
          <w:rPr>
            <w:noProof/>
            <w:webHidden/>
          </w:rPr>
          <w:fldChar w:fldCharType="separate"/>
        </w:r>
        <w:r w:rsidR="00C735B4">
          <w:rPr>
            <w:noProof/>
            <w:webHidden/>
          </w:rPr>
          <w:t>35</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55" w:history="1">
        <w:r w:rsidR="00C735B4" w:rsidRPr="006E5ECA">
          <w:rPr>
            <w:rStyle w:val="Hyperlink"/>
            <w:noProof/>
          </w:rPr>
          <w:t>7.5</w:t>
        </w:r>
        <w:r w:rsidR="00C735B4">
          <w:rPr>
            <w:rFonts w:eastAsiaTheme="minorEastAsia" w:cstheme="minorBidi"/>
            <w:smallCaps w:val="0"/>
            <w:noProof/>
            <w:sz w:val="22"/>
            <w:szCs w:val="22"/>
          </w:rPr>
          <w:tab/>
        </w:r>
        <w:r w:rsidR="00C735B4" w:rsidRPr="006E5ECA">
          <w:rPr>
            <w:rStyle w:val="Hyperlink"/>
            <w:noProof/>
          </w:rPr>
          <w:t>Patient Tab – Colon</w:t>
        </w:r>
        <w:r w:rsidR="00C735B4">
          <w:rPr>
            <w:noProof/>
            <w:webHidden/>
          </w:rPr>
          <w:tab/>
        </w:r>
        <w:r w:rsidR="00C735B4">
          <w:rPr>
            <w:noProof/>
            <w:webHidden/>
          </w:rPr>
          <w:fldChar w:fldCharType="begin"/>
        </w:r>
        <w:r w:rsidR="00C735B4">
          <w:rPr>
            <w:noProof/>
            <w:webHidden/>
          </w:rPr>
          <w:instrText xml:space="preserve"> PAGEREF _Toc303757555 \h </w:instrText>
        </w:r>
        <w:r w:rsidR="00C735B4">
          <w:rPr>
            <w:noProof/>
            <w:webHidden/>
          </w:rPr>
        </w:r>
        <w:r w:rsidR="00C735B4">
          <w:rPr>
            <w:noProof/>
            <w:webHidden/>
          </w:rPr>
          <w:fldChar w:fldCharType="separate"/>
        </w:r>
        <w:r w:rsidR="00C735B4">
          <w:rPr>
            <w:noProof/>
            <w:webHidden/>
          </w:rPr>
          <w:t>36</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56" w:history="1">
        <w:r w:rsidR="00C735B4" w:rsidRPr="006E5ECA">
          <w:rPr>
            <w:rStyle w:val="Hyperlink"/>
            <w:noProof/>
          </w:rPr>
          <w:t>7.5.1</w:t>
        </w:r>
        <w:r w:rsidR="00C735B4">
          <w:rPr>
            <w:rFonts w:eastAsiaTheme="minorEastAsia" w:cstheme="minorBidi"/>
            <w:i w:val="0"/>
            <w:iCs w:val="0"/>
            <w:noProof/>
            <w:sz w:val="22"/>
            <w:szCs w:val="22"/>
          </w:rPr>
          <w:tab/>
        </w:r>
        <w:r w:rsidR="00C735B4" w:rsidRPr="006E5ECA">
          <w:rPr>
            <w:rStyle w:val="Hyperlink"/>
            <w:noProof/>
          </w:rPr>
          <w:t>Clinical Information – Colon</w:t>
        </w:r>
        <w:r w:rsidR="00C735B4">
          <w:rPr>
            <w:noProof/>
            <w:webHidden/>
          </w:rPr>
          <w:tab/>
        </w:r>
        <w:r w:rsidR="00C735B4">
          <w:rPr>
            <w:noProof/>
            <w:webHidden/>
          </w:rPr>
          <w:fldChar w:fldCharType="begin"/>
        </w:r>
        <w:r w:rsidR="00C735B4">
          <w:rPr>
            <w:noProof/>
            <w:webHidden/>
          </w:rPr>
          <w:instrText xml:space="preserve"> PAGEREF _Toc303757556 \h </w:instrText>
        </w:r>
        <w:r w:rsidR="00C735B4">
          <w:rPr>
            <w:noProof/>
            <w:webHidden/>
          </w:rPr>
        </w:r>
        <w:r w:rsidR="00C735B4">
          <w:rPr>
            <w:noProof/>
            <w:webHidden/>
          </w:rPr>
          <w:fldChar w:fldCharType="separate"/>
        </w:r>
        <w:r w:rsidR="00C735B4">
          <w:rPr>
            <w:noProof/>
            <w:webHidden/>
          </w:rPr>
          <w:t>36</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57" w:history="1">
        <w:r w:rsidR="00C735B4" w:rsidRPr="006E5ECA">
          <w:rPr>
            <w:rStyle w:val="Hyperlink"/>
            <w:noProof/>
          </w:rPr>
          <w:t>7.5.2</w:t>
        </w:r>
        <w:r w:rsidR="00C735B4">
          <w:rPr>
            <w:rFonts w:eastAsiaTheme="minorEastAsia" w:cstheme="minorBidi"/>
            <w:i w:val="0"/>
            <w:iCs w:val="0"/>
            <w:noProof/>
            <w:sz w:val="22"/>
            <w:szCs w:val="22"/>
          </w:rPr>
          <w:tab/>
        </w:r>
        <w:r w:rsidR="00C735B4" w:rsidRPr="006E5ECA">
          <w:rPr>
            <w:rStyle w:val="Hyperlink"/>
            <w:noProof/>
          </w:rPr>
          <w:t>Clinical Information</w:t>
        </w:r>
        <w:r w:rsidR="00C735B4">
          <w:rPr>
            <w:noProof/>
            <w:webHidden/>
          </w:rPr>
          <w:tab/>
        </w:r>
        <w:r w:rsidR="00C735B4">
          <w:rPr>
            <w:noProof/>
            <w:webHidden/>
          </w:rPr>
          <w:fldChar w:fldCharType="begin"/>
        </w:r>
        <w:r w:rsidR="00C735B4">
          <w:rPr>
            <w:noProof/>
            <w:webHidden/>
          </w:rPr>
          <w:instrText xml:space="preserve"> PAGEREF _Toc303757557 \h </w:instrText>
        </w:r>
        <w:r w:rsidR="00C735B4">
          <w:rPr>
            <w:noProof/>
            <w:webHidden/>
          </w:rPr>
        </w:r>
        <w:r w:rsidR="00C735B4">
          <w:rPr>
            <w:noProof/>
            <w:webHidden/>
          </w:rPr>
          <w:fldChar w:fldCharType="separate"/>
        </w:r>
        <w:r w:rsidR="00C735B4">
          <w:rPr>
            <w:noProof/>
            <w:webHidden/>
          </w:rPr>
          <w:t>36</w:t>
        </w:r>
        <w:r w:rsidR="00C735B4">
          <w:rPr>
            <w:noProof/>
            <w:webHidden/>
          </w:rPr>
          <w:fldChar w:fldCharType="end"/>
        </w:r>
      </w:hyperlink>
    </w:p>
    <w:p w:rsidR="00C735B4" w:rsidRDefault="00C93F83">
      <w:pPr>
        <w:pStyle w:val="TOC4"/>
        <w:tabs>
          <w:tab w:val="right" w:leader="dot" w:pos="9350"/>
        </w:tabs>
        <w:rPr>
          <w:rFonts w:eastAsiaTheme="minorEastAsia" w:cstheme="minorBidi"/>
          <w:noProof/>
          <w:sz w:val="22"/>
          <w:szCs w:val="22"/>
        </w:rPr>
      </w:pPr>
      <w:hyperlink w:anchor="_Toc303757558" w:history="1">
        <w:r w:rsidR="00C735B4" w:rsidRPr="006E5ECA">
          <w:rPr>
            <w:rStyle w:val="Hyperlink"/>
            <w:rFonts w:ascii="Times New Roman" w:hAnsi="Times New Roman"/>
            <w:noProof/>
          </w:rPr>
          <w:t>Remove MSI-High so the statement reads “MMR-Deficient”.  Not visible for MMR orders.</w:t>
        </w:r>
        <w:r w:rsidR="00C735B4">
          <w:rPr>
            <w:noProof/>
            <w:webHidden/>
          </w:rPr>
          <w:tab/>
        </w:r>
        <w:r w:rsidR="00C735B4">
          <w:rPr>
            <w:noProof/>
            <w:webHidden/>
          </w:rPr>
          <w:fldChar w:fldCharType="begin"/>
        </w:r>
        <w:r w:rsidR="00C735B4">
          <w:rPr>
            <w:noProof/>
            <w:webHidden/>
          </w:rPr>
          <w:instrText xml:space="preserve"> PAGEREF _Toc303757558 \h </w:instrText>
        </w:r>
        <w:r w:rsidR="00C735B4">
          <w:rPr>
            <w:noProof/>
            <w:webHidden/>
          </w:rPr>
        </w:r>
        <w:r w:rsidR="00C735B4">
          <w:rPr>
            <w:noProof/>
            <w:webHidden/>
          </w:rPr>
          <w:fldChar w:fldCharType="separate"/>
        </w:r>
        <w:r w:rsidR="00C735B4">
          <w:rPr>
            <w:noProof/>
            <w:webHidden/>
          </w:rPr>
          <w:t>36</w:t>
        </w:r>
        <w:r w:rsidR="00C735B4">
          <w:rPr>
            <w:noProof/>
            <w:webHidden/>
          </w:rPr>
          <w:fldChar w:fldCharType="end"/>
        </w:r>
      </w:hyperlink>
    </w:p>
    <w:p w:rsidR="00C735B4" w:rsidRDefault="00C93F83">
      <w:pPr>
        <w:pStyle w:val="TOC4"/>
        <w:tabs>
          <w:tab w:val="right" w:leader="dot" w:pos="9350"/>
        </w:tabs>
        <w:rPr>
          <w:rFonts w:eastAsiaTheme="minorEastAsia" w:cstheme="minorBidi"/>
          <w:noProof/>
          <w:sz w:val="22"/>
          <w:szCs w:val="22"/>
        </w:rPr>
      </w:pPr>
      <w:hyperlink w:anchor="_Toc303757559" w:history="1">
        <w:r w:rsidR="00C735B4" w:rsidRPr="006E5ECA">
          <w:rPr>
            <w:rStyle w:val="Hyperlink"/>
            <w:rFonts w:ascii="Times New Roman" w:hAnsi="Times New Roman"/>
            <w:noProof/>
          </w:rPr>
          <w:t>The clinical information required is dependant on the customers test type selection.</w:t>
        </w:r>
        <w:r w:rsidR="00C735B4">
          <w:rPr>
            <w:noProof/>
            <w:webHidden/>
          </w:rPr>
          <w:tab/>
        </w:r>
        <w:r w:rsidR="00C735B4">
          <w:rPr>
            <w:noProof/>
            <w:webHidden/>
          </w:rPr>
          <w:fldChar w:fldCharType="begin"/>
        </w:r>
        <w:r w:rsidR="00C735B4">
          <w:rPr>
            <w:noProof/>
            <w:webHidden/>
          </w:rPr>
          <w:instrText xml:space="preserve"> PAGEREF _Toc303757559 \h </w:instrText>
        </w:r>
        <w:r w:rsidR="00C735B4">
          <w:rPr>
            <w:noProof/>
            <w:webHidden/>
          </w:rPr>
        </w:r>
        <w:r w:rsidR="00C735B4">
          <w:rPr>
            <w:noProof/>
            <w:webHidden/>
          </w:rPr>
          <w:fldChar w:fldCharType="separate"/>
        </w:r>
        <w:r w:rsidR="00C735B4">
          <w:rPr>
            <w:noProof/>
            <w:webHidden/>
          </w:rPr>
          <w:t>36</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60" w:history="1">
        <w:r w:rsidR="00C735B4" w:rsidRPr="006E5ECA">
          <w:rPr>
            <w:rStyle w:val="Hyperlink"/>
            <w:noProof/>
          </w:rPr>
          <w:t>7.6</w:t>
        </w:r>
        <w:r w:rsidR="00C735B4">
          <w:rPr>
            <w:rFonts w:eastAsiaTheme="minorEastAsia" w:cstheme="minorBidi"/>
            <w:smallCaps w:val="0"/>
            <w:noProof/>
            <w:sz w:val="22"/>
            <w:szCs w:val="22"/>
          </w:rPr>
          <w:tab/>
        </w:r>
        <w:r w:rsidR="00C735B4" w:rsidRPr="006E5ECA">
          <w:rPr>
            <w:rStyle w:val="Hyperlink"/>
            <w:noProof/>
          </w:rPr>
          <w:t>Multiple Primaries</w:t>
        </w:r>
        <w:r w:rsidR="00C735B4">
          <w:rPr>
            <w:noProof/>
            <w:webHidden/>
          </w:rPr>
          <w:tab/>
        </w:r>
        <w:r w:rsidR="00C735B4">
          <w:rPr>
            <w:noProof/>
            <w:webHidden/>
          </w:rPr>
          <w:fldChar w:fldCharType="begin"/>
        </w:r>
        <w:r w:rsidR="00C735B4">
          <w:rPr>
            <w:noProof/>
            <w:webHidden/>
          </w:rPr>
          <w:instrText xml:space="preserve"> PAGEREF _Toc303757560 \h </w:instrText>
        </w:r>
        <w:r w:rsidR="00C735B4">
          <w:rPr>
            <w:noProof/>
            <w:webHidden/>
          </w:rPr>
        </w:r>
        <w:r w:rsidR="00C735B4">
          <w:rPr>
            <w:noProof/>
            <w:webHidden/>
          </w:rPr>
          <w:fldChar w:fldCharType="separate"/>
        </w:r>
        <w:r w:rsidR="00C735B4">
          <w:rPr>
            <w:noProof/>
            <w:webHidden/>
          </w:rPr>
          <w:t>37</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61" w:history="1">
        <w:r w:rsidR="00C735B4" w:rsidRPr="006E5ECA">
          <w:rPr>
            <w:rStyle w:val="Hyperlink"/>
            <w:noProof/>
          </w:rPr>
          <w:t>7.7</w:t>
        </w:r>
        <w:r w:rsidR="00C735B4">
          <w:rPr>
            <w:rFonts w:eastAsiaTheme="minorEastAsia" w:cstheme="minorBidi"/>
            <w:smallCaps w:val="0"/>
            <w:noProof/>
            <w:sz w:val="22"/>
            <w:szCs w:val="22"/>
          </w:rPr>
          <w:tab/>
        </w:r>
        <w:r w:rsidR="00C735B4" w:rsidRPr="006E5ECA">
          <w:rPr>
            <w:rStyle w:val="Hyperlink"/>
            <w:noProof/>
          </w:rPr>
          <w:t>Recommended Information – Breast &amp; Colon</w:t>
        </w:r>
        <w:r w:rsidR="00C735B4">
          <w:rPr>
            <w:noProof/>
            <w:webHidden/>
          </w:rPr>
          <w:tab/>
        </w:r>
        <w:r w:rsidR="00C735B4">
          <w:rPr>
            <w:noProof/>
            <w:webHidden/>
          </w:rPr>
          <w:fldChar w:fldCharType="begin"/>
        </w:r>
        <w:r w:rsidR="00C735B4">
          <w:rPr>
            <w:noProof/>
            <w:webHidden/>
          </w:rPr>
          <w:instrText xml:space="preserve"> PAGEREF _Toc303757561 \h </w:instrText>
        </w:r>
        <w:r w:rsidR="00C735B4">
          <w:rPr>
            <w:noProof/>
            <w:webHidden/>
          </w:rPr>
        </w:r>
        <w:r w:rsidR="00C735B4">
          <w:rPr>
            <w:noProof/>
            <w:webHidden/>
          </w:rPr>
          <w:fldChar w:fldCharType="separate"/>
        </w:r>
        <w:r w:rsidR="00C735B4">
          <w:rPr>
            <w:noProof/>
            <w:webHidden/>
          </w:rPr>
          <w:t>38</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62" w:history="1">
        <w:r w:rsidR="00C735B4" w:rsidRPr="006E5ECA">
          <w:rPr>
            <w:rStyle w:val="Hyperlink"/>
            <w:noProof/>
          </w:rPr>
          <w:t>7.8</w:t>
        </w:r>
        <w:r w:rsidR="00C735B4">
          <w:rPr>
            <w:rFonts w:eastAsiaTheme="minorEastAsia" w:cstheme="minorBidi"/>
            <w:smallCaps w:val="0"/>
            <w:noProof/>
            <w:sz w:val="22"/>
            <w:szCs w:val="22"/>
          </w:rPr>
          <w:tab/>
        </w:r>
        <w:r w:rsidR="00C735B4" w:rsidRPr="006E5ECA">
          <w:rPr>
            <w:rStyle w:val="Hyperlink"/>
            <w:noProof/>
          </w:rPr>
          <w:t>Online Ordering – Billing Tab</w:t>
        </w:r>
        <w:r w:rsidR="00C735B4">
          <w:rPr>
            <w:noProof/>
            <w:webHidden/>
          </w:rPr>
          <w:tab/>
        </w:r>
        <w:r w:rsidR="00C735B4">
          <w:rPr>
            <w:noProof/>
            <w:webHidden/>
          </w:rPr>
          <w:fldChar w:fldCharType="begin"/>
        </w:r>
        <w:r w:rsidR="00C735B4">
          <w:rPr>
            <w:noProof/>
            <w:webHidden/>
          </w:rPr>
          <w:instrText xml:space="preserve"> PAGEREF _Toc303757562 \h </w:instrText>
        </w:r>
        <w:r w:rsidR="00C735B4">
          <w:rPr>
            <w:noProof/>
            <w:webHidden/>
          </w:rPr>
        </w:r>
        <w:r w:rsidR="00C735B4">
          <w:rPr>
            <w:noProof/>
            <w:webHidden/>
          </w:rPr>
          <w:fldChar w:fldCharType="separate"/>
        </w:r>
        <w:r w:rsidR="00C735B4">
          <w:rPr>
            <w:noProof/>
            <w:webHidden/>
          </w:rPr>
          <w:t>38</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63" w:history="1">
        <w:r w:rsidR="00C735B4" w:rsidRPr="006E5ECA">
          <w:rPr>
            <w:rStyle w:val="Hyperlink"/>
            <w:noProof/>
          </w:rPr>
          <w:t>7.8.1</w:t>
        </w:r>
        <w:r w:rsidR="00C735B4">
          <w:rPr>
            <w:rFonts w:eastAsiaTheme="minorEastAsia" w:cstheme="minorBidi"/>
            <w:i w:val="0"/>
            <w:iCs w:val="0"/>
            <w:noProof/>
            <w:sz w:val="22"/>
            <w:szCs w:val="22"/>
          </w:rPr>
          <w:tab/>
        </w:r>
        <w:r w:rsidR="00C735B4" w:rsidRPr="006E5ECA">
          <w:rPr>
            <w:rStyle w:val="Hyperlink"/>
            <w:noProof/>
          </w:rPr>
          <w:t>ICD-9 Codes</w:t>
        </w:r>
        <w:r w:rsidR="00C735B4">
          <w:rPr>
            <w:noProof/>
            <w:webHidden/>
          </w:rPr>
          <w:tab/>
        </w:r>
        <w:r w:rsidR="00C735B4">
          <w:rPr>
            <w:noProof/>
            <w:webHidden/>
          </w:rPr>
          <w:fldChar w:fldCharType="begin"/>
        </w:r>
        <w:r w:rsidR="00C735B4">
          <w:rPr>
            <w:noProof/>
            <w:webHidden/>
          </w:rPr>
          <w:instrText xml:space="preserve"> PAGEREF _Toc303757563 \h </w:instrText>
        </w:r>
        <w:r w:rsidR="00C735B4">
          <w:rPr>
            <w:noProof/>
            <w:webHidden/>
          </w:rPr>
        </w:r>
        <w:r w:rsidR="00C735B4">
          <w:rPr>
            <w:noProof/>
            <w:webHidden/>
          </w:rPr>
          <w:fldChar w:fldCharType="separate"/>
        </w:r>
        <w:r w:rsidR="00C735B4">
          <w:rPr>
            <w:noProof/>
            <w:webHidden/>
          </w:rPr>
          <w:t>39</w:t>
        </w:r>
        <w:r w:rsidR="00C735B4">
          <w:rPr>
            <w:noProof/>
            <w:webHidden/>
          </w:rPr>
          <w:fldChar w:fldCharType="end"/>
        </w:r>
      </w:hyperlink>
    </w:p>
    <w:p w:rsidR="00C735B4" w:rsidRDefault="00C93F83">
      <w:pPr>
        <w:pStyle w:val="TOC4"/>
        <w:tabs>
          <w:tab w:val="left" w:pos="1680"/>
          <w:tab w:val="right" w:leader="dot" w:pos="9350"/>
        </w:tabs>
        <w:rPr>
          <w:rFonts w:eastAsiaTheme="minorEastAsia" w:cstheme="minorBidi"/>
          <w:noProof/>
          <w:sz w:val="22"/>
          <w:szCs w:val="22"/>
        </w:rPr>
      </w:pPr>
      <w:hyperlink w:anchor="_Toc303757564" w:history="1">
        <w:r w:rsidR="00C735B4" w:rsidRPr="006E5ECA">
          <w:rPr>
            <w:rStyle w:val="Hyperlink"/>
            <w:noProof/>
          </w:rPr>
          <w:t>7.8.1.1</w:t>
        </w:r>
        <w:r w:rsidR="00C735B4">
          <w:rPr>
            <w:rFonts w:eastAsiaTheme="minorEastAsia" w:cstheme="minorBidi"/>
            <w:noProof/>
            <w:sz w:val="22"/>
            <w:szCs w:val="22"/>
          </w:rPr>
          <w:tab/>
        </w:r>
        <w:r w:rsidR="00C735B4" w:rsidRPr="006E5ECA">
          <w:rPr>
            <w:rStyle w:val="Hyperlink"/>
            <w:noProof/>
          </w:rPr>
          <w:t>Breast - DCIS ICD-9 Codes</w:t>
        </w:r>
        <w:r w:rsidR="00C735B4">
          <w:rPr>
            <w:noProof/>
            <w:webHidden/>
          </w:rPr>
          <w:tab/>
        </w:r>
        <w:r w:rsidR="00C735B4">
          <w:rPr>
            <w:noProof/>
            <w:webHidden/>
          </w:rPr>
          <w:fldChar w:fldCharType="begin"/>
        </w:r>
        <w:r w:rsidR="00C735B4">
          <w:rPr>
            <w:noProof/>
            <w:webHidden/>
          </w:rPr>
          <w:instrText xml:space="preserve"> PAGEREF _Toc303757564 \h </w:instrText>
        </w:r>
        <w:r w:rsidR="00C735B4">
          <w:rPr>
            <w:noProof/>
            <w:webHidden/>
          </w:rPr>
        </w:r>
        <w:r w:rsidR="00C735B4">
          <w:rPr>
            <w:noProof/>
            <w:webHidden/>
          </w:rPr>
          <w:fldChar w:fldCharType="separate"/>
        </w:r>
        <w:r w:rsidR="00C735B4">
          <w:rPr>
            <w:noProof/>
            <w:webHidden/>
          </w:rPr>
          <w:t>39</w:t>
        </w:r>
        <w:r w:rsidR="00C735B4">
          <w:rPr>
            <w:noProof/>
            <w:webHidden/>
          </w:rPr>
          <w:fldChar w:fldCharType="end"/>
        </w:r>
      </w:hyperlink>
    </w:p>
    <w:p w:rsidR="00C735B4" w:rsidRDefault="00C93F83">
      <w:pPr>
        <w:pStyle w:val="TOC4"/>
        <w:tabs>
          <w:tab w:val="left" w:pos="1680"/>
          <w:tab w:val="right" w:leader="dot" w:pos="9350"/>
        </w:tabs>
        <w:rPr>
          <w:rFonts w:eastAsiaTheme="minorEastAsia" w:cstheme="minorBidi"/>
          <w:noProof/>
          <w:sz w:val="22"/>
          <w:szCs w:val="22"/>
        </w:rPr>
      </w:pPr>
      <w:hyperlink w:anchor="_Toc303757565" w:history="1">
        <w:r w:rsidR="00C735B4" w:rsidRPr="006E5ECA">
          <w:rPr>
            <w:rStyle w:val="Hyperlink"/>
            <w:noProof/>
          </w:rPr>
          <w:t>7.8.1.2</w:t>
        </w:r>
        <w:r w:rsidR="00C735B4">
          <w:rPr>
            <w:rFonts w:eastAsiaTheme="minorEastAsia" w:cstheme="minorBidi"/>
            <w:noProof/>
            <w:sz w:val="22"/>
            <w:szCs w:val="22"/>
          </w:rPr>
          <w:tab/>
        </w:r>
        <w:r w:rsidR="00C735B4" w:rsidRPr="006E5ECA">
          <w:rPr>
            <w:rStyle w:val="Hyperlink"/>
            <w:noProof/>
          </w:rPr>
          <w:t>Breast – Invasive Breast Cancer ICD-9 Codes</w:t>
        </w:r>
        <w:r w:rsidR="00C735B4">
          <w:rPr>
            <w:noProof/>
            <w:webHidden/>
          </w:rPr>
          <w:tab/>
        </w:r>
        <w:r w:rsidR="00C735B4">
          <w:rPr>
            <w:noProof/>
            <w:webHidden/>
          </w:rPr>
          <w:fldChar w:fldCharType="begin"/>
        </w:r>
        <w:r w:rsidR="00C735B4">
          <w:rPr>
            <w:noProof/>
            <w:webHidden/>
          </w:rPr>
          <w:instrText xml:space="preserve"> PAGEREF _Toc303757565 \h </w:instrText>
        </w:r>
        <w:r w:rsidR="00C735B4">
          <w:rPr>
            <w:noProof/>
            <w:webHidden/>
          </w:rPr>
        </w:r>
        <w:r w:rsidR="00C735B4">
          <w:rPr>
            <w:noProof/>
            <w:webHidden/>
          </w:rPr>
          <w:fldChar w:fldCharType="separate"/>
        </w:r>
        <w:r w:rsidR="00C735B4">
          <w:rPr>
            <w:noProof/>
            <w:webHidden/>
          </w:rPr>
          <w:t>39</w:t>
        </w:r>
        <w:r w:rsidR="00C735B4">
          <w:rPr>
            <w:noProof/>
            <w:webHidden/>
          </w:rPr>
          <w:fldChar w:fldCharType="end"/>
        </w:r>
      </w:hyperlink>
    </w:p>
    <w:p w:rsidR="00C735B4" w:rsidRDefault="00C93F83">
      <w:pPr>
        <w:pStyle w:val="TOC4"/>
        <w:tabs>
          <w:tab w:val="left" w:pos="1680"/>
          <w:tab w:val="right" w:leader="dot" w:pos="9350"/>
        </w:tabs>
        <w:rPr>
          <w:rFonts w:eastAsiaTheme="minorEastAsia" w:cstheme="minorBidi"/>
          <w:noProof/>
          <w:sz w:val="22"/>
          <w:szCs w:val="22"/>
        </w:rPr>
      </w:pPr>
      <w:hyperlink w:anchor="_Toc303757566" w:history="1">
        <w:r w:rsidR="00C735B4" w:rsidRPr="006E5ECA">
          <w:rPr>
            <w:rStyle w:val="Hyperlink"/>
            <w:noProof/>
          </w:rPr>
          <w:t>7.8.1.3</w:t>
        </w:r>
        <w:r w:rsidR="00C735B4">
          <w:rPr>
            <w:rFonts w:eastAsiaTheme="minorEastAsia" w:cstheme="minorBidi"/>
            <w:noProof/>
            <w:sz w:val="22"/>
            <w:szCs w:val="22"/>
          </w:rPr>
          <w:tab/>
        </w:r>
        <w:r w:rsidR="00C735B4" w:rsidRPr="006E5ECA">
          <w:rPr>
            <w:rStyle w:val="Hyperlink"/>
            <w:noProof/>
          </w:rPr>
          <w:t>Colon – All Colon Assays</w:t>
        </w:r>
        <w:r w:rsidR="00C735B4">
          <w:rPr>
            <w:noProof/>
            <w:webHidden/>
          </w:rPr>
          <w:tab/>
        </w:r>
        <w:r w:rsidR="00C735B4">
          <w:rPr>
            <w:noProof/>
            <w:webHidden/>
          </w:rPr>
          <w:fldChar w:fldCharType="begin"/>
        </w:r>
        <w:r w:rsidR="00C735B4">
          <w:rPr>
            <w:noProof/>
            <w:webHidden/>
          </w:rPr>
          <w:instrText xml:space="preserve"> PAGEREF _Toc303757566 \h </w:instrText>
        </w:r>
        <w:r w:rsidR="00C735B4">
          <w:rPr>
            <w:noProof/>
            <w:webHidden/>
          </w:rPr>
        </w:r>
        <w:r w:rsidR="00C735B4">
          <w:rPr>
            <w:noProof/>
            <w:webHidden/>
          </w:rPr>
          <w:fldChar w:fldCharType="separate"/>
        </w:r>
        <w:r w:rsidR="00C735B4">
          <w:rPr>
            <w:noProof/>
            <w:webHidden/>
          </w:rPr>
          <w:t>40</w:t>
        </w:r>
        <w:r w:rsidR="00C735B4">
          <w:rPr>
            <w:noProof/>
            <w:webHidden/>
          </w:rPr>
          <w:fldChar w:fldCharType="end"/>
        </w:r>
      </w:hyperlink>
    </w:p>
    <w:p w:rsidR="00C735B4" w:rsidRDefault="00C93F83">
      <w:pPr>
        <w:pStyle w:val="TOC3"/>
        <w:tabs>
          <w:tab w:val="left" w:pos="960"/>
          <w:tab w:val="right" w:leader="dot" w:pos="9350"/>
        </w:tabs>
        <w:rPr>
          <w:rFonts w:eastAsiaTheme="minorEastAsia" w:cstheme="minorBidi"/>
          <w:i w:val="0"/>
          <w:iCs w:val="0"/>
          <w:noProof/>
          <w:sz w:val="22"/>
          <w:szCs w:val="22"/>
        </w:rPr>
      </w:pPr>
      <w:hyperlink w:anchor="_Toc303757567" w:history="1">
        <w:r w:rsidR="00C735B4" w:rsidRPr="006E5ECA">
          <w:rPr>
            <w:rStyle w:val="Hyperlink"/>
            <w:rFonts w:ascii="Symbol" w:hAnsi="Symbol"/>
            <w:noProof/>
          </w:rPr>
          <w:t></w:t>
        </w:r>
        <w:r w:rsidR="00C735B4">
          <w:rPr>
            <w:rFonts w:eastAsiaTheme="minorEastAsia" w:cstheme="minorBidi"/>
            <w:i w:val="0"/>
            <w:iCs w:val="0"/>
            <w:noProof/>
            <w:sz w:val="22"/>
            <w:szCs w:val="22"/>
          </w:rPr>
          <w:tab/>
        </w:r>
        <w:r w:rsidR="00C735B4" w:rsidRPr="006E5ECA">
          <w:rPr>
            <w:rStyle w:val="Hyperlink"/>
            <w:rFonts w:ascii="Times New Roman" w:hAnsi="Times New Roman"/>
            <w:noProof/>
          </w:rPr>
          <w:t>153.5 – Malignant neoplasm of appendix</w:t>
        </w:r>
        <w:r w:rsidR="00C735B4">
          <w:rPr>
            <w:noProof/>
            <w:webHidden/>
          </w:rPr>
          <w:tab/>
        </w:r>
        <w:r w:rsidR="00C735B4">
          <w:rPr>
            <w:noProof/>
            <w:webHidden/>
          </w:rPr>
          <w:fldChar w:fldCharType="begin"/>
        </w:r>
        <w:r w:rsidR="00C735B4">
          <w:rPr>
            <w:noProof/>
            <w:webHidden/>
          </w:rPr>
          <w:instrText xml:space="preserve"> PAGEREF _Toc303757567 \h </w:instrText>
        </w:r>
        <w:r w:rsidR="00C735B4">
          <w:rPr>
            <w:noProof/>
            <w:webHidden/>
          </w:rPr>
        </w:r>
        <w:r w:rsidR="00C735B4">
          <w:rPr>
            <w:noProof/>
            <w:webHidden/>
          </w:rPr>
          <w:fldChar w:fldCharType="separate"/>
        </w:r>
        <w:r w:rsidR="00C735B4">
          <w:rPr>
            <w:noProof/>
            <w:webHidden/>
          </w:rPr>
          <w:t>40</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68" w:history="1">
        <w:r w:rsidR="00C735B4" w:rsidRPr="006E5ECA">
          <w:rPr>
            <w:rStyle w:val="Hyperlink"/>
            <w:noProof/>
          </w:rPr>
          <w:t>7.8.2</w:t>
        </w:r>
        <w:r w:rsidR="00C735B4">
          <w:rPr>
            <w:rFonts w:eastAsiaTheme="minorEastAsia" w:cstheme="minorBidi"/>
            <w:i w:val="0"/>
            <w:iCs w:val="0"/>
            <w:noProof/>
            <w:sz w:val="22"/>
            <w:szCs w:val="22"/>
          </w:rPr>
          <w:tab/>
        </w:r>
        <w:r w:rsidR="00C735B4" w:rsidRPr="006E5ECA">
          <w:rPr>
            <w:rStyle w:val="Hyperlink"/>
            <w:noProof/>
          </w:rPr>
          <w:t>Private Insurance (US Carriers Only)/ Medicaid</w:t>
        </w:r>
        <w:r w:rsidR="00C735B4">
          <w:rPr>
            <w:noProof/>
            <w:webHidden/>
          </w:rPr>
          <w:tab/>
        </w:r>
        <w:r w:rsidR="00C735B4">
          <w:rPr>
            <w:noProof/>
            <w:webHidden/>
          </w:rPr>
          <w:fldChar w:fldCharType="begin"/>
        </w:r>
        <w:r w:rsidR="00C735B4">
          <w:rPr>
            <w:noProof/>
            <w:webHidden/>
          </w:rPr>
          <w:instrText xml:space="preserve"> PAGEREF _Toc303757568 \h </w:instrText>
        </w:r>
        <w:r w:rsidR="00C735B4">
          <w:rPr>
            <w:noProof/>
            <w:webHidden/>
          </w:rPr>
        </w:r>
        <w:r w:rsidR="00C735B4">
          <w:rPr>
            <w:noProof/>
            <w:webHidden/>
          </w:rPr>
          <w:fldChar w:fldCharType="separate"/>
        </w:r>
        <w:r w:rsidR="00C735B4">
          <w:rPr>
            <w:noProof/>
            <w:webHidden/>
          </w:rPr>
          <w:t>41</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69" w:history="1">
        <w:r w:rsidR="00C735B4" w:rsidRPr="006E5ECA">
          <w:rPr>
            <w:rStyle w:val="Hyperlink"/>
            <w:noProof/>
          </w:rPr>
          <w:t>7.8.3</w:t>
        </w:r>
        <w:r w:rsidR="00C735B4">
          <w:rPr>
            <w:rFonts w:eastAsiaTheme="minorEastAsia" w:cstheme="minorBidi"/>
            <w:i w:val="0"/>
            <w:iCs w:val="0"/>
            <w:noProof/>
            <w:sz w:val="22"/>
            <w:szCs w:val="22"/>
          </w:rPr>
          <w:tab/>
        </w:r>
        <w:r w:rsidR="00C735B4" w:rsidRPr="006E5ECA">
          <w:rPr>
            <w:rStyle w:val="Hyperlink"/>
            <w:noProof/>
          </w:rPr>
          <w:t>Medicare</w:t>
        </w:r>
        <w:r w:rsidR="00C735B4">
          <w:rPr>
            <w:noProof/>
            <w:webHidden/>
          </w:rPr>
          <w:tab/>
        </w:r>
        <w:r w:rsidR="00C735B4">
          <w:rPr>
            <w:noProof/>
            <w:webHidden/>
          </w:rPr>
          <w:fldChar w:fldCharType="begin"/>
        </w:r>
        <w:r w:rsidR="00C735B4">
          <w:rPr>
            <w:noProof/>
            <w:webHidden/>
          </w:rPr>
          <w:instrText xml:space="preserve"> PAGEREF _Toc303757569 \h </w:instrText>
        </w:r>
        <w:r w:rsidR="00C735B4">
          <w:rPr>
            <w:noProof/>
            <w:webHidden/>
          </w:rPr>
        </w:r>
        <w:r w:rsidR="00C735B4">
          <w:rPr>
            <w:noProof/>
            <w:webHidden/>
          </w:rPr>
          <w:fldChar w:fldCharType="separate"/>
        </w:r>
        <w:r w:rsidR="00C735B4">
          <w:rPr>
            <w:noProof/>
            <w:webHidden/>
          </w:rPr>
          <w:t>42</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70" w:history="1">
        <w:r w:rsidR="00C735B4" w:rsidRPr="006E5ECA">
          <w:rPr>
            <w:rStyle w:val="Hyperlink"/>
            <w:noProof/>
          </w:rPr>
          <w:t>7.8.4</w:t>
        </w:r>
        <w:r w:rsidR="00C735B4">
          <w:rPr>
            <w:rFonts w:eastAsiaTheme="minorEastAsia" w:cstheme="minorBidi"/>
            <w:i w:val="0"/>
            <w:iCs w:val="0"/>
            <w:noProof/>
            <w:sz w:val="22"/>
            <w:szCs w:val="22"/>
          </w:rPr>
          <w:tab/>
        </w:r>
        <w:r w:rsidR="00C735B4" w:rsidRPr="006E5ECA">
          <w:rPr>
            <w:rStyle w:val="Hyperlink"/>
            <w:noProof/>
          </w:rPr>
          <w:t>Patient Self-Pay – Credit Card</w:t>
        </w:r>
        <w:r w:rsidR="00C735B4">
          <w:rPr>
            <w:noProof/>
            <w:webHidden/>
          </w:rPr>
          <w:tab/>
        </w:r>
        <w:r w:rsidR="00C735B4">
          <w:rPr>
            <w:noProof/>
            <w:webHidden/>
          </w:rPr>
          <w:fldChar w:fldCharType="begin"/>
        </w:r>
        <w:r w:rsidR="00C735B4">
          <w:rPr>
            <w:noProof/>
            <w:webHidden/>
          </w:rPr>
          <w:instrText xml:space="preserve"> PAGEREF _Toc303757570 \h </w:instrText>
        </w:r>
        <w:r w:rsidR="00C735B4">
          <w:rPr>
            <w:noProof/>
            <w:webHidden/>
          </w:rPr>
        </w:r>
        <w:r w:rsidR="00C735B4">
          <w:rPr>
            <w:noProof/>
            <w:webHidden/>
          </w:rPr>
          <w:fldChar w:fldCharType="separate"/>
        </w:r>
        <w:r w:rsidR="00C735B4">
          <w:rPr>
            <w:noProof/>
            <w:webHidden/>
          </w:rPr>
          <w:t>42</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72" w:history="1">
        <w:r w:rsidR="00C735B4" w:rsidRPr="006E5ECA">
          <w:rPr>
            <w:rStyle w:val="Hyperlink"/>
            <w:noProof/>
          </w:rPr>
          <w:t>7.8.5</w:t>
        </w:r>
        <w:r w:rsidR="00C735B4">
          <w:rPr>
            <w:rFonts w:eastAsiaTheme="minorEastAsia" w:cstheme="minorBidi"/>
            <w:i w:val="0"/>
            <w:iCs w:val="0"/>
            <w:noProof/>
            <w:sz w:val="22"/>
            <w:szCs w:val="22"/>
          </w:rPr>
          <w:tab/>
        </w:r>
        <w:r w:rsidR="00C735B4" w:rsidRPr="006E5ECA">
          <w:rPr>
            <w:rStyle w:val="Hyperlink"/>
            <w:noProof/>
          </w:rPr>
          <w:t>Bill Account</w:t>
        </w:r>
        <w:r w:rsidR="00C735B4">
          <w:rPr>
            <w:noProof/>
            <w:webHidden/>
          </w:rPr>
          <w:tab/>
        </w:r>
        <w:r w:rsidR="00C735B4">
          <w:rPr>
            <w:noProof/>
            <w:webHidden/>
          </w:rPr>
          <w:fldChar w:fldCharType="begin"/>
        </w:r>
        <w:r w:rsidR="00C735B4">
          <w:rPr>
            <w:noProof/>
            <w:webHidden/>
          </w:rPr>
          <w:instrText xml:space="preserve"> PAGEREF _Toc303757572 \h </w:instrText>
        </w:r>
        <w:r w:rsidR="00C735B4">
          <w:rPr>
            <w:noProof/>
            <w:webHidden/>
          </w:rPr>
        </w:r>
        <w:r w:rsidR="00C735B4">
          <w:rPr>
            <w:noProof/>
            <w:webHidden/>
          </w:rPr>
          <w:fldChar w:fldCharType="separate"/>
        </w:r>
        <w:r w:rsidR="00C735B4">
          <w:rPr>
            <w:noProof/>
            <w:webHidden/>
          </w:rPr>
          <w:t>43</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73" w:history="1">
        <w:r w:rsidR="00C735B4" w:rsidRPr="006E5ECA">
          <w:rPr>
            <w:rStyle w:val="Hyperlink"/>
            <w:noProof/>
          </w:rPr>
          <w:t>7.8.6</w:t>
        </w:r>
        <w:r w:rsidR="00C735B4">
          <w:rPr>
            <w:rFonts w:eastAsiaTheme="minorEastAsia" w:cstheme="minorBidi"/>
            <w:i w:val="0"/>
            <w:iCs w:val="0"/>
            <w:noProof/>
            <w:sz w:val="22"/>
            <w:szCs w:val="22"/>
          </w:rPr>
          <w:tab/>
        </w:r>
        <w:r w:rsidR="00C735B4" w:rsidRPr="006E5ECA">
          <w:rPr>
            <w:rStyle w:val="Hyperlink"/>
            <w:noProof/>
          </w:rPr>
          <w:t>Uninsured Patient</w:t>
        </w:r>
        <w:r w:rsidR="00C735B4">
          <w:rPr>
            <w:noProof/>
            <w:webHidden/>
          </w:rPr>
          <w:tab/>
        </w:r>
        <w:r w:rsidR="00C735B4">
          <w:rPr>
            <w:noProof/>
            <w:webHidden/>
          </w:rPr>
          <w:fldChar w:fldCharType="begin"/>
        </w:r>
        <w:r w:rsidR="00C735B4">
          <w:rPr>
            <w:noProof/>
            <w:webHidden/>
          </w:rPr>
          <w:instrText xml:space="preserve"> PAGEREF _Toc303757573 \h </w:instrText>
        </w:r>
        <w:r w:rsidR="00C735B4">
          <w:rPr>
            <w:noProof/>
            <w:webHidden/>
          </w:rPr>
        </w:r>
        <w:r w:rsidR="00C735B4">
          <w:rPr>
            <w:noProof/>
            <w:webHidden/>
          </w:rPr>
          <w:fldChar w:fldCharType="separate"/>
        </w:r>
        <w:r w:rsidR="00C735B4">
          <w:rPr>
            <w:noProof/>
            <w:webHidden/>
          </w:rPr>
          <w:t>44</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74" w:history="1">
        <w:r w:rsidR="00C735B4" w:rsidRPr="006E5ECA">
          <w:rPr>
            <w:rStyle w:val="Hyperlink"/>
            <w:noProof/>
          </w:rPr>
          <w:t>7.8.7</w:t>
        </w:r>
        <w:r w:rsidR="00C735B4">
          <w:rPr>
            <w:rFonts w:eastAsiaTheme="minorEastAsia" w:cstheme="minorBidi"/>
            <w:i w:val="0"/>
            <w:iCs w:val="0"/>
            <w:noProof/>
            <w:sz w:val="22"/>
            <w:szCs w:val="22"/>
          </w:rPr>
          <w:tab/>
        </w:r>
        <w:r w:rsidR="00C735B4" w:rsidRPr="006E5ECA">
          <w:rPr>
            <w:rStyle w:val="Hyperlink"/>
            <w:noProof/>
          </w:rPr>
          <w:t>CARE Survey – for Colon Only</w:t>
        </w:r>
        <w:r w:rsidR="00C735B4">
          <w:rPr>
            <w:noProof/>
            <w:webHidden/>
          </w:rPr>
          <w:tab/>
        </w:r>
        <w:r w:rsidR="00C735B4">
          <w:rPr>
            <w:noProof/>
            <w:webHidden/>
          </w:rPr>
          <w:fldChar w:fldCharType="begin"/>
        </w:r>
        <w:r w:rsidR="00C735B4">
          <w:rPr>
            <w:noProof/>
            <w:webHidden/>
          </w:rPr>
          <w:instrText xml:space="preserve"> PAGEREF _Toc303757574 \h </w:instrText>
        </w:r>
        <w:r w:rsidR="00C735B4">
          <w:rPr>
            <w:noProof/>
            <w:webHidden/>
          </w:rPr>
        </w:r>
        <w:r w:rsidR="00C735B4">
          <w:rPr>
            <w:noProof/>
            <w:webHidden/>
          </w:rPr>
          <w:fldChar w:fldCharType="separate"/>
        </w:r>
        <w:r w:rsidR="00C735B4">
          <w:rPr>
            <w:noProof/>
            <w:webHidden/>
          </w:rPr>
          <w:t>45</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75" w:history="1">
        <w:r w:rsidR="00C735B4" w:rsidRPr="006E5ECA">
          <w:rPr>
            <w:rStyle w:val="Hyperlink"/>
            <w:noProof/>
          </w:rPr>
          <w:t>7.9</w:t>
        </w:r>
        <w:r w:rsidR="00C735B4">
          <w:rPr>
            <w:rFonts w:eastAsiaTheme="minorEastAsia" w:cstheme="minorBidi"/>
            <w:smallCaps w:val="0"/>
            <w:noProof/>
            <w:sz w:val="22"/>
            <w:szCs w:val="22"/>
          </w:rPr>
          <w:tab/>
        </w:r>
        <w:r w:rsidR="00C735B4" w:rsidRPr="006E5ECA">
          <w:rPr>
            <w:rStyle w:val="Hyperlink"/>
            <w:noProof/>
          </w:rPr>
          <w:t>Online Ordering – Options Tab</w:t>
        </w:r>
        <w:r w:rsidR="00C735B4">
          <w:rPr>
            <w:noProof/>
            <w:webHidden/>
          </w:rPr>
          <w:tab/>
        </w:r>
        <w:r w:rsidR="00C735B4">
          <w:rPr>
            <w:noProof/>
            <w:webHidden/>
          </w:rPr>
          <w:fldChar w:fldCharType="begin"/>
        </w:r>
        <w:r w:rsidR="00C735B4">
          <w:rPr>
            <w:noProof/>
            <w:webHidden/>
          </w:rPr>
          <w:instrText xml:space="preserve"> PAGEREF _Toc303757575 \h </w:instrText>
        </w:r>
        <w:r w:rsidR="00C735B4">
          <w:rPr>
            <w:noProof/>
            <w:webHidden/>
          </w:rPr>
        </w:r>
        <w:r w:rsidR="00C735B4">
          <w:rPr>
            <w:noProof/>
            <w:webHidden/>
          </w:rPr>
          <w:fldChar w:fldCharType="separate"/>
        </w:r>
        <w:r w:rsidR="00C735B4">
          <w:rPr>
            <w:noProof/>
            <w:webHidden/>
          </w:rPr>
          <w:t>45</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76" w:history="1">
        <w:r w:rsidR="00C735B4" w:rsidRPr="006E5ECA">
          <w:rPr>
            <w:rStyle w:val="Hyperlink"/>
            <w:noProof/>
          </w:rPr>
          <w:t>7.9.1</w:t>
        </w:r>
        <w:r w:rsidR="00C735B4">
          <w:rPr>
            <w:rFonts w:eastAsiaTheme="minorEastAsia" w:cstheme="minorBidi"/>
            <w:i w:val="0"/>
            <w:iCs w:val="0"/>
            <w:noProof/>
            <w:sz w:val="22"/>
            <w:szCs w:val="22"/>
          </w:rPr>
          <w:tab/>
        </w:r>
        <w:r w:rsidR="00C735B4" w:rsidRPr="006E5ECA">
          <w:rPr>
            <w:rStyle w:val="Hyperlink"/>
            <w:noProof/>
          </w:rPr>
          <w:t>Benefits Investigation</w:t>
        </w:r>
        <w:r w:rsidR="00C735B4">
          <w:rPr>
            <w:noProof/>
            <w:webHidden/>
          </w:rPr>
          <w:tab/>
        </w:r>
        <w:r w:rsidR="00C735B4">
          <w:rPr>
            <w:noProof/>
            <w:webHidden/>
          </w:rPr>
          <w:fldChar w:fldCharType="begin"/>
        </w:r>
        <w:r w:rsidR="00C735B4">
          <w:rPr>
            <w:noProof/>
            <w:webHidden/>
          </w:rPr>
          <w:instrText xml:space="preserve"> PAGEREF _Toc303757576 \h </w:instrText>
        </w:r>
        <w:r w:rsidR="00C735B4">
          <w:rPr>
            <w:noProof/>
            <w:webHidden/>
          </w:rPr>
        </w:r>
        <w:r w:rsidR="00C735B4">
          <w:rPr>
            <w:noProof/>
            <w:webHidden/>
          </w:rPr>
          <w:fldChar w:fldCharType="separate"/>
        </w:r>
        <w:r w:rsidR="00C735B4">
          <w:rPr>
            <w:noProof/>
            <w:webHidden/>
          </w:rPr>
          <w:t>47</w:t>
        </w:r>
        <w:r w:rsidR="00C735B4">
          <w:rPr>
            <w:noProof/>
            <w:webHidden/>
          </w:rPr>
          <w:fldChar w:fldCharType="end"/>
        </w:r>
      </w:hyperlink>
    </w:p>
    <w:p w:rsidR="00C735B4" w:rsidRDefault="00C93F83">
      <w:pPr>
        <w:pStyle w:val="TOC3"/>
        <w:tabs>
          <w:tab w:val="left" w:pos="1200"/>
          <w:tab w:val="right" w:leader="dot" w:pos="9350"/>
        </w:tabs>
        <w:rPr>
          <w:rFonts w:eastAsiaTheme="minorEastAsia" w:cstheme="minorBidi"/>
          <w:i w:val="0"/>
          <w:iCs w:val="0"/>
          <w:noProof/>
          <w:sz w:val="22"/>
          <w:szCs w:val="22"/>
        </w:rPr>
      </w:pPr>
      <w:hyperlink w:anchor="_Toc303757577" w:history="1">
        <w:r w:rsidR="00C735B4" w:rsidRPr="006E5ECA">
          <w:rPr>
            <w:rStyle w:val="Hyperlink"/>
            <w:noProof/>
          </w:rPr>
          <w:t>7.9.2</w:t>
        </w:r>
        <w:r w:rsidR="00C735B4">
          <w:rPr>
            <w:rFonts w:eastAsiaTheme="minorEastAsia" w:cstheme="minorBidi"/>
            <w:i w:val="0"/>
            <w:iCs w:val="0"/>
            <w:noProof/>
            <w:sz w:val="22"/>
            <w:szCs w:val="22"/>
          </w:rPr>
          <w:tab/>
        </w:r>
        <w:r w:rsidR="00C735B4" w:rsidRPr="006E5ECA">
          <w:rPr>
            <w:rStyle w:val="Hyperlink"/>
            <w:noProof/>
          </w:rPr>
          <w:t>Specimen Retrieval</w:t>
        </w:r>
        <w:r w:rsidR="00C735B4">
          <w:rPr>
            <w:noProof/>
            <w:webHidden/>
          </w:rPr>
          <w:tab/>
        </w:r>
        <w:r w:rsidR="00C735B4">
          <w:rPr>
            <w:noProof/>
            <w:webHidden/>
          </w:rPr>
          <w:fldChar w:fldCharType="begin"/>
        </w:r>
        <w:r w:rsidR="00C735B4">
          <w:rPr>
            <w:noProof/>
            <w:webHidden/>
          </w:rPr>
          <w:instrText xml:space="preserve"> PAGEREF _Toc303757577 \h </w:instrText>
        </w:r>
        <w:r w:rsidR="00C735B4">
          <w:rPr>
            <w:noProof/>
            <w:webHidden/>
          </w:rPr>
        </w:r>
        <w:r w:rsidR="00C735B4">
          <w:rPr>
            <w:noProof/>
            <w:webHidden/>
          </w:rPr>
          <w:fldChar w:fldCharType="separate"/>
        </w:r>
        <w:r w:rsidR="00C735B4">
          <w:rPr>
            <w:noProof/>
            <w:webHidden/>
          </w:rPr>
          <w:t>48</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578" w:history="1">
        <w:r w:rsidR="00C735B4" w:rsidRPr="006E5ECA">
          <w:rPr>
            <w:rStyle w:val="Hyperlink"/>
            <w:noProof/>
          </w:rPr>
          <w:t>7.10</w:t>
        </w:r>
        <w:r w:rsidR="00C735B4">
          <w:rPr>
            <w:rFonts w:eastAsiaTheme="minorEastAsia" w:cstheme="minorBidi"/>
            <w:smallCaps w:val="0"/>
            <w:noProof/>
            <w:sz w:val="22"/>
            <w:szCs w:val="22"/>
          </w:rPr>
          <w:tab/>
        </w:r>
        <w:r w:rsidR="00C735B4" w:rsidRPr="006E5ECA">
          <w:rPr>
            <w:rStyle w:val="Hyperlink"/>
            <w:noProof/>
          </w:rPr>
          <w:t>Online Ordering – Physician Tab</w:t>
        </w:r>
        <w:r w:rsidR="00C735B4">
          <w:rPr>
            <w:noProof/>
            <w:webHidden/>
          </w:rPr>
          <w:tab/>
        </w:r>
        <w:r w:rsidR="00C735B4">
          <w:rPr>
            <w:noProof/>
            <w:webHidden/>
          </w:rPr>
          <w:fldChar w:fldCharType="begin"/>
        </w:r>
        <w:r w:rsidR="00C735B4">
          <w:rPr>
            <w:noProof/>
            <w:webHidden/>
          </w:rPr>
          <w:instrText xml:space="preserve"> PAGEREF _Toc303757578 \h </w:instrText>
        </w:r>
        <w:r w:rsidR="00C735B4">
          <w:rPr>
            <w:noProof/>
            <w:webHidden/>
          </w:rPr>
        </w:r>
        <w:r w:rsidR="00C735B4">
          <w:rPr>
            <w:noProof/>
            <w:webHidden/>
          </w:rPr>
          <w:fldChar w:fldCharType="separate"/>
        </w:r>
        <w:r w:rsidR="00C735B4">
          <w:rPr>
            <w:noProof/>
            <w:webHidden/>
          </w:rPr>
          <w:t>48</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579" w:history="1">
        <w:r w:rsidR="00C735B4" w:rsidRPr="006E5ECA">
          <w:rPr>
            <w:rStyle w:val="Hyperlink"/>
            <w:noProof/>
          </w:rPr>
          <w:t>7.11</w:t>
        </w:r>
        <w:r w:rsidR="00C735B4">
          <w:rPr>
            <w:rFonts w:eastAsiaTheme="minorEastAsia" w:cstheme="minorBidi"/>
            <w:smallCaps w:val="0"/>
            <w:noProof/>
            <w:sz w:val="22"/>
            <w:szCs w:val="22"/>
          </w:rPr>
          <w:tab/>
        </w:r>
        <w:r w:rsidR="00C735B4" w:rsidRPr="006E5ECA">
          <w:rPr>
            <w:rStyle w:val="Hyperlink"/>
            <w:noProof/>
          </w:rPr>
          <w:t>Online Ordering – Review Page</w:t>
        </w:r>
        <w:r w:rsidR="00C735B4">
          <w:rPr>
            <w:noProof/>
            <w:webHidden/>
          </w:rPr>
          <w:tab/>
        </w:r>
        <w:r w:rsidR="00C735B4">
          <w:rPr>
            <w:noProof/>
            <w:webHidden/>
          </w:rPr>
          <w:fldChar w:fldCharType="begin"/>
        </w:r>
        <w:r w:rsidR="00C735B4">
          <w:rPr>
            <w:noProof/>
            <w:webHidden/>
          </w:rPr>
          <w:instrText xml:space="preserve"> PAGEREF _Toc303757579 \h </w:instrText>
        </w:r>
        <w:r w:rsidR="00C735B4">
          <w:rPr>
            <w:noProof/>
            <w:webHidden/>
          </w:rPr>
        </w:r>
        <w:r w:rsidR="00C735B4">
          <w:rPr>
            <w:noProof/>
            <w:webHidden/>
          </w:rPr>
          <w:fldChar w:fldCharType="separate"/>
        </w:r>
        <w:r w:rsidR="00C735B4">
          <w:rPr>
            <w:noProof/>
            <w:webHidden/>
          </w:rPr>
          <w:t>50</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80" w:history="1">
        <w:r w:rsidR="00C735B4" w:rsidRPr="006E5ECA">
          <w:rPr>
            <w:rStyle w:val="Hyperlink"/>
            <w:noProof/>
          </w:rPr>
          <w:t>7.11.1</w:t>
        </w:r>
        <w:r w:rsidR="00C735B4">
          <w:rPr>
            <w:rFonts w:eastAsiaTheme="minorEastAsia" w:cstheme="minorBidi"/>
            <w:i w:val="0"/>
            <w:iCs w:val="0"/>
            <w:noProof/>
            <w:sz w:val="22"/>
            <w:szCs w:val="22"/>
          </w:rPr>
          <w:tab/>
        </w:r>
        <w:r w:rsidR="00C735B4" w:rsidRPr="006E5ECA">
          <w:rPr>
            <w:rStyle w:val="Hyperlink"/>
            <w:noProof/>
          </w:rPr>
          <w:t>Physician Signature</w:t>
        </w:r>
        <w:r w:rsidR="00C735B4">
          <w:rPr>
            <w:noProof/>
            <w:webHidden/>
          </w:rPr>
          <w:tab/>
        </w:r>
        <w:r w:rsidR="00C735B4">
          <w:rPr>
            <w:noProof/>
            <w:webHidden/>
          </w:rPr>
          <w:fldChar w:fldCharType="begin"/>
        </w:r>
        <w:r w:rsidR="00C735B4">
          <w:rPr>
            <w:noProof/>
            <w:webHidden/>
          </w:rPr>
          <w:instrText xml:space="preserve"> PAGEREF _Toc303757580 \h </w:instrText>
        </w:r>
        <w:r w:rsidR="00C735B4">
          <w:rPr>
            <w:noProof/>
            <w:webHidden/>
          </w:rPr>
        </w:r>
        <w:r w:rsidR="00C735B4">
          <w:rPr>
            <w:noProof/>
            <w:webHidden/>
          </w:rPr>
          <w:fldChar w:fldCharType="separate"/>
        </w:r>
        <w:r w:rsidR="00C735B4">
          <w:rPr>
            <w:noProof/>
            <w:webHidden/>
          </w:rPr>
          <w:t>52</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581" w:history="1">
        <w:r w:rsidR="00C735B4" w:rsidRPr="006E5ECA">
          <w:rPr>
            <w:rStyle w:val="Hyperlink"/>
            <w:noProof/>
          </w:rPr>
          <w:t>7.11.2</w:t>
        </w:r>
        <w:r w:rsidR="00C735B4">
          <w:rPr>
            <w:rFonts w:eastAsiaTheme="minorEastAsia" w:cstheme="minorBidi"/>
            <w:i w:val="0"/>
            <w:iCs w:val="0"/>
            <w:noProof/>
            <w:sz w:val="22"/>
            <w:szCs w:val="22"/>
          </w:rPr>
          <w:tab/>
        </w:r>
        <w:r w:rsidR="00C735B4" w:rsidRPr="006E5ECA">
          <w:rPr>
            <w:rStyle w:val="Hyperlink"/>
            <w:noProof/>
          </w:rPr>
          <w:t>Online Ordering – Error Checking</w:t>
        </w:r>
        <w:r w:rsidR="00C735B4">
          <w:rPr>
            <w:noProof/>
            <w:webHidden/>
          </w:rPr>
          <w:tab/>
        </w:r>
        <w:r w:rsidR="00C735B4">
          <w:rPr>
            <w:noProof/>
            <w:webHidden/>
          </w:rPr>
          <w:fldChar w:fldCharType="begin"/>
        </w:r>
        <w:r w:rsidR="00C735B4">
          <w:rPr>
            <w:noProof/>
            <w:webHidden/>
          </w:rPr>
          <w:instrText xml:space="preserve"> PAGEREF _Toc303757581 \h </w:instrText>
        </w:r>
        <w:r w:rsidR="00C735B4">
          <w:rPr>
            <w:noProof/>
            <w:webHidden/>
          </w:rPr>
        </w:r>
        <w:r w:rsidR="00C735B4">
          <w:rPr>
            <w:noProof/>
            <w:webHidden/>
          </w:rPr>
          <w:fldChar w:fldCharType="separate"/>
        </w:r>
        <w:r w:rsidR="00C735B4">
          <w:rPr>
            <w:noProof/>
            <w:webHidden/>
          </w:rPr>
          <w:t>52</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582" w:history="1">
        <w:r w:rsidR="00C735B4" w:rsidRPr="006E5ECA">
          <w:rPr>
            <w:rStyle w:val="Hyperlink"/>
            <w:noProof/>
          </w:rPr>
          <w:t>7.12</w:t>
        </w:r>
        <w:r w:rsidR="00C735B4">
          <w:rPr>
            <w:rFonts w:eastAsiaTheme="minorEastAsia" w:cstheme="minorBidi"/>
            <w:smallCaps w:val="0"/>
            <w:noProof/>
            <w:sz w:val="22"/>
            <w:szCs w:val="22"/>
          </w:rPr>
          <w:tab/>
        </w:r>
        <w:r w:rsidR="00C735B4" w:rsidRPr="006E5ECA">
          <w:rPr>
            <w:rStyle w:val="Hyperlink"/>
            <w:noProof/>
          </w:rPr>
          <w:t>Online Ordering – Order Confirmation</w:t>
        </w:r>
        <w:r w:rsidR="00C735B4">
          <w:rPr>
            <w:noProof/>
            <w:webHidden/>
          </w:rPr>
          <w:tab/>
        </w:r>
        <w:r w:rsidR="00C735B4">
          <w:rPr>
            <w:noProof/>
            <w:webHidden/>
          </w:rPr>
          <w:fldChar w:fldCharType="begin"/>
        </w:r>
        <w:r w:rsidR="00C735B4">
          <w:rPr>
            <w:noProof/>
            <w:webHidden/>
          </w:rPr>
          <w:instrText xml:space="preserve"> PAGEREF _Toc303757582 \h </w:instrText>
        </w:r>
        <w:r w:rsidR="00C735B4">
          <w:rPr>
            <w:noProof/>
            <w:webHidden/>
          </w:rPr>
        </w:r>
        <w:r w:rsidR="00C735B4">
          <w:rPr>
            <w:noProof/>
            <w:webHidden/>
          </w:rPr>
          <w:fldChar w:fldCharType="separate"/>
        </w:r>
        <w:r w:rsidR="00C735B4">
          <w:rPr>
            <w:noProof/>
            <w:webHidden/>
          </w:rPr>
          <w:t>52</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583" w:history="1">
        <w:r w:rsidR="00C735B4" w:rsidRPr="006E5ECA">
          <w:rPr>
            <w:rStyle w:val="Hyperlink"/>
            <w:noProof/>
          </w:rPr>
          <w:t>7.13</w:t>
        </w:r>
        <w:r w:rsidR="00C735B4">
          <w:rPr>
            <w:rFonts w:eastAsiaTheme="minorEastAsia" w:cstheme="minorBidi"/>
            <w:smallCaps w:val="0"/>
            <w:noProof/>
            <w:sz w:val="22"/>
            <w:szCs w:val="22"/>
          </w:rPr>
          <w:tab/>
        </w:r>
        <w:r w:rsidR="00C735B4" w:rsidRPr="006E5ECA">
          <w:rPr>
            <w:rStyle w:val="Hyperlink"/>
            <w:noProof/>
          </w:rPr>
          <w:t>Online Ordering – Email Notifications</w:t>
        </w:r>
        <w:r w:rsidR="00C735B4">
          <w:rPr>
            <w:noProof/>
            <w:webHidden/>
          </w:rPr>
          <w:tab/>
        </w:r>
        <w:r w:rsidR="00C735B4">
          <w:rPr>
            <w:noProof/>
            <w:webHidden/>
          </w:rPr>
          <w:fldChar w:fldCharType="begin"/>
        </w:r>
        <w:r w:rsidR="00C735B4">
          <w:rPr>
            <w:noProof/>
            <w:webHidden/>
          </w:rPr>
          <w:instrText xml:space="preserve"> PAGEREF _Toc303757583 \h </w:instrText>
        </w:r>
        <w:r w:rsidR="00C735B4">
          <w:rPr>
            <w:noProof/>
            <w:webHidden/>
          </w:rPr>
        </w:r>
        <w:r w:rsidR="00C735B4">
          <w:rPr>
            <w:noProof/>
            <w:webHidden/>
          </w:rPr>
          <w:fldChar w:fldCharType="separate"/>
        </w:r>
        <w:r w:rsidR="00C735B4">
          <w:rPr>
            <w:noProof/>
            <w:webHidden/>
          </w:rPr>
          <w:t>53</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584" w:history="1">
        <w:r w:rsidR="00C735B4" w:rsidRPr="006E5ECA">
          <w:rPr>
            <w:rStyle w:val="Hyperlink"/>
            <w:noProof/>
          </w:rPr>
          <w:t>7.14</w:t>
        </w:r>
        <w:r w:rsidR="00C735B4">
          <w:rPr>
            <w:rFonts w:eastAsiaTheme="minorEastAsia" w:cstheme="minorBidi"/>
            <w:smallCaps w:val="0"/>
            <w:noProof/>
            <w:sz w:val="22"/>
            <w:szCs w:val="22"/>
          </w:rPr>
          <w:tab/>
        </w:r>
        <w:r w:rsidR="00C735B4" w:rsidRPr="006E5ECA">
          <w:rPr>
            <w:rStyle w:val="Hyperlink"/>
            <w:noProof/>
          </w:rPr>
          <w:t>Online Ordering – FAX Cover Sheet</w:t>
        </w:r>
        <w:r w:rsidR="00C735B4">
          <w:rPr>
            <w:noProof/>
            <w:webHidden/>
          </w:rPr>
          <w:tab/>
        </w:r>
        <w:r w:rsidR="00C735B4">
          <w:rPr>
            <w:noProof/>
            <w:webHidden/>
          </w:rPr>
          <w:fldChar w:fldCharType="begin"/>
        </w:r>
        <w:r w:rsidR="00C735B4">
          <w:rPr>
            <w:noProof/>
            <w:webHidden/>
          </w:rPr>
          <w:instrText xml:space="preserve"> PAGEREF _Toc303757584 \h </w:instrText>
        </w:r>
        <w:r w:rsidR="00C735B4">
          <w:rPr>
            <w:noProof/>
            <w:webHidden/>
          </w:rPr>
        </w:r>
        <w:r w:rsidR="00C735B4">
          <w:rPr>
            <w:noProof/>
            <w:webHidden/>
          </w:rPr>
          <w:fldChar w:fldCharType="separate"/>
        </w:r>
        <w:r w:rsidR="00C735B4">
          <w:rPr>
            <w:noProof/>
            <w:webHidden/>
          </w:rPr>
          <w:t>54</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85" w:history="1">
        <w:r w:rsidR="00C735B4" w:rsidRPr="006E5ECA">
          <w:rPr>
            <w:rStyle w:val="Hyperlink"/>
            <w:noProof/>
          </w:rPr>
          <w:t>8</w:t>
        </w:r>
        <w:r w:rsidR="00C735B4">
          <w:rPr>
            <w:rFonts w:eastAsiaTheme="minorEastAsia" w:cstheme="minorBidi"/>
            <w:b w:val="0"/>
            <w:bCs w:val="0"/>
            <w:caps w:val="0"/>
            <w:noProof/>
            <w:sz w:val="22"/>
            <w:szCs w:val="22"/>
          </w:rPr>
          <w:tab/>
        </w:r>
        <w:r w:rsidR="00C735B4" w:rsidRPr="006E5ECA">
          <w:rPr>
            <w:rStyle w:val="Hyperlink"/>
            <w:noProof/>
          </w:rPr>
          <w:t>Address Book &amp; My Account</w:t>
        </w:r>
        <w:r w:rsidR="00C735B4">
          <w:rPr>
            <w:noProof/>
            <w:webHidden/>
          </w:rPr>
          <w:tab/>
        </w:r>
        <w:r w:rsidR="00C735B4">
          <w:rPr>
            <w:noProof/>
            <w:webHidden/>
          </w:rPr>
          <w:fldChar w:fldCharType="begin"/>
        </w:r>
        <w:r w:rsidR="00C735B4">
          <w:rPr>
            <w:noProof/>
            <w:webHidden/>
          </w:rPr>
          <w:instrText xml:space="preserve"> PAGEREF _Toc303757585 \h </w:instrText>
        </w:r>
        <w:r w:rsidR="00C735B4">
          <w:rPr>
            <w:noProof/>
            <w:webHidden/>
          </w:rPr>
        </w:r>
        <w:r w:rsidR="00C735B4">
          <w:rPr>
            <w:noProof/>
            <w:webHidden/>
          </w:rPr>
          <w:fldChar w:fldCharType="separate"/>
        </w:r>
        <w:r w:rsidR="00C735B4">
          <w:rPr>
            <w:noProof/>
            <w:webHidden/>
          </w:rPr>
          <w:t>54</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86" w:history="1">
        <w:r w:rsidR="00C735B4" w:rsidRPr="006E5ECA">
          <w:rPr>
            <w:rStyle w:val="Hyperlink"/>
            <w:noProof/>
          </w:rPr>
          <w:t>8.1</w:t>
        </w:r>
        <w:r w:rsidR="00C735B4">
          <w:rPr>
            <w:rFonts w:eastAsiaTheme="minorEastAsia" w:cstheme="minorBidi"/>
            <w:smallCaps w:val="0"/>
            <w:noProof/>
            <w:sz w:val="22"/>
            <w:szCs w:val="22"/>
          </w:rPr>
          <w:tab/>
        </w:r>
        <w:r w:rsidR="00C735B4" w:rsidRPr="006E5ECA">
          <w:rPr>
            <w:rStyle w:val="Hyperlink"/>
            <w:noProof/>
          </w:rPr>
          <w:t>Address Book</w:t>
        </w:r>
        <w:r w:rsidR="00C735B4">
          <w:rPr>
            <w:noProof/>
            <w:webHidden/>
          </w:rPr>
          <w:tab/>
        </w:r>
        <w:r w:rsidR="00C735B4">
          <w:rPr>
            <w:noProof/>
            <w:webHidden/>
          </w:rPr>
          <w:fldChar w:fldCharType="begin"/>
        </w:r>
        <w:r w:rsidR="00C735B4">
          <w:rPr>
            <w:noProof/>
            <w:webHidden/>
          </w:rPr>
          <w:instrText xml:space="preserve"> PAGEREF _Toc303757586 \h </w:instrText>
        </w:r>
        <w:r w:rsidR="00C735B4">
          <w:rPr>
            <w:noProof/>
            <w:webHidden/>
          </w:rPr>
        </w:r>
        <w:r w:rsidR="00C735B4">
          <w:rPr>
            <w:noProof/>
            <w:webHidden/>
          </w:rPr>
          <w:fldChar w:fldCharType="separate"/>
        </w:r>
        <w:r w:rsidR="00C735B4">
          <w:rPr>
            <w:noProof/>
            <w:webHidden/>
          </w:rPr>
          <w:t>55</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87" w:history="1">
        <w:r w:rsidR="00C735B4" w:rsidRPr="006E5ECA">
          <w:rPr>
            <w:rStyle w:val="Hyperlink"/>
            <w:noProof/>
          </w:rPr>
          <w:t>8.2</w:t>
        </w:r>
        <w:r w:rsidR="00C735B4">
          <w:rPr>
            <w:rFonts w:eastAsiaTheme="minorEastAsia" w:cstheme="minorBidi"/>
            <w:smallCaps w:val="0"/>
            <w:noProof/>
            <w:sz w:val="22"/>
            <w:szCs w:val="22"/>
          </w:rPr>
          <w:tab/>
        </w:r>
        <w:r w:rsidR="00C735B4" w:rsidRPr="006E5ECA">
          <w:rPr>
            <w:rStyle w:val="Hyperlink"/>
            <w:noProof/>
          </w:rPr>
          <w:t>Address Book – Add/Edit Contact</w:t>
        </w:r>
        <w:r w:rsidR="00C735B4">
          <w:rPr>
            <w:noProof/>
            <w:webHidden/>
          </w:rPr>
          <w:tab/>
        </w:r>
        <w:r w:rsidR="00C735B4">
          <w:rPr>
            <w:noProof/>
            <w:webHidden/>
          </w:rPr>
          <w:fldChar w:fldCharType="begin"/>
        </w:r>
        <w:r w:rsidR="00C735B4">
          <w:rPr>
            <w:noProof/>
            <w:webHidden/>
          </w:rPr>
          <w:instrText xml:space="preserve"> PAGEREF _Toc303757587 \h </w:instrText>
        </w:r>
        <w:r w:rsidR="00C735B4">
          <w:rPr>
            <w:noProof/>
            <w:webHidden/>
          </w:rPr>
        </w:r>
        <w:r w:rsidR="00C735B4">
          <w:rPr>
            <w:noProof/>
            <w:webHidden/>
          </w:rPr>
          <w:fldChar w:fldCharType="separate"/>
        </w:r>
        <w:r w:rsidR="00C735B4">
          <w:rPr>
            <w:noProof/>
            <w:webHidden/>
          </w:rPr>
          <w:t>56</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88" w:history="1">
        <w:r w:rsidR="00C735B4" w:rsidRPr="006E5ECA">
          <w:rPr>
            <w:rStyle w:val="Hyperlink"/>
            <w:noProof/>
          </w:rPr>
          <w:t>8.3</w:t>
        </w:r>
        <w:r w:rsidR="00C735B4">
          <w:rPr>
            <w:rFonts w:eastAsiaTheme="minorEastAsia" w:cstheme="minorBidi"/>
            <w:smallCaps w:val="0"/>
            <w:noProof/>
            <w:sz w:val="22"/>
            <w:szCs w:val="22"/>
          </w:rPr>
          <w:tab/>
        </w:r>
        <w:r w:rsidR="00C735B4" w:rsidRPr="006E5ECA">
          <w:rPr>
            <w:rStyle w:val="Hyperlink"/>
            <w:noProof/>
          </w:rPr>
          <w:t>Address Book – Add/Edit Location</w:t>
        </w:r>
        <w:r w:rsidR="00C735B4">
          <w:rPr>
            <w:noProof/>
            <w:webHidden/>
          </w:rPr>
          <w:tab/>
        </w:r>
        <w:r w:rsidR="00C735B4">
          <w:rPr>
            <w:noProof/>
            <w:webHidden/>
          </w:rPr>
          <w:fldChar w:fldCharType="begin"/>
        </w:r>
        <w:r w:rsidR="00C735B4">
          <w:rPr>
            <w:noProof/>
            <w:webHidden/>
          </w:rPr>
          <w:instrText xml:space="preserve"> PAGEREF _Toc303757588 \h </w:instrText>
        </w:r>
        <w:r w:rsidR="00C735B4">
          <w:rPr>
            <w:noProof/>
            <w:webHidden/>
          </w:rPr>
        </w:r>
        <w:r w:rsidR="00C735B4">
          <w:rPr>
            <w:noProof/>
            <w:webHidden/>
          </w:rPr>
          <w:fldChar w:fldCharType="separate"/>
        </w:r>
        <w:r w:rsidR="00C735B4">
          <w:rPr>
            <w:noProof/>
            <w:webHidden/>
          </w:rPr>
          <w:t>57</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89" w:history="1">
        <w:r w:rsidR="00C735B4" w:rsidRPr="006E5ECA">
          <w:rPr>
            <w:rStyle w:val="Hyperlink"/>
            <w:noProof/>
          </w:rPr>
          <w:t>9</w:t>
        </w:r>
        <w:r w:rsidR="00C735B4">
          <w:rPr>
            <w:rFonts w:eastAsiaTheme="minorEastAsia" w:cstheme="minorBidi"/>
            <w:b w:val="0"/>
            <w:bCs w:val="0"/>
            <w:caps w:val="0"/>
            <w:noProof/>
            <w:sz w:val="22"/>
            <w:szCs w:val="22"/>
          </w:rPr>
          <w:tab/>
        </w:r>
        <w:r w:rsidR="00C735B4" w:rsidRPr="006E5ECA">
          <w:rPr>
            <w:rStyle w:val="Hyperlink"/>
            <w:noProof/>
          </w:rPr>
          <w:t>My Account</w:t>
        </w:r>
        <w:r w:rsidR="00C735B4">
          <w:rPr>
            <w:noProof/>
            <w:webHidden/>
          </w:rPr>
          <w:tab/>
        </w:r>
        <w:r w:rsidR="00C735B4">
          <w:rPr>
            <w:noProof/>
            <w:webHidden/>
          </w:rPr>
          <w:fldChar w:fldCharType="begin"/>
        </w:r>
        <w:r w:rsidR="00C735B4">
          <w:rPr>
            <w:noProof/>
            <w:webHidden/>
          </w:rPr>
          <w:instrText xml:space="preserve"> PAGEREF _Toc303757589 \h </w:instrText>
        </w:r>
        <w:r w:rsidR="00C735B4">
          <w:rPr>
            <w:noProof/>
            <w:webHidden/>
          </w:rPr>
        </w:r>
        <w:r w:rsidR="00C735B4">
          <w:rPr>
            <w:noProof/>
            <w:webHidden/>
          </w:rPr>
          <w:fldChar w:fldCharType="separate"/>
        </w:r>
        <w:r w:rsidR="00C735B4">
          <w:rPr>
            <w:noProof/>
            <w:webHidden/>
          </w:rPr>
          <w:t>58</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90" w:history="1">
        <w:r w:rsidR="00C735B4" w:rsidRPr="006E5ECA">
          <w:rPr>
            <w:rStyle w:val="Hyperlink"/>
            <w:noProof/>
          </w:rPr>
          <w:t>9.1</w:t>
        </w:r>
        <w:r w:rsidR="00C735B4">
          <w:rPr>
            <w:rFonts w:eastAsiaTheme="minorEastAsia" w:cstheme="minorBidi"/>
            <w:smallCaps w:val="0"/>
            <w:noProof/>
            <w:sz w:val="22"/>
            <w:szCs w:val="22"/>
          </w:rPr>
          <w:tab/>
        </w:r>
        <w:r w:rsidR="00C735B4" w:rsidRPr="006E5ECA">
          <w:rPr>
            <w:rStyle w:val="Hyperlink"/>
            <w:noProof/>
          </w:rPr>
          <w:t>My Account</w:t>
        </w:r>
        <w:r w:rsidR="00C735B4">
          <w:rPr>
            <w:noProof/>
            <w:webHidden/>
          </w:rPr>
          <w:tab/>
        </w:r>
        <w:r w:rsidR="00C735B4">
          <w:rPr>
            <w:noProof/>
            <w:webHidden/>
          </w:rPr>
          <w:fldChar w:fldCharType="begin"/>
        </w:r>
        <w:r w:rsidR="00C735B4">
          <w:rPr>
            <w:noProof/>
            <w:webHidden/>
          </w:rPr>
          <w:instrText xml:space="preserve"> PAGEREF _Toc303757590 \h </w:instrText>
        </w:r>
        <w:r w:rsidR="00C735B4">
          <w:rPr>
            <w:noProof/>
            <w:webHidden/>
          </w:rPr>
        </w:r>
        <w:r w:rsidR="00C735B4">
          <w:rPr>
            <w:noProof/>
            <w:webHidden/>
          </w:rPr>
          <w:fldChar w:fldCharType="separate"/>
        </w:r>
        <w:r w:rsidR="00C735B4">
          <w:rPr>
            <w:noProof/>
            <w:webHidden/>
          </w:rPr>
          <w:t>58</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91" w:history="1">
        <w:r w:rsidR="00C735B4" w:rsidRPr="006E5ECA">
          <w:rPr>
            <w:rStyle w:val="Hyperlink"/>
            <w:noProof/>
          </w:rPr>
          <w:t>9.2</w:t>
        </w:r>
        <w:r w:rsidR="00C735B4">
          <w:rPr>
            <w:rFonts w:eastAsiaTheme="minorEastAsia" w:cstheme="minorBidi"/>
            <w:smallCaps w:val="0"/>
            <w:noProof/>
            <w:sz w:val="22"/>
            <w:szCs w:val="22"/>
          </w:rPr>
          <w:tab/>
        </w:r>
        <w:r w:rsidR="00C735B4" w:rsidRPr="006E5ECA">
          <w:rPr>
            <w:rStyle w:val="Hyperlink"/>
            <w:noProof/>
          </w:rPr>
          <w:t>Change Password</w:t>
        </w:r>
        <w:r w:rsidR="00C735B4">
          <w:rPr>
            <w:noProof/>
            <w:webHidden/>
          </w:rPr>
          <w:tab/>
        </w:r>
        <w:r w:rsidR="00C735B4">
          <w:rPr>
            <w:noProof/>
            <w:webHidden/>
          </w:rPr>
          <w:fldChar w:fldCharType="begin"/>
        </w:r>
        <w:r w:rsidR="00C735B4">
          <w:rPr>
            <w:noProof/>
            <w:webHidden/>
          </w:rPr>
          <w:instrText xml:space="preserve"> PAGEREF _Toc303757591 \h </w:instrText>
        </w:r>
        <w:r w:rsidR="00C735B4">
          <w:rPr>
            <w:noProof/>
            <w:webHidden/>
          </w:rPr>
        </w:r>
        <w:r w:rsidR="00C735B4">
          <w:rPr>
            <w:noProof/>
            <w:webHidden/>
          </w:rPr>
          <w:fldChar w:fldCharType="separate"/>
        </w:r>
        <w:r w:rsidR="00C735B4">
          <w:rPr>
            <w:noProof/>
            <w:webHidden/>
          </w:rPr>
          <w:t>59</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92" w:history="1">
        <w:r w:rsidR="00C735B4" w:rsidRPr="006E5ECA">
          <w:rPr>
            <w:rStyle w:val="Hyperlink"/>
            <w:noProof/>
          </w:rPr>
          <w:t>9.3</w:t>
        </w:r>
        <w:r w:rsidR="00C735B4">
          <w:rPr>
            <w:rFonts w:eastAsiaTheme="minorEastAsia" w:cstheme="minorBidi"/>
            <w:smallCaps w:val="0"/>
            <w:noProof/>
            <w:sz w:val="22"/>
            <w:szCs w:val="22"/>
          </w:rPr>
          <w:tab/>
        </w:r>
        <w:r w:rsidR="00C735B4" w:rsidRPr="006E5ECA">
          <w:rPr>
            <w:rStyle w:val="Hyperlink"/>
            <w:noProof/>
          </w:rPr>
          <w:t>Update Security Questions</w:t>
        </w:r>
        <w:r w:rsidR="00C735B4">
          <w:rPr>
            <w:noProof/>
            <w:webHidden/>
          </w:rPr>
          <w:tab/>
        </w:r>
        <w:r w:rsidR="00C735B4">
          <w:rPr>
            <w:noProof/>
            <w:webHidden/>
          </w:rPr>
          <w:fldChar w:fldCharType="begin"/>
        </w:r>
        <w:r w:rsidR="00C735B4">
          <w:rPr>
            <w:noProof/>
            <w:webHidden/>
          </w:rPr>
          <w:instrText xml:space="preserve"> PAGEREF _Toc303757592 \h </w:instrText>
        </w:r>
        <w:r w:rsidR="00C735B4">
          <w:rPr>
            <w:noProof/>
            <w:webHidden/>
          </w:rPr>
        </w:r>
        <w:r w:rsidR="00C735B4">
          <w:rPr>
            <w:noProof/>
            <w:webHidden/>
          </w:rPr>
          <w:fldChar w:fldCharType="separate"/>
        </w:r>
        <w:r w:rsidR="00C735B4">
          <w:rPr>
            <w:noProof/>
            <w:webHidden/>
          </w:rPr>
          <w:t>59</w:t>
        </w:r>
        <w:r w:rsidR="00C735B4">
          <w:rPr>
            <w:noProof/>
            <w:webHidden/>
          </w:rPr>
          <w:fldChar w:fldCharType="end"/>
        </w:r>
      </w:hyperlink>
    </w:p>
    <w:p w:rsidR="00C735B4" w:rsidRDefault="00C93F83">
      <w:pPr>
        <w:pStyle w:val="TOC2"/>
        <w:tabs>
          <w:tab w:val="left" w:pos="720"/>
          <w:tab w:val="right" w:leader="dot" w:pos="9350"/>
        </w:tabs>
        <w:rPr>
          <w:rFonts w:eastAsiaTheme="minorEastAsia" w:cstheme="minorBidi"/>
          <w:smallCaps w:val="0"/>
          <w:noProof/>
          <w:sz w:val="22"/>
          <w:szCs w:val="22"/>
        </w:rPr>
      </w:pPr>
      <w:hyperlink w:anchor="_Toc303757593" w:history="1">
        <w:r w:rsidR="00C735B4" w:rsidRPr="006E5ECA">
          <w:rPr>
            <w:rStyle w:val="Hyperlink"/>
            <w:noProof/>
          </w:rPr>
          <w:t>9.4</w:t>
        </w:r>
        <w:r w:rsidR="00C735B4">
          <w:rPr>
            <w:rFonts w:eastAsiaTheme="minorEastAsia" w:cstheme="minorBidi"/>
            <w:smallCaps w:val="0"/>
            <w:noProof/>
            <w:sz w:val="22"/>
            <w:szCs w:val="22"/>
          </w:rPr>
          <w:tab/>
        </w:r>
        <w:r w:rsidR="00C735B4" w:rsidRPr="006E5ECA">
          <w:rPr>
            <w:rStyle w:val="Hyperlink"/>
            <w:noProof/>
          </w:rPr>
          <w:t>My Locations &amp; Delegate Management</w:t>
        </w:r>
        <w:r w:rsidR="00C735B4">
          <w:rPr>
            <w:noProof/>
            <w:webHidden/>
          </w:rPr>
          <w:tab/>
        </w:r>
        <w:r w:rsidR="00C735B4">
          <w:rPr>
            <w:noProof/>
            <w:webHidden/>
          </w:rPr>
          <w:fldChar w:fldCharType="begin"/>
        </w:r>
        <w:r w:rsidR="00C735B4">
          <w:rPr>
            <w:noProof/>
            <w:webHidden/>
          </w:rPr>
          <w:instrText xml:space="preserve"> PAGEREF _Toc303757593 \h </w:instrText>
        </w:r>
        <w:r w:rsidR="00C735B4">
          <w:rPr>
            <w:noProof/>
            <w:webHidden/>
          </w:rPr>
        </w:r>
        <w:r w:rsidR="00C735B4">
          <w:rPr>
            <w:noProof/>
            <w:webHidden/>
          </w:rPr>
          <w:fldChar w:fldCharType="separate"/>
        </w:r>
        <w:r w:rsidR="00C735B4">
          <w:rPr>
            <w:noProof/>
            <w:webHidden/>
          </w:rPr>
          <w:t>60</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94" w:history="1">
        <w:r w:rsidR="00C735B4" w:rsidRPr="006E5ECA">
          <w:rPr>
            <w:rStyle w:val="Hyperlink"/>
            <w:noProof/>
          </w:rPr>
          <w:t>10</w:t>
        </w:r>
        <w:r w:rsidR="00C735B4">
          <w:rPr>
            <w:rFonts w:eastAsiaTheme="minorEastAsia" w:cstheme="minorBidi"/>
            <w:b w:val="0"/>
            <w:bCs w:val="0"/>
            <w:caps w:val="0"/>
            <w:noProof/>
            <w:sz w:val="22"/>
            <w:szCs w:val="22"/>
          </w:rPr>
          <w:tab/>
        </w:r>
        <w:r w:rsidR="00C735B4" w:rsidRPr="006E5ECA">
          <w:rPr>
            <w:rStyle w:val="Hyperlink"/>
            <w:noProof/>
          </w:rPr>
          <w:t>Archives</w:t>
        </w:r>
        <w:r w:rsidR="00C735B4">
          <w:rPr>
            <w:noProof/>
            <w:webHidden/>
          </w:rPr>
          <w:tab/>
        </w:r>
        <w:r w:rsidR="00C735B4">
          <w:rPr>
            <w:noProof/>
            <w:webHidden/>
          </w:rPr>
          <w:fldChar w:fldCharType="begin"/>
        </w:r>
        <w:r w:rsidR="00C735B4">
          <w:rPr>
            <w:noProof/>
            <w:webHidden/>
          </w:rPr>
          <w:instrText xml:space="preserve"> PAGEREF _Toc303757594 \h </w:instrText>
        </w:r>
        <w:r w:rsidR="00C735B4">
          <w:rPr>
            <w:noProof/>
            <w:webHidden/>
          </w:rPr>
        </w:r>
        <w:r w:rsidR="00C735B4">
          <w:rPr>
            <w:noProof/>
            <w:webHidden/>
          </w:rPr>
          <w:fldChar w:fldCharType="separate"/>
        </w:r>
        <w:r w:rsidR="00C735B4">
          <w:rPr>
            <w:noProof/>
            <w:webHidden/>
          </w:rPr>
          <w:t>60</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95" w:history="1">
        <w:r w:rsidR="00C735B4" w:rsidRPr="006E5ECA">
          <w:rPr>
            <w:rStyle w:val="Hyperlink"/>
            <w:noProof/>
          </w:rPr>
          <w:t>11</w:t>
        </w:r>
        <w:r w:rsidR="00C735B4">
          <w:rPr>
            <w:rFonts w:eastAsiaTheme="minorEastAsia" w:cstheme="minorBidi"/>
            <w:b w:val="0"/>
            <w:bCs w:val="0"/>
            <w:caps w:val="0"/>
            <w:noProof/>
            <w:sz w:val="22"/>
            <w:szCs w:val="22"/>
          </w:rPr>
          <w:tab/>
        </w:r>
        <w:r w:rsidR="00C735B4" w:rsidRPr="006E5ECA">
          <w:rPr>
            <w:rStyle w:val="Hyperlink"/>
            <w:noProof/>
          </w:rPr>
          <w:t>Contact  Us Page</w:t>
        </w:r>
        <w:r w:rsidR="00C735B4">
          <w:rPr>
            <w:noProof/>
            <w:webHidden/>
          </w:rPr>
          <w:tab/>
        </w:r>
        <w:r w:rsidR="00C735B4">
          <w:rPr>
            <w:noProof/>
            <w:webHidden/>
          </w:rPr>
          <w:fldChar w:fldCharType="begin"/>
        </w:r>
        <w:r w:rsidR="00C735B4">
          <w:rPr>
            <w:noProof/>
            <w:webHidden/>
          </w:rPr>
          <w:instrText xml:space="preserve"> PAGEREF _Toc303757595 \h </w:instrText>
        </w:r>
        <w:r w:rsidR="00C735B4">
          <w:rPr>
            <w:noProof/>
            <w:webHidden/>
          </w:rPr>
        </w:r>
        <w:r w:rsidR="00C735B4">
          <w:rPr>
            <w:noProof/>
            <w:webHidden/>
          </w:rPr>
          <w:fldChar w:fldCharType="separate"/>
        </w:r>
        <w:r w:rsidR="00C735B4">
          <w:rPr>
            <w:noProof/>
            <w:webHidden/>
          </w:rPr>
          <w:t>61</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96" w:history="1">
        <w:r w:rsidR="00C735B4" w:rsidRPr="006E5ECA">
          <w:rPr>
            <w:rStyle w:val="Hyperlink"/>
            <w:noProof/>
          </w:rPr>
          <w:t>12</w:t>
        </w:r>
        <w:r w:rsidR="00C735B4">
          <w:rPr>
            <w:rFonts w:eastAsiaTheme="minorEastAsia" w:cstheme="minorBidi"/>
            <w:b w:val="0"/>
            <w:bCs w:val="0"/>
            <w:caps w:val="0"/>
            <w:noProof/>
            <w:sz w:val="22"/>
            <w:szCs w:val="22"/>
          </w:rPr>
          <w:tab/>
        </w:r>
        <w:r w:rsidR="00C735B4" w:rsidRPr="006E5ECA">
          <w:rPr>
            <w:rStyle w:val="Hyperlink"/>
            <w:noProof/>
          </w:rPr>
          <w:t>Report Email Notification from Portal</w:t>
        </w:r>
        <w:r w:rsidR="00C735B4">
          <w:rPr>
            <w:noProof/>
            <w:webHidden/>
          </w:rPr>
          <w:tab/>
        </w:r>
        <w:r w:rsidR="00C735B4">
          <w:rPr>
            <w:noProof/>
            <w:webHidden/>
          </w:rPr>
          <w:fldChar w:fldCharType="begin"/>
        </w:r>
        <w:r w:rsidR="00C735B4">
          <w:rPr>
            <w:noProof/>
            <w:webHidden/>
          </w:rPr>
          <w:instrText xml:space="preserve"> PAGEREF _Toc303757596 \h </w:instrText>
        </w:r>
        <w:r w:rsidR="00C735B4">
          <w:rPr>
            <w:noProof/>
            <w:webHidden/>
          </w:rPr>
        </w:r>
        <w:r w:rsidR="00C735B4">
          <w:rPr>
            <w:noProof/>
            <w:webHidden/>
          </w:rPr>
          <w:fldChar w:fldCharType="separate"/>
        </w:r>
        <w:r w:rsidR="00C735B4">
          <w:rPr>
            <w:noProof/>
            <w:webHidden/>
          </w:rPr>
          <w:t>62</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597" w:history="1">
        <w:r w:rsidR="00C735B4" w:rsidRPr="006E5ECA">
          <w:rPr>
            <w:rStyle w:val="Hyperlink"/>
            <w:noProof/>
          </w:rPr>
          <w:t>13</w:t>
        </w:r>
        <w:r w:rsidR="00C735B4">
          <w:rPr>
            <w:rFonts w:eastAsiaTheme="minorEastAsia" w:cstheme="minorBidi"/>
            <w:b w:val="0"/>
            <w:bCs w:val="0"/>
            <w:caps w:val="0"/>
            <w:noProof/>
            <w:sz w:val="22"/>
            <w:szCs w:val="22"/>
          </w:rPr>
          <w:tab/>
        </w:r>
        <w:r w:rsidR="00C735B4" w:rsidRPr="006E5ECA">
          <w:rPr>
            <w:rStyle w:val="Hyperlink"/>
            <w:noProof/>
          </w:rPr>
          <w:t>Online Help Pages</w:t>
        </w:r>
        <w:r w:rsidR="00C735B4">
          <w:rPr>
            <w:noProof/>
            <w:webHidden/>
          </w:rPr>
          <w:tab/>
        </w:r>
        <w:r w:rsidR="00C735B4">
          <w:rPr>
            <w:noProof/>
            <w:webHidden/>
          </w:rPr>
          <w:fldChar w:fldCharType="begin"/>
        </w:r>
        <w:r w:rsidR="00C735B4">
          <w:rPr>
            <w:noProof/>
            <w:webHidden/>
          </w:rPr>
          <w:instrText xml:space="preserve"> PAGEREF _Toc303757597 \h </w:instrText>
        </w:r>
        <w:r w:rsidR="00C735B4">
          <w:rPr>
            <w:noProof/>
            <w:webHidden/>
          </w:rPr>
        </w:r>
        <w:r w:rsidR="00C735B4">
          <w:rPr>
            <w:noProof/>
            <w:webHidden/>
          </w:rPr>
          <w:fldChar w:fldCharType="separate"/>
        </w:r>
        <w:r w:rsidR="00C735B4">
          <w:rPr>
            <w:noProof/>
            <w:webHidden/>
          </w:rPr>
          <w:t>63</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598" w:history="1">
        <w:r w:rsidR="00C735B4" w:rsidRPr="006E5ECA">
          <w:rPr>
            <w:rStyle w:val="Hyperlink"/>
            <w:noProof/>
          </w:rPr>
          <w:t>13.1</w:t>
        </w:r>
        <w:r w:rsidR="00C735B4">
          <w:rPr>
            <w:rFonts w:eastAsiaTheme="minorEastAsia" w:cstheme="minorBidi"/>
            <w:smallCaps w:val="0"/>
            <w:noProof/>
            <w:sz w:val="22"/>
            <w:szCs w:val="22"/>
          </w:rPr>
          <w:tab/>
        </w:r>
        <w:r w:rsidR="00C735B4" w:rsidRPr="006E5ECA">
          <w:rPr>
            <w:rStyle w:val="Hyperlink"/>
            <w:noProof/>
          </w:rPr>
          <w:t>Help Index</w:t>
        </w:r>
        <w:r w:rsidR="00C735B4">
          <w:rPr>
            <w:noProof/>
            <w:webHidden/>
          </w:rPr>
          <w:tab/>
        </w:r>
        <w:r w:rsidR="00C735B4">
          <w:rPr>
            <w:noProof/>
            <w:webHidden/>
          </w:rPr>
          <w:fldChar w:fldCharType="begin"/>
        </w:r>
        <w:r w:rsidR="00C735B4">
          <w:rPr>
            <w:noProof/>
            <w:webHidden/>
          </w:rPr>
          <w:instrText xml:space="preserve"> PAGEREF _Toc303757598 \h </w:instrText>
        </w:r>
        <w:r w:rsidR="00C735B4">
          <w:rPr>
            <w:noProof/>
            <w:webHidden/>
          </w:rPr>
        </w:r>
        <w:r w:rsidR="00C735B4">
          <w:rPr>
            <w:noProof/>
            <w:webHidden/>
          </w:rPr>
          <w:fldChar w:fldCharType="separate"/>
        </w:r>
        <w:r w:rsidR="00C735B4">
          <w:rPr>
            <w:noProof/>
            <w:webHidden/>
          </w:rPr>
          <w:t>63</w:t>
        </w:r>
        <w:r w:rsidR="00C735B4">
          <w:rPr>
            <w:noProof/>
            <w:webHidden/>
          </w:rPr>
          <w:fldChar w:fldCharType="end"/>
        </w:r>
      </w:hyperlink>
    </w:p>
    <w:p w:rsidR="00C735B4" w:rsidRDefault="00C93F83">
      <w:pPr>
        <w:pStyle w:val="TOC2"/>
        <w:tabs>
          <w:tab w:val="right" w:leader="dot" w:pos="9350"/>
        </w:tabs>
        <w:rPr>
          <w:rFonts w:eastAsiaTheme="minorEastAsia" w:cstheme="minorBidi"/>
          <w:smallCaps w:val="0"/>
          <w:noProof/>
          <w:sz w:val="22"/>
          <w:szCs w:val="22"/>
        </w:rPr>
      </w:pPr>
      <w:hyperlink w:anchor="_Toc303757599" w:history="1">
        <w:r w:rsidR="00C735B4" w:rsidRPr="006E5ECA">
          <w:rPr>
            <w:rStyle w:val="Hyperlink"/>
            <w:noProof/>
          </w:rPr>
          <w:t>Welcome to Genomic Health Online Portal Help</w:t>
        </w:r>
        <w:r w:rsidR="00C735B4">
          <w:rPr>
            <w:noProof/>
            <w:webHidden/>
          </w:rPr>
          <w:tab/>
        </w:r>
        <w:r w:rsidR="00C735B4">
          <w:rPr>
            <w:noProof/>
            <w:webHidden/>
          </w:rPr>
          <w:fldChar w:fldCharType="begin"/>
        </w:r>
        <w:r w:rsidR="00C735B4">
          <w:rPr>
            <w:noProof/>
            <w:webHidden/>
          </w:rPr>
          <w:instrText xml:space="preserve"> PAGEREF _Toc303757599 \h </w:instrText>
        </w:r>
        <w:r w:rsidR="00C735B4">
          <w:rPr>
            <w:noProof/>
            <w:webHidden/>
          </w:rPr>
        </w:r>
        <w:r w:rsidR="00C735B4">
          <w:rPr>
            <w:noProof/>
            <w:webHidden/>
          </w:rPr>
          <w:fldChar w:fldCharType="separate"/>
        </w:r>
        <w:r w:rsidR="00C735B4">
          <w:rPr>
            <w:noProof/>
            <w:webHidden/>
          </w:rPr>
          <w:t>63</w:t>
        </w:r>
        <w:r w:rsidR="00C735B4">
          <w:rPr>
            <w:noProof/>
            <w:webHidden/>
          </w:rPr>
          <w:fldChar w:fldCharType="end"/>
        </w:r>
      </w:hyperlink>
    </w:p>
    <w:p w:rsidR="00C735B4" w:rsidRDefault="00C93F83">
      <w:pPr>
        <w:pStyle w:val="TOC3"/>
        <w:tabs>
          <w:tab w:val="right" w:leader="dot" w:pos="9350"/>
        </w:tabs>
        <w:rPr>
          <w:rFonts w:eastAsiaTheme="minorEastAsia" w:cstheme="minorBidi"/>
          <w:i w:val="0"/>
          <w:iCs w:val="0"/>
          <w:noProof/>
          <w:sz w:val="22"/>
          <w:szCs w:val="22"/>
        </w:rPr>
      </w:pPr>
      <w:hyperlink w:anchor="_Toc303757600" w:history="1">
        <w:r w:rsidR="00C735B4" w:rsidRPr="006E5ECA">
          <w:rPr>
            <w:rStyle w:val="Hyperlink"/>
            <w:noProof/>
          </w:rPr>
          <w:t>Oncotype DX</w:t>
        </w:r>
        <w:r w:rsidR="00C735B4" w:rsidRPr="006E5ECA">
          <w:rPr>
            <w:rStyle w:val="Hyperlink"/>
            <w:noProof/>
            <w:vertAlign w:val="superscript"/>
          </w:rPr>
          <w:t>®</w:t>
        </w:r>
        <w:r w:rsidR="00C735B4" w:rsidRPr="006E5ECA">
          <w:rPr>
            <w:rStyle w:val="Hyperlink"/>
            <w:noProof/>
          </w:rPr>
          <w:t xml:space="preserve"> Process</w:t>
        </w:r>
        <w:r w:rsidR="00C735B4">
          <w:rPr>
            <w:noProof/>
            <w:webHidden/>
          </w:rPr>
          <w:tab/>
        </w:r>
        <w:r w:rsidR="00C735B4">
          <w:rPr>
            <w:noProof/>
            <w:webHidden/>
          </w:rPr>
          <w:fldChar w:fldCharType="begin"/>
        </w:r>
        <w:r w:rsidR="00C735B4">
          <w:rPr>
            <w:noProof/>
            <w:webHidden/>
          </w:rPr>
          <w:instrText xml:space="preserve"> PAGEREF _Toc303757600 \h </w:instrText>
        </w:r>
        <w:r w:rsidR="00C735B4">
          <w:rPr>
            <w:noProof/>
            <w:webHidden/>
          </w:rPr>
        </w:r>
        <w:r w:rsidR="00C735B4">
          <w:rPr>
            <w:noProof/>
            <w:webHidden/>
          </w:rPr>
          <w:fldChar w:fldCharType="separate"/>
        </w:r>
        <w:r w:rsidR="00C735B4">
          <w:rPr>
            <w:noProof/>
            <w:webHidden/>
          </w:rPr>
          <w:t>63</w:t>
        </w:r>
        <w:r w:rsidR="00C735B4">
          <w:rPr>
            <w:noProof/>
            <w:webHidden/>
          </w:rPr>
          <w:fldChar w:fldCharType="end"/>
        </w:r>
      </w:hyperlink>
    </w:p>
    <w:p w:rsidR="00C735B4" w:rsidRDefault="00C93F83">
      <w:pPr>
        <w:pStyle w:val="TOC3"/>
        <w:tabs>
          <w:tab w:val="right" w:leader="dot" w:pos="9350"/>
        </w:tabs>
        <w:rPr>
          <w:rFonts w:eastAsiaTheme="minorEastAsia" w:cstheme="minorBidi"/>
          <w:i w:val="0"/>
          <w:iCs w:val="0"/>
          <w:noProof/>
          <w:sz w:val="22"/>
          <w:szCs w:val="22"/>
        </w:rPr>
      </w:pPr>
      <w:hyperlink w:anchor="_Toc303757601" w:history="1">
        <w:r w:rsidR="00C735B4" w:rsidRPr="006E5ECA">
          <w:rPr>
            <w:rStyle w:val="Hyperlink"/>
            <w:noProof/>
          </w:rPr>
          <w:t>What does this status mean?</w:t>
        </w:r>
        <w:r w:rsidR="00C735B4">
          <w:rPr>
            <w:noProof/>
            <w:webHidden/>
          </w:rPr>
          <w:tab/>
        </w:r>
        <w:r w:rsidR="00C735B4">
          <w:rPr>
            <w:noProof/>
            <w:webHidden/>
          </w:rPr>
          <w:fldChar w:fldCharType="begin"/>
        </w:r>
        <w:r w:rsidR="00C735B4">
          <w:rPr>
            <w:noProof/>
            <w:webHidden/>
          </w:rPr>
          <w:instrText xml:space="preserve"> PAGEREF _Toc303757601 \h </w:instrText>
        </w:r>
        <w:r w:rsidR="00C735B4">
          <w:rPr>
            <w:noProof/>
            <w:webHidden/>
          </w:rPr>
        </w:r>
        <w:r w:rsidR="00C735B4">
          <w:rPr>
            <w:noProof/>
            <w:webHidden/>
          </w:rPr>
          <w:fldChar w:fldCharType="separate"/>
        </w:r>
        <w:r w:rsidR="00C735B4">
          <w:rPr>
            <w:noProof/>
            <w:webHidden/>
          </w:rPr>
          <w:t>63</w:t>
        </w:r>
        <w:r w:rsidR="00C735B4">
          <w:rPr>
            <w:noProof/>
            <w:webHidden/>
          </w:rPr>
          <w:fldChar w:fldCharType="end"/>
        </w:r>
      </w:hyperlink>
    </w:p>
    <w:p w:rsidR="00C735B4" w:rsidRDefault="00C93F83">
      <w:pPr>
        <w:pStyle w:val="TOC3"/>
        <w:tabs>
          <w:tab w:val="right" w:leader="dot" w:pos="9350"/>
        </w:tabs>
        <w:rPr>
          <w:rFonts w:eastAsiaTheme="minorEastAsia" w:cstheme="minorBidi"/>
          <w:i w:val="0"/>
          <w:iCs w:val="0"/>
          <w:noProof/>
          <w:sz w:val="22"/>
          <w:szCs w:val="22"/>
        </w:rPr>
      </w:pPr>
      <w:hyperlink w:anchor="_Toc303757602" w:history="1">
        <w:r w:rsidR="00C735B4" w:rsidRPr="006E5ECA">
          <w:rPr>
            <w:rStyle w:val="Hyperlink"/>
            <w:noProof/>
          </w:rPr>
          <w:t>What do the icons mean?</w:t>
        </w:r>
        <w:r w:rsidR="00C735B4">
          <w:rPr>
            <w:noProof/>
            <w:webHidden/>
          </w:rPr>
          <w:tab/>
        </w:r>
        <w:r w:rsidR="00C735B4">
          <w:rPr>
            <w:noProof/>
            <w:webHidden/>
          </w:rPr>
          <w:fldChar w:fldCharType="begin"/>
        </w:r>
        <w:r w:rsidR="00C735B4">
          <w:rPr>
            <w:noProof/>
            <w:webHidden/>
          </w:rPr>
          <w:instrText xml:space="preserve"> PAGEREF _Toc303757602 \h </w:instrText>
        </w:r>
        <w:r w:rsidR="00C735B4">
          <w:rPr>
            <w:noProof/>
            <w:webHidden/>
          </w:rPr>
        </w:r>
        <w:r w:rsidR="00C735B4">
          <w:rPr>
            <w:noProof/>
            <w:webHidden/>
          </w:rPr>
          <w:fldChar w:fldCharType="separate"/>
        </w:r>
        <w:r w:rsidR="00C735B4">
          <w:rPr>
            <w:noProof/>
            <w:webHidden/>
          </w:rPr>
          <w:t>64</w:t>
        </w:r>
        <w:r w:rsidR="00C735B4">
          <w:rPr>
            <w:noProof/>
            <w:webHidden/>
          </w:rPr>
          <w:fldChar w:fldCharType="end"/>
        </w:r>
      </w:hyperlink>
    </w:p>
    <w:p w:rsidR="00C735B4" w:rsidRDefault="00C93F83">
      <w:pPr>
        <w:pStyle w:val="TOC3"/>
        <w:tabs>
          <w:tab w:val="right" w:leader="dot" w:pos="9350"/>
        </w:tabs>
        <w:rPr>
          <w:rFonts w:eastAsiaTheme="minorEastAsia" w:cstheme="minorBidi"/>
          <w:i w:val="0"/>
          <w:iCs w:val="0"/>
          <w:noProof/>
          <w:sz w:val="22"/>
          <w:szCs w:val="22"/>
        </w:rPr>
      </w:pPr>
      <w:hyperlink w:anchor="_Toc303757603" w:history="1">
        <w:r w:rsidR="00C735B4" w:rsidRPr="006E5ECA">
          <w:rPr>
            <w:rStyle w:val="Hyperlink"/>
            <w:noProof/>
          </w:rPr>
          <w:t>How do I contact Genomic Health’s Customer Service?</w:t>
        </w:r>
        <w:r w:rsidR="00C735B4">
          <w:rPr>
            <w:noProof/>
            <w:webHidden/>
          </w:rPr>
          <w:tab/>
        </w:r>
        <w:r w:rsidR="00C735B4">
          <w:rPr>
            <w:noProof/>
            <w:webHidden/>
          </w:rPr>
          <w:fldChar w:fldCharType="begin"/>
        </w:r>
        <w:r w:rsidR="00C735B4">
          <w:rPr>
            <w:noProof/>
            <w:webHidden/>
          </w:rPr>
          <w:instrText xml:space="preserve"> PAGEREF _Toc303757603 \h </w:instrText>
        </w:r>
        <w:r w:rsidR="00C735B4">
          <w:rPr>
            <w:noProof/>
            <w:webHidden/>
          </w:rPr>
        </w:r>
        <w:r w:rsidR="00C735B4">
          <w:rPr>
            <w:noProof/>
            <w:webHidden/>
          </w:rPr>
          <w:fldChar w:fldCharType="separate"/>
        </w:r>
        <w:r w:rsidR="00C735B4">
          <w:rPr>
            <w:noProof/>
            <w:webHidden/>
          </w:rPr>
          <w:t>64</w:t>
        </w:r>
        <w:r w:rsidR="00C735B4">
          <w:rPr>
            <w:noProof/>
            <w:webHidden/>
          </w:rPr>
          <w:fldChar w:fldCharType="end"/>
        </w:r>
      </w:hyperlink>
    </w:p>
    <w:p w:rsidR="00C735B4" w:rsidRDefault="00C93F83">
      <w:pPr>
        <w:pStyle w:val="TOC3"/>
        <w:tabs>
          <w:tab w:val="right" w:leader="dot" w:pos="9350"/>
        </w:tabs>
        <w:rPr>
          <w:rFonts w:eastAsiaTheme="minorEastAsia" w:cstheme="minorBidi"/>
          <w:i w:val="0"/>
          <w:iCs w:val="0"/>
          <w:noProof/>
          <w:sz w:val="22"/>
          <w:szCs w:val="22"/>
        </w:rPr>
      </w:pPr>
      <w:hyperlink w:anchor="_Toc303757604" w:history="1">
        <w:r w:rsidR="00C735B4" w:rsidRPr="006E5ECA">
          <w:rPr>
            <w:rStyle w:val="Hyperlink"/>
            <w:noProof/>
          </w:rPr>
          <w:t>Self-Service Tools</w:t>
        </w:r>
        <w:r w:rsidR="00C735B4">
          <w:rPr>
            <w:noProof/>
            <w:webHidden/>
          </w:rPr>
          <w:tab/>
        </w:r>
        <w:r w:rsidR="00C735B4">
          <w:rPr>
            <w:noProof/>
            <w:webHidden/>
          </w:rPr>
          <w:fldChar w:fldCharType="begin"/>
        </w:r>
        <w:r w:rsidR="00C735B4">
          <w:rPr>
            <w:noProof/>
            <w:webHidden/>
          </w:rPr>
          <w:instrText xml:space="preserve"> PAGEREF _Toc303757604 \h </w:instrText>
        </w:r>
        <w:r w:rsidR="00C735B4">
          <w:rPr>
            <w:noProof/>
            <w:webHidden/>
          </w:rPr>
        </w:r>
        <w:r w:rsidR="00C735B4">
          <w:rPr>
            <w:noProof/>
            <w:webHidden/>
          </w:rPr>
          <w:fldChar w:fldCharType="separate"/>
        </w:r>
        <w:r w:rsidR="00C735B4">
          <w:rPr>
            <w:noProof/>
            <w:webHidden/>
          </w:rPr>
          <w:t>64</w:t>
        </w:r>
        <w:r w:rsidR="00C735B4">
          <w:rPr>
            <w:noProof/>
            <w:webHidden/>
          </w:rPr>
          <w:fldChar w:fldCharType="end"/>
        </w:r>
      </w:hyperlink>
    </w:p>
    <w:p w:rsidR="00C735B4" w:rsidRDefault="00C93F83">
      <w:pPr>
        <w:pStyle w:val="TOC3"/>
        <w:tabs>
          <w:tab w:val="right" w:leader="dot" w:pos="9350"/>
        </w:tabs>
        <w:rPr>
          <w:rFonts w:eastAsiaTheme="minorEastAsia" w:cstheme="minorBidi"/>
          <w:i w:val="0"/>
          <w:iCs w:val="0"/>
          <w:noProof/>
          <w:sz w:val="22"/>
          <w:szCs w:val="22"/>
        </w:rPr>
      </w:pPr>
      <w:hyperlink w:anchor="_Toc303757605" w:history="1">
        <w:r w:rsidR="00C735B4" w:rsidRPr="006E5ECA">
          <w:rPr>
            <w:rStyle w:val="Hyperlink"/>
            <w:noProof/>
          </w:rPr>
          <w:t>Privacy Notice</w:t>
        </w:r>
        <w:r w:rsidR="00C735B4">
          <w:rPr>
            <w:noProof/>
            <w:webHidden/>
          </w:rPr>
          <w:tab/>
        </w:r>
        <w:r w:rsidR="00C735B4">
          <w:rPr>
            <w:noProof/>
            <w:webHidden/>
          </w:rPr>
          <w:fldChar w:fldCharType="begin"/>
        </w:r>
        <w:r w:rsidR="00C735B4">
          <w:rPr>
            <w:noProof/>
            <w:webHidden/>
          </w:rPr>
          <w:instrText xml:space="preserve"> PAGEREF _Toc303757605 \h </w:instrText>
        </w:r>
        <w:r w:rsidR="00C735B4">
          <w:rPr>
            <w:noProof/>
            <w:webHidden/>
          </w:rPr>
        </w:r>
        <w:r w:rsidR="00C735B4">
          <w:rPr>
            <w:noProof/>
            <w:webHidden/>
          </w:rPr>
          <w:fldChar w:fldCharType="separate"/>
        </w:r>
        <w:r w:rsidR="00C735B4">
          <w:rPr>
            <w:noProof/>
            <w:webHidden/>
          </w:rPr>
          <w:t>64</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06" w:history="1">
        <w:r w:rsidR="00C735B4" w:rsidRPr="006E5ECA">
          <w:rPr>
            <w:rStyle w:val="Hyperlink"/>
            <w:noProof/>
          </w:rPr>
          <w:t>13.2</w:t>
        </w:r>
        <w:r w:rsidR="00C735B4">
          <w:rPr>
            <w:rFonts w:eastAsiaTheme="minorEastAsia" w:cstheme="minorBidi"/>
            <w:smallCaps w:val="0"/>
            <w:noProof/>
            <w:sz w:val="22"/>
            <w:szCs w:val="22"/>
          </w:rPr>
          <w:tab/>
        </w:r>
        <w:r w:rsidR="00C735B4" w:rsidRPr="006E5ECA">
          <w:rPr>
            <w:rStyle w:val="Hyperlink"/>
            <w:noProof/>
          </w:rPr>
          <w:t>How to Order</w:t>
        </w:r>
        <w:r w:rsidR="00C735B4">
          <w:rPr>
            <w:noProof/>
            <w:webHidden/>
          </w:rPr>
          <w:tab/>
        </w:r>
        <w:r w:rsidR="00C735B4">
          <w:rPr>
            <w:noProof/>
            <w:webHidden/>
          </w:rPr>
          <w:fldChar w:fldCharType="begin"/>
        </w:r>
        <w:r w:rsidR="00C735B4">
          <w:rPr>
            <w:noProof/>
            <w:webHidden/>
          </w:rPr>
          <w:instrText xml:space="preserve"> PAGEREF _Toc303757606 \h </w:instrText>
        </w:r>
        <w:r w:rsidR="00C735B4">
          <w:rPr>
            <w:noProof/>
            <w:webHidden/>
          </w:rPr>
        </w:r>
        <w:r w:rsidR="00C735B4">
          <w:rPr>
            <w:noProof/>
            <w:webHidden/>
          </w:rPr>
          <w:fldChar w:fldCharType="separate"/>
        </w:r>
        <w:r w:rsidR="00C735B4">
          <w:rPr>
            <w:noProof/>
            <w:webHidden/>
          </w:rPr>
          <w:t>65</w:t>
        </w:r>
        <w:r w:rsidR="00C735B4">
          <w:rPr>
            <w:noProof/>
            <w:webHidden/>
          </w:rPr>
          <w:fldChar w:fldCharType="end"/>
        </w:r>
      </w:hyperlink>
    </w:p>
    <w:p w:rsidR="00C735B4" w:rsidRDefault="00C93F83">
      <w:pPr>
        <w:pStyle w:val="TOC3"/>
        <w:tabs>
          <w:tab w:val="right" w:leader="dot" w:pos="9350"/>
        </w:tabs>
        <w:rPr>
          <w:rFonts w:eastAsiaTheme="minorEastAsia" w:cstheme="minorBidi"/>
          <w:i w:val="0"/>
          <w:iCs w:val="0"/>
          <w:noProof/>
          <w:sz w:val="22"/>
          <w:szCs w:val="22"/>
        </w:rPr>
      </w:pPr>
      <w:hyperlink w:anchor="_Toc303757607" w:history="1">
        <w:r w:rsidR="00C735B4" w:rsidRPr="006E5ECA">
          <w:rPr>
            <w:rStyle w:val="Hyperlink"/>
            <w:noProof/>
          </w:rPr>
          <w:t>How do I order the Oncotype DX assay?</w:t>
        </w:r>
        <w:r w:rsidR="00C735B4">
          <w:rPr>
            <w:noProof/>
            <w:webHidden/>
          </w:rPr>
          <w:tab/>
        </w:r>
        <w:r w:rsidR="00C735B4">
          <w:rPr>
            <w:noProof/>
            <w:webHidden/>
          </w:rPr>
          <w:fldChar w:fldCharType="begin"/>
        </w:r>
        <w:r w:rsidR="00C735B4">
          <w:rPr>
            <w:noProof/>
            <w:webHidden/>
          </w:rPr>
          <w:instrText xml:space="preserve"> PAGEREF _Toc303757607 \h </w:instrText>
        </w:r>
        <w:r w:rsidR="00C735B4">
          <w:rPr>
            <w:noProof/>
            <w:webHidden/>
          </w:rPr>
        </w:r>
        <w:r w:rsidR="00C735B4">
          <w:rPr>
            <w:noProof/>
            <w:webHidden/>
          </w:rPr>
          <w:fldChar w:fldCharType="separate"/>
        </w:r>
        <w:r w:rsidR="00C735B4">
          <w:rPr>
            <w:noProof/>
            <w:webHidden/>
          </w:rPr>
          <w:t>65</w:t>
        </w:r>
        <w:r w:rsidR="00C735B4">
          <w:rPr>
            <w:noProof/>
            <w:webHidden/>
          </w:rPr>
          <w:fldChar w:fldCharType="end"/>
        </w:r>
      </w:hyperlink>
    </w:p>
    <w:p w:rsidR="00C735B4" w:rsidRDefault="00C93F83">
      <w:pPr>
        <w:pStyle w:val="TOC3"/>
        <w:tabs>
          <w:tab w:val="right" w:leader="dot" w:pos="9350"/>
        </w:tabs>
        <w:rPr>
          <w:rFonts w:eastAsiaTheme="minorEastAsia" w:cstheme="minorBidi"/>
          <w:i w:val="0"/>
          <w:iCs w:val="0"/>
          <w:noProof/>
          <w:sz w:val="22"/>
          <w:szCs w:val="22"/>
        </w:rPr>
      </w:pPr>
      <w:hyperlink w:anchor="_Toc303757608" w:history="1">
        <w:r w:rsidR="00C735B4" w:rsidRPr="006E5ECA">
          <w:rPr>
            <w:rStyle w:val="Hyperlink"/>
            <w:noProof/>
          </w:rPr>
          <w:t>How to Order Oncotype DX</w:t>
        </w:r>
        <w:r w:rsidR="00C735B4">
          <w:rPr>
            <w:noProof/>
            <w:webHidden/>
          </w:rPr>
          <w:tab/>
        </w:r>
        <w:r w:rsidR="00C735B4">
          <w:rPr>
            <w:noProof/>
            <w:webHidden/>
          </w:rPr>
          <w:fldChar w:fldCharType="begin"/>
        </w:r>
        <w:r w:rsidR="00C735B4">
          <w:rPr>
            <w:noProof/>
            <w:webHidden/>
          </w:rPr>
          <w:instrText xml:space="preserve"> PAGEREF _Toc303757608 \h </w:instrText>
        </w:r>
        <w:r w:rsidR="00C735B4">
          <w:rPr>
            <w:noProof/>
            <w:webHidden/>
          </w:rPr>
        </w:r>
        <w:r w:rsidR="00C735B4">
          <w:rPr>
            <w:noProof/>
            <w:webHidden/>
          </w:rPr>
          <w:fldChar w:fldCharType="separate"/>
        </w:r>
        <w:r w:rsidR="00C735B4">
          <w:rPr>
            <w:noProof/>
            <w:webHidden/>
          </w:rPr>
          <w:t>65</w:t>
        </w:r>
        <w:r w:rsidR="00C735B4">
          <w:rPr>
            <w:noProof/>
            <w:webHidden/>
          </w:rPr>
          <w:fldChar w:fldCharType="end"/>
        </w:r>
      </w:hyperlink>
    </w:p>
    <w:p w:rsidR="00C735B4" w:rsidRDefault="00C93F83">
      <w:pPr>
        <w:pStyle w:val="TOC3"/>
        <w:tabs>
          <w:tab w:val="right" w:leader="dot" w:pos="9350"/>
        </w:tabs>
        <w:rPr>
          <w:rFonts w:eastAsiaTheme="minorEastAsia" w:cstheme="minorBidi"/>
          <w:i w:val="0"/>
          <w:iCs w:val="0"/>
          <w:noProof/>
          <w:sz w:val="22"/>
          <w:szCs w:val="22"/>
        </w:rPr>
      </w:pPr>
      <w:hyperlink w:anchor="_Toc303757609" w:history="1">
        <w:r w:rsidR="00C735B4" w:rsidRPr="006E5ECA">
          <w:rPr>
            <w:rStyle w:val="Hyperlink"/>
            <w:noProof/>
          </w:rPr>
          <w:t>Helpful Hints</w:t>
        </w:r>
        <w:r w:rsidR="00C735B4">
          <w:rPr>
            <w:noProof/>
            <w:webHidden/>
          </w:rPr>
          <w:tab/>
        </w:r>
        <w:r w:rsidR="00C735B4">
          <w:rPr>
            <w:noProof/>
            <w:webHidden/>
          </w:rPr>
          <w:fldChar w:fldCharType="begin"/>
        </w:r>
        <w:r w:rsidR="00C735B4">
          <w:rPr>
            <w:noProof/>
            <w:webHidden/>
          </w:rPr>
          <w:instrText xml:space="preserve"> PAGEREF _Toc303757609 \h </w:instrText>
        </w:r>
        <w:r w:rsidR="00C735B4">
          <w:rPr>
            <w:noProof/>
            <w:webHidden/>
          </w:rPr>
        </w:r>
        <w:r w:rsidR="00C735B4">
          <w:rPr>
            <w:noProof/>
            <w:webHidden/>
          </w:rPr>
          <w:fldChar w:fldCharType="separate"/>
        </w:r>
        <w:r w:rsidR="00C735B4">
          <w:rPr>
            <w:noProof/>
            <w:webHidden/>
          </w:rPr>
          <w:t>65</w:t>
        </w:r>
        <w:r w:rsidR="00C735B4">
          <w:rPr>
            <w:noProof/>
            <w:webHidden/>
          </w:rPr>
          <w:fldChar w:fldCharType="end"/>
        </w:r>
      </w:hyperlink>
    </w:p>
    <w:p w:rsidR="00C735B4" w:rsidRDefault="00C93F83">
      <w:pPr>
        <w:pStyle w:val="TOC2"/>
        <w:tabs>
          <w:tab w:val="right" w:leader="dot" w:pos="9350"/>
        </w:tabs>
        <w:rPr>
          <w:rFonts w:eastAsiaTheme="minorEastAsia" w:cstheme="minorBidi"/>
          <w:smallCaps w:val="0"/>
          <w:noProof/>
          <w:sz w:val="22"/>
          <w:szCs w:val="22"/>
        </w:rPr>
      </w:pPr>
      <w:hyperlink w:anchor="_Toc303757610" w:history="1">
        <w:r w:rsidR="00C735B4" w:rsidRPr="006E5ECA">
          <w:rPr>
            <w:rStyle w:val="Hyperlink"/>
            <w:noProof/>
          </w:rPr>
          <w:t>Order Supplies/Questions</w:t>
        </w:r>
        <w:r w:rsidR="00C735B4">
          <w:rPr>
            <w:noProof/>
            <w:webHidden/>
          </w:rPr>
          <w:tab/>
        </w:r>
        <w:r w:rsidR="00C735B4">
          <w:rPr>
            <w:noProof/>
            <w:webHidden/>
          </w:rPr>
          <w:fldChar w:fldCharType="begin"/>
        </w:r>
        <w:r w:rsidR="00C735B4">
          <w:rPr>
            <w:noProof/>
            <w:webHidden/>
          </w:rPr>
          <w:instrText xml:space="preserve"> PAGEREF _Toc303757610 \h </w:instrText>
        </w:r>
        <w:r w:rsidR="00C735B4">
          <w:rPr>
            <w:noProof/>
            <w:webHidden/>
          </w:rPr>
        </w:r>
        <w:r w:rsidR="00C735B4">
          <w:rPr>
            <w:noProof/>
            <w:webHidden/>
          </w:rPr>
          <w:fldChar w:fldCharType="separate"/>
        </w:r>
        <w:r w:rsidR="00C735B4">
          <w:rPr>
            <w:noProof/>
            <w:webHidden/>
          </w:rPr>
          <w:t>69</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11" w:history="1">
        <w:r w:rsidR="00C735B4" w:rsidRPr="006E5ECA">
          <w:rPr>
            <w:rStyle w:val="Hyperlink"/>
            <w:noProof/>
          </w:rPr>
          <w:t>13.3</w:t>
        </w:r>
        <w:r w:rsidR="00C735B4">
          <w:rPr>
            <w:rFonts w:eastAsiaTheme="minorEastAsia" w:cstheme="minorBidi"/>
            <w:smallCaps w:val="0"/>
            <w:noProof/>
            <w:sz w:val="22"/>
            <w:szCs w:val="22"/>
          </w:rPr>
          <w:tab/>
        </w:r>
        <w:r w:rsidR="00C735B4" w:rsidRPr="006E5ECA">
          <w:rPr>
            <w:rStyle w:val="Hyperlink"/>
            <w:noProof/>
          </w:rPr>
          <w:t>How to Submit a Specimen</w:t>
        </w:r>
        <w:r w:rsidR="00C735B4">
          <w:rPr>
            <w:noProof/>
            <w:webHidden/>
          </w:rPr>
          <w:tab/>
        </w:r>
        <w:r w:rsidR="00C735B4">
          <w:rPr>
            <w:noProof/>
            <w:webHidden/>
          </w:rPr>
          <w:fldChar w:fldCharType="begin"/>
        </w:r>
        <w:r w:rsidR="00C735B4">
          <w:rPr>
            <w:noProof/>
            <w:webHidden/>
          </w:rPr>
          <w:instrText xml:space="preserve"> PAGEREF _Toc303757611 \h </w:instrText>
        </w:r>
        <w:r w:rsidR="00C735B4">
          <w:rPr>
            <w:noProof/>
            <w:webHidden/>
          </w:rPr>
        </w:r>
        <w:r w:rsidR="00C735B4">
          <w:rPr>
            <w:noProof/>
            <w:webHidden/>
          </w:rPr>
          <w:fldChar w:fldCharType="separate"/>
        </w:r>
        <w:r w:rsidR="00C735B4">
          <w:rPr>
            <w:noProof/>
            <w:webHidden/>
          </w:rPr>
          <w:t>69</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612" w:history="1">
        <w:r w:rsidR="00C735B4" w:rsidRPr="006E5ECA">
          <w:rPr>
            <w:rStyle w:val="Hyperlink"/>
            <w:noProof/>
          </w:rPr>
          <w:t>13.3.1</w:t>
        </w:r>
        <w:r w:rsidR="00C735B4">
          <w:rPr>
            <w:rFonts w:eastAsiaTheme="minorEastAsia" w:cstheme="minorBidi"/>
            <w:i w:val="0"/>
            <w:iCs w:val="0"/>
            <w:noProof/>
            <w:sz w:val="22"/>
            <w:szCs w:val="22"/>
          </w:rPr>
          <w:tab/>
        </w:r>
        <w:r w:rsidR="00C735B4" w:rsidRPr="006E5ECA">
          <w:rPr>
            <w:rStyle w:val="Hyperlink"/>
            <w:noProof/>
          </w:rPr>
          <w:t>Oncotype DX Specimen Types</w:t>
        </w:r>
        <w:r w:rsidR="00C735B4">
          <w:rPr>
            <w:noProof/>
            <w:webHidden/>
          </w:rPr>
          <w:tab/>
        </w:r>
        <w:r w:rsidR="00C735B4">
          <w:rPr>
            <w:noProof/>
            <w:webHidden/>
          </w:rPr>
          <w:fldChar w:fldCharType="begin"/>
        </w:r>
        <w:r w:rsidR="00C735B4">
          <w:rPr>
            <w:noProof/>
            <w:webHidden/>
          </w:rPr>
          <w:instrText xml:space="preserve"> PAGEREF _Toc303757612 \h </w:instrText>
        </w:r>
        <w:r w:rsidR="00C735B4">
          <w:rPr>
            <w:noProof/>
            <w:webHidden/>
          </w:rPr>
        </w:r>
        <w:r w:rsidR="00C735B4">
          <w:rPr>
            <w:noProof/>
            <w:webHidden/>
          </w:rPr>
          <w:fldChar w:fldCharType="separate"/>
        </w:r>
        <w:r w:rsidR="00C735B4">
          <w:rPr>
            <w:noProof/>
            <w:webHidden/>
          </w:rPr>
          <w:t>70</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613" w:history="1">
        <w:r w:rsidR="00C735B4" w:rsidRPr="006E5ECA">
          <w:rPr>
            <w:rStyle w:val="Hyperlink"/>
            <w:noProof/>
          </w:rPr>
          <w:t>13.3.2</w:t>
        </w:r>
        <w:r w:rsidR="00C735B4">
          <w:rPr>
            <w:rFonts w:eastAsiaTheme="minorEastAsia" w:cstheme="minorBidi"/>
            <w:i w:val="0"/>
            <w:iCs w:val="0"/>
            <w:noProof/>
            <w:sz w:val="22"/>
            <w:szCs w:val="22"/>
          </w:rPr>
          <w:tab/>
        </w:r>
        <w:r w:rsidR="00C735B4" w:rsidRPr="006E5ECA">
          <w:rPr>
            <w:rStyle w:val="Hyperlink"/>
            <w:noProof/>
          </w:rPr>
          <w:t>Oncotype DX Specimen Preparation Instructions (click to view):</w:t>
        </w:r>
        <w:r w:rsidR="00C735B4">
          <w:rPr>
            <w:noProof/>
            <w:webHidden/>
          </w:rPr>
          <w:tab/>
        </w:r>
        <w:r w:rsidR="00C735B4">
          <w:rPr>
            <w:noProof/>
            <w:webHidden/>
          </w:rPr>
          <w:fldChar w:fldCharType="begin"/>
        </w:r>
        <w:r w:rsidR="00C735B4">
          <w:rPr>
            <w:noProof/>
            <w:webHidden/>
          </w:rPr>
          <w:instrText xml:space="preserve"> PAGEREF _Toc303757613 \h </w:instrText>
        </w:r>
        <w:r w:rsidR="00C735B4">
          <w:rPr>
            <w:noProof/>
            <w:webHidden/>
          </w:rPr>
        </w:r>
        <w:r w:rsidR="00C735B4">
          <w:rPr>
            <w:noProof/>
            <w:webHidden/>
          </w:rPr>
          <w:fldChar w:fldCharType="separate"/>
        </w:r>
        <w:r w:rsidR="00C735B4">
          <w:rPr>
            <w:noProof/>
            <w:webHidden/>
          </w:rPr>
          <w:t>70</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614" w:history="1">
        <w:r w:rsidR="00C735B4" w:rsidRPr="006E5ECA">
          <w:rPr>
            <w:rStyle w:val="Hyperlink"/>
            <w:noProof/>
          </w:rPr>
          <w:t>13.3.3</w:t>
        </w:r>
        <w:r w:rsidR="00C735B4">
          <w:rPr>
            <w:rFonts w:eastAsiaTheme="minorEastAsia" w:cstheme="minorBidi"/>
            <w:i w:val="0"/>
            <w:iCs w:val="0"/>
            <w:noProof/>
            <w:sz w:val="22"/>
            <w:szCs w:val="22"/>
          </w:rPr>
          <w:tab/>
        </w:r>
        <w:r w:rsidR="00C735B4" w:rsidRPr="006E5ECA">
          <w:rPr>
            <w:rStyle w:val="Hyperlink"/>
            <w:noProof/>
          </w:rPr>
          <w:t>Oncotype DX Specimen Collection and Transportation Kit Box</w:t>
        </w:r>
        <w:r w:rsidR="00C735B4">
          <w:rPr>
            <w:noProof/>
            <w:webHidden/>
          </w:rPr>
          <w:tab/>
        </w:r>
        <w:r w:rsidR="00C735B4">
          <w:rPr>
            <w:noProof/>
            <w:webHidden/>
          </w:rPr>
          <w:fldChar w:fldCharType="begin"/>
        </w:r>
        <w:r w:rsidR="00C735B4">
          <w:rPr>
            <w:noProof/>
            <w:webHidden/>
          </w:rPr>
          <w:instrText xml:space="preserve"> PAGEREF _Toc303757614 \h </w:instrText>
        </w:r>
        <w:r w:rsidR="00C735B4">
          <w:rPr>
            <w:noProof/>
            <w:webHidden/>
          </w:rPr>
        </w:r>
        <w:r w:rsidR="00C735B4">
          <w:rPr>
            <w:noProof/>
            <w:webHidden/>
          </w:rPr>
          <w:fldChar w:fldCharType="separate"/>
        </w:r>
        <w:r w:rsidR="00C735B4">
          <w:rPr>
            <w:noProof/>
            <w:webHidden/>
          </w:rPr>
          <w:t>71</w:t>
        </w:r>
        <w:r w:rsidR="00C735B4">
          <w:rPr>
            <w:noProof/>
            <w:webHidden/>
          </w:rPr>
          <w:fldChar w:fldCharType="end"/>
        </w:r>
      </w:hyperlink>
    </w:p>
    <w:p w:rsidR="00C735B4" w:rsidRDefault="00C93F83">
      <w:pPr>
        <w:pStyle w:val="TOC3"/>
        <w:tabs>
          <w:tab w:val="left" w:pos="960"/>
          <w:tab w:val="right" w:leader="dot" w:pos="9350"/>
        </w:tabs>
        <w:rPr>
          <w:rFonts w:eastAsiaTheme="minorEastAsia" w:cstheme="minorBidi"/>
          <w:i w:val="0"/>
          <w:iCs w:val="0"/>
          <w:noProof/>
          <w:sz w:val="22"/>
          <w:szCs w:val="22"/>
        </w:rPr>
      </w:pPr>
      <w:hyperlink w:anchor="_Toc303757615" w:history="1">
        <w:r w:rsidR="00C735B4" w:rsidRPr="006E5ECA">
          <w:rPr>
            <w:rStyle w:val="Hyperlink"/>
            <w:rFonts w:ascii="Symbol" w:hAnsi="Symbol"/>
            <w:noProof/>
          </w:rPr>
          <w:t></w:t>
        </w:r>
        <w:r w:rsidR="00C735B4">
          <w:rPr>
            <w:rFonts w:eastAsiaTheme="minorEastAsia" w:cstheme="minorBidi"/>
            <w:i w:val="0"/>
            <w:iCs w:val="0"/>
            <w:noProof/>
            <w:sz w:val="22"/>
            <w:szCs w:val="22"/>
          </w:rPr>
          <w:tab/>
        </w:r>
        <w:r w:rsidR="00C735B4" w:rsidRPr="006E5ECA">
          <w:rPr>
            <w:rStyle w:val="Hyperlink"/>
            <w:rFonts w:ascii="Times New Roman" w:hAnsi="Times New Roman"/>
            <w:noProof/>
          </w:rPr>
          <w:t>Oncotype DX Specimen Kit containing the patient specimen, pathology report and Oncotype DX Requisition Form.</w:t>
        </w:r>
        <w:r w:rsidR="00C735B4">
          <w:rPr>
            <w:noProof/>
            <w:webHidden/>
          </w:rPr>
          <w:tab/>
        </w:r>
        <w:r w:rsidR="00C735B4">
          <w:rPr>
            <w:noProof/>
            <w:webHidden/>
          </w:rPr>
          <w:fldChar w:fldCharType="begin"/>
        </w:r>
        <w:r w:rsidR="00C735B4">
          <w:rPr>
            <w:noProof/>
            <w:webHidden/>
          </w:rPr>
          <w:instrText xml:space="preserve"> PAGEREF _Toc303757615 \h </w:instrText>
        </w:r>
        <w:r w:rsidR="00C735B4">
          <w:rPr>
            <w:noProof/>
            <w:webHidden/>
          </w:rPr>
        </w:r>
        <w:r w:rsidR="00C735B4">
          <w:rPr>
            <w:noProof/>
            <w:webHidden/>
          </w:rPr>
          <w:fldChar w:fldCharType="separate"/>
        </w:r>
        <w:r w:rsidR="00C735B4">
          <w:rPr>
            <w:noProof/>
            <w:webHidden/>
          </w:rPr>
          <w:t>71</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16" w:history="1">
        <w:r w:rsidR="00C735B4" w:rsidRPr="006E5ECA">
          <w:rPr>
            <w:rStyle w:val="Hyperlink"/>
            <w:noProof/>
          </w:rPr>
          <w:t>13.4</w:t>
        </w:r>
        <w:r w:rsidR="00C735B4">
          <w:rPr>
            <w:rFonts w:eastAsiaTheme="minorEastAsia" w:cstheme="minorBidi"/>
            <w:smallCaps w:val="0"/>
            <w:noProof/>
            <w:sz w:val="22"/>
            <w:szCs w:val="22"/>
          </w:rPr>
          <w:tab/>
        </w:r>
        <w:r w:rsidR="00C735B4" w:rsidRPr="006E5ECA">
          <w:rPr>
            <w:rStyle w:val="Hyperlink"/>
            <w:noProof/>
          </w:rPr>
          <w:t>Health Insurance Coverage</w:t>
        </w:r>
        <w:r w:rsidR="00C735B4">
          <w:rPr>
            <w:noProof/>
            <w:webHidden/>
          </w:rPr>
          <w:tab/>
        </w:r>
        <w:r w:rsidR="00C735B4">
          <w:rPr>
            <w:noProof/>
            <w:webHidden/>
          </w:rPr>
          <w:fldChar w:fldCharType="begin"/>
        </w:r>
        <w:r w:rsidR="00C735B4">
          <w:rPr>
            <w:noProof/>
            <w:webHidden/>
          </w:rPr>
          <w:instrText xml:space="preserve"> PAGEREF _Toc303757616 \h </w:instrText>
        </w:r>
        <w:r w:rsidR="00C735B4">
          <w:rPr>
            <w:noProof/>
            <w:webHidden/>
          </w:rPr>
        </w:r>
        <w:r w:rsidR="00C735B4">
          <w:rPr>
            <w:noProof/>
            <w:webHidden/>
          </w:rPr>
          <w:fldChar w:fldCharType="separate"/>
        </w:r>
        <w:r w:rsidR="00C735B4">
          <w:rPr>
            <w:noProof/>
            <w:webHidden/>
          </w:rPr>
          <w:t>73</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617" w:history="1">
        <w:r w:rsidR="00C735B4" w:rsidRPr="006E5ECA">
          <w:rPr>
            <w:rStyle w:val="Hyperlink"/>
            <w:noProof/>
          </w:rPr>
          <w:t>14</w:t>
        </w:r>
        <w:r w:rsidR="00C735B4">
          <w:rPr>
            <w:rFonts w:eastAsiaTheme="minorEastAsia" w:cstheme="minorBidi"/>
            <w:b w:val="0"/>
            <w:bCs w:val="0"/>
            <w:caps w:val="0"/>
            <w:noProof/>
            <w:sz w:val="22"/>
            <w:szCs w:val="22"/>
          </w:rPr>
          <w:tab/>
        </w:r>
        <w:r w:rsidR="00C735B4" w:rsidRPr="006E5ECA">
          <w:rPr>
            <w:rStyle w:val="Hyperlink"/>
            <w:noProof/>
          </w:rPr>
          <w:t>Legal &amp; Regulatory Requirements</w:t>
        </w:r>
        <w:r w:rsidR="00C735B4">
          <w:rPr>
            <w:noProof/>
            <w:webHidden/>
          </w:rPr>
          <w:tab/>
        </w:r>
        <w:r w:rsidR="00C735B4">
          <w:rPr>
            <w:noProof/>
            <w:webHidden/>
          </w:rPr>
          <w:fldChar w:fldCharType="begin"/>
        </w:r>
        <w:r w:rsidR="00C735B4">
          <w:rPr>
            <w:noProof/>
            <w:webHidden/>
          </w:rPr>
          <w:instrText xml:space="preserve"> PAGEREF _Toc303757617 \h </w:instrText>
        </w:r>
        <w:r w:rsidR="00C735B4">
          <w:rPr>
            <w:noProof/>
            <w:webHidden/>
          </w:rPr>
        </w:r>
        <w:r w:rsidR="00C735B4">
          <w:rPr>
            <w:noProof/>
            <w:webHidden/>
          </w:rPr>
          <w:fldChar w:fldCharType="separate"/>
        </w:r>
        <w:r w:rsidR="00C735B4">
          <w:rPr>
            <w:noProof/>
            <w:webHidden/>
          </w:rPr>
          <w:t>74</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18" w:history="1">
        <w:r w:rsidR="00C735B4" w:rsidRPr="006E5ECA">
          <w:rPr>
            <w:rStyle w:val="Hyperlink"/>
            <w:noProof/>
          </w:rPr>
          <w:t>14.1</w:t>
        </w:r>
        <w:r w:rsidR="00C735B4">
          <w:rPr>
            <w:rFonts w:eastAsiaTheme="minorEastAsia" w:cstheme="minorBidi"/>
            <w:smallCaps w:val="0"/>
            <w:noProof/>
            <w:sz w:val="22"/>
            <w:szCs w:val="22"/>
          </w:rPr>
          <w:tab/>
        </w:r>
        <w:r w:rsidR="00C735B4" w:rsidRPr="006E5ECA">
          <w:rPr>
            <w:rStyle w:val="Hyperlink"/>
            <w:noProof/>
          </w:rPr>
          <w:t>Clinical Terms of Use (TOU)</w:t>
        </w:r>
        <w:r w:rsidR="00C735B4">
          <w:rPr>
            <w:noProof/>
            <w:webHidden/>
          </w:rPr>
          <w:tab/>
        </w:r>
        <w:r w:rsidR="00C735B4">
          <w:rPr>
            <w:noProof/>
            <w:webHidden/>
          </w:rPr>
          <w:fldChar w:fldCharType="begin"/>
        </w:r>
        <w:r w:rsidR="00C735B4">
          <w:rPr>
            <w:noProof/>
            <w:webHidden/>
          </w:rPr>
          <w:instrText xml:space="preserve"> PAGEREF _Toc303757618 \h </w:instrText>
        </w:r>
        <w:r w:rsidR="00C735B4">
          <w:rPr>
            <w:noProof/>
            <w:webHidden/>
          </w:rPr>
        </w:r>
        <w:r w:rsidR="00C735B4">
          <w:rPr>
            <w:noProof/>
            <w:webHidden/>
          </w:rPr>
          <w:fldChar w:fldCharType="separate"/>
        </w:r>
        <w:r w:rsidR="00C735B4">
          <w:rPr>
            <w:noProof/>
            <w:webHidden/>
          </w:rPr>
          <w:t>74</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19" w:history="1">
        <w:r w:rsidR="00C735B4" w:rsidRPr="006E5ECA">
          <w:rPr>
            <w:rStyle w:val="Hyperlink"/>
            <w:noProof/>
          </w:rPr>
          <w:t>14.2</w:t>
        </w:r>
        <w:r w:rsidR="00C735B4">
          <w:rPr>
            <w:rFonts w:eastAsiaTheme="minorEastAsia" w:cstheme="minorBidi"/>
            <w:smallCaps w:val="0"/>
            <w:noProof/>
            <w:sz w:val="22"/>
            <w:szCs w:val="22"/>
          </w:rPr>
          <w:tab/>
        </w:r>
        <w:r w:rsidR="00C735B4" w:rsidRPr="006E5ECA">
          <w:rPr>
            <w:rStyle w:val="Hyperlink"/>
            <w:bCs/>
            <w:noProof/>
          </w:rPr>
          <w:t>YOU ACKNOWLEDGE THAT YOU HAVE READ GENOMIC HEALTH’S TOU AGREEMENT AND UNDERSTAND IT. BY PRESSING “I Agree” BELOW, YOU CONSENT TO BE BOUND BY THESE TOU.</w:t>
        </w:r>
        <w:r w:rsidR="00C735B4">
          <w:rPr>
            <w:noProof/>
            <w:webHidden/>
          </w:rPr>
          <w:tab/>
        </w:r>
        <w:r w:rsidR="00C735B4">
          <w:rPr>
            <w:noProof/>
            <w:webHidden/>
          </w:rPr>
          <w:fldChar w:fldCharType="begin"/>
        </w:r>
        <w:r w:rsidR="00C735B4">
          <w:rPr>
            <w:noProof/>
            <w:webHidden/>
          </w:rPr>
          <w:instrText xml:space="preserve"> PAGEREF _Toc303757619 \h </w:instrText>
        </w:r>
        <w:r w:rsidR="00C735B4">
          <w:rPr>
            <w:noProof/>
            <w:webHidden/>
          </w:rPr>
        </w:r>
        <w:r w:rsidR="00C735B4">
          <w:rPr>
            <w:noProof/>
            <w:webHidden/>
          </w:rPr>
          <w:fldChar w:fldCharType="separate"/>
        </w:r>
        <w:r w:rsidR="00C735B4">
          <w:rPr>
            <w:noProof/>
            <w:webHidden/>
          </w:rPr>
          <w:t>80</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20" w:history="1">
        <w:r w:rsidR="00C735B4" w:rsidRPr="006E5ECA">
          <w:rPr>
            <w:rStyle w:val="Hyperlink"/>
            <w:noProof/>
          </w:rPr>
          <w:t>14.3</w:t>
        </w:r>
        <w:r w:rsidR="00C735B4">
          <w:rPr>
            <w:rFonts w:eastAsiaTheme="minorEastAsia" w:cstheme="minorBidi"/>
            <w:smallCaps w:val="0"/>
            <w:noProof/>
            <w:sz w:val="22"/>
            <w:szCs w:val="22"/>
          </w:rPr>
          <w:tab/>
        </w:r>
        <w:r w:rsidR="00C735B4" w:rsidRPr="006E5ECA">
          <w:rPr>
            <w:rStyle w:val="Hyperlink"/>
            <w:noProof/>
          </w:rPr>
          <w:t>Non-Clinical Terms of Use (TOU)</w:t>
        </w:r>
        <w:r w:rsidR="00C735B4">
          <w:rPr>
            <w:noProof/>
            <w:webHidden/>
          </w:rPr>
          <w:tab/>
        </w:r>
        <w:r w:rsidR="00C735B4">
          <w:rPr>
            <w:noProof/>
            <w:webHidden/>
          </w:rPr>
          <w:fldChar w:fldCharType="begin"/>
        </w:r>
        <w:r w:rsidR="00C735B4">
          <w:rPr>
            <w:noProof/>
            <w:webHidden/>
          </w:rPr>
          <w:instrText xml:space="preserve"> PAGEREF _Toc303757620 \h </w:instrText>
        </w:r>
        <w:r w:rsidR="00C735B4">
          <w:rPr>
            <w:noProof/>
            <w:webHidden/>
          </w:rPr>
        </w:r>
        <w:r w:rsidR="00C735B4">
          <w:rPr>
            <w:noProof/>
            <w:webHidden/>
          </w:rPr>
          <w:fldChar w:fldCharType="separate"/>
        </w:r>
        <w:r w:rsidR="00C735B4">
          <w:rPr>
            <w:noProof/>
            <w:webHidden/>
          </w:rPr>
          <w:t>80</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21" w:history="1">
        <w:r w:rsidR="00C735B4" w:rsidRPr="006E5ECA">
          <w:rPr>
            <w:rStyle w:val="Hyperlink"/>
            <w:noProof/>
          </w:rPr>
          <w:t>14.4</w:t>
        </w:r>
        <w:r w:rsidR="00C735B4">
          <w:rPr>
            <w:rFonts w:eastAsiaTheme="minorEastAsia" w:cstheme="minorBidi"/>
            <w:smallCaps w:val="0"/>
            <w:noProof/>
            <w:sz w:val="22"/>
            <w:szCs w:val="22"/>
          </w:rPr>
          <w:tab/>
        </w:r>
        <w:r w:rsidR="00C735B4" w:rsidRPr="006E5ECA">
          <w:rPr>
            <w:rStyle w:val="Hyperlink"/>
            <w:noProof/>
          </w:rPr>
          <w:t>Delegate Attestation</w:t>
        </w:r>
        <w:r w:rsidR="00C735B4">
          <w:rPr>
            <w:noProof/>
            <w:webHidden/>
          </w:rPr>
          <w:tab/>
        </w:r>
        <w:r w:rsidR="00C735B4">
          <w:rPr>
            <w:noProof/>
            <w:webHidden/>
          </w:rPr>
          <w:fldChar w:fldCharType="begin"/>
        </w:r>
        <w:r w:rsidR="00C735B4">
          <w:rPr>
            <w:noProof/>
            <w:webHidden/>
          </w:rPr>
          <w:instrText xml:space="preserve"> PAGEREF _Toc303757621 \h </w:instrText>
        </w:r>
        <w:r w:rsidR="00C735B4">
          <w:rPr>
            <w:noProof/>
            <w:webHidden/>
          </w:rPr>
        </w:r>
        <w:r w:rsidR="00C735B4">
          <w:rPr>
            <w:noProof/>
            <w:webHidden/>
          </w:rPr>
          <w:fldChar w:fldCharType="separate"/>
        </w:r>
        <w:r w:rsidR="00C735B4">
          <w:rPr>
            <w:noProof/>
            <w:webHidden/>
          </w:rPr>
          <w:t>84</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22" w:history="1">
        <w:r w:rsidR="00C735B4" w:rsidRPr="006E5ECA">
          <w:rPr>
            <w:rStyle w:val="Hyperlink"/>
            <w:noProof/>
          </w:rPr>
          <w:t>14.5</w:t>
        </w:r>
        <w:r w:rsidR="00C735B4">
          <w:rPr>
            <w:rFonts w:eastAsiaTheme="minorEastAsia" w:cstheme="minorBidi"/>
            <w:smallCaps w:val="0"/>
            <w:noProof/>
            <w:sz w:val="22"/>
            <w:szCs w:val="22"/>
          </w:rPr>
          <w:tab/>
        </w:r>
        <w:r w:rsidR="00C735B4" w:rsidRPr="006E5ECA">
          <w:rPr>
            <w:rStyle w:val="Hyperlink"/>
            <w:noProof/>
          </w:rPr>
          <w:t>Physician’s Electronic Signature</w:t>
        </w:r>
        <w:r w:rsidR="00C735B4">
          <w:rPr>
            <w:noProof/>
            <w:webHidden/>
          </w:rPr>
          <w:tab/>
        </w:r>
        <w:r w:rsidR="00C735B4">
          <w:rPr>
            <w:noProof/>
            <w:webHidden/>
          </w:rPr>
          <w:fldChar w:fldCharType="begin"/>
        </w:r>
        <w:r w:rsidR="00C735B4">
          <w:rPr>
            <w:noProof/>
            <w:webHidden/>
          </w:rPr>
          <w:instrText xml:space="preserve"> PAGEREF _Toc303757622 \h </w:instrText>
        </w:r>
        <w:r w:rsidR="00C735B4">
          <w:rPr>
            <w:noProof/>
            <w:webHidden/>
          </w:rPr>
        </w:r>
        <w:r w:rsidR="00C735B4">
          <w:rPr>
            <w:noProof/>
            <w:webHidden/>
          </w:rPr>
          <w:fldChar w:fldCharType="separate"/>
        </w:r>
        <w:r w:rsidR="00C735B4">
          <w:rPr>
            <w:noProof/>
            <w:webHidden/>
          </w:rPr>
          <w:t>85</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623" w:history="1">
        <w:r w:rsidR="00C735B4" w:rsidRPr="006E5ECA">
          <w:rPr>
            <w:rStyle w:val="Hyperlink"/>
            <w:noProof/>
          </w:rPr>
          <w:t>14.5.1</w:t>
        </w:r>
        <w:r w:rsidR="00C735B4">
          <w:rPr>
            <w:rFonts w:eastAsiaTheme="minorEastAsia" w:cstheme="minorBidi"/>
            <w:i w:val="0"/>
            <w:iCs w:val="0"/>
            <w:noProof/>
            <w:sz w:val="22"/>
            <w:szCs w:val="22"/>
          </w:rPr>
          <w:tab/>
        </w:r>
        <w:r w:rsidR="00C735B4" w:rsidRPr="006E5ECA">
          <w:rPr>
            <w:rStyle w:val="Hyperlink"/>
            <w:noProof/>
          </w:rPr>
          <w:t>Breast</w:t>
        </w:r>
        <w:r w:rsidR="00C735B4">
          <w:rPr>
            <w:noProof/>
            <w:webHidden/>
          </w:rPr>
          <w:tab/>
        </w:r>
        <w:r w:rsidR="00C735B4">
          <w:rPr>
            <w:noProof/>
            <w:webHidden/>
          </w:rPr>
          <w:fldChar w:fldCharType="begin"/>
        </w:r>
        <w:r w:rsidR="00C735B4">
          <w:rPr>
            <w:noProof/>
            <w:webHidden/>
          </w:rPr>
          <w:instrText xml:space="preserve"> PAGEREF _Toc303757623 \h </w:instrText>
        </w:r>
        <w:r w:rsidR="00C735B4">
          <w:rPr>
            <w:noProof/>
            <w:webHidden/>
          </w:rPr>
        </w:r>
        <w:r w:rsidR="00C735B4">
          <w:rPr>
            <w:noProof/>
            <w:webHidden/>
          </w:rPr>
          <w:fldChar w:fldCharType="separate"/>
        </w:r>
        <w:r w:rsidR="00C735B4">
          <w:rPr>
            <w:noProof/>
            <w:webHidden/>
          </w:rPr>
          <w:t>85</w:t>
        </w:r>
        <w:r w:rsidR="00C735B4">
          <w:rPr>
            <w:noProof/>
            <w:webHidden/>
          </w:rPr>
          <w:fldChar w:fldCharType="end"/>
        </w:r>
      </w:hyperlink>
    </w:p>
    <w:p w:rsidR="00C735B4" w:rsidRDefault="00C93F83">
      <w:pPr>
        <w:pStyle w:val="TOC3"/>
        <w:tabs>
          <w:tab w:val="left" w:pos="1440"/>
          <w:tab w:val="right" w:leader="dot" w:pos="9350"/>
        </w:tabs>
        <w:rPr>
          <w:rFonts w:eastAsiaTheme="minorEastAsia" w:cstheme="minorBidi"/>
          <w:i w:val="0"/>
          <w:iCs w:val="0"/>
          <w:noProof/>
          <w:sz w:val="22"/>
          <w:szCs w:val="22"/>
        </w:rPr>
      </w:pPr>
      <w:hyperlink w:anchor="_Toc303757624" w:history="1">
        <w:r w:rsidR="00C735B4" w:rsidRPr="006E5ECA">
          <w:rPr>
            <w:rStyle w:val="Hyperlink"/>
            <w:noProof/>
          </w:rPr>
          <w:t>14.5.2</w:t>
        </w:r>
        <w:r w:rsidR="00C735B4">
          <w:rPr>
            <w:rFonts w:eastAsiaTheme="minorEastAsia" w:cstheme="minorBidi"/>
            <w:i w:val="0"/>
            <w:iCs w:val="0"/>
            <w:noProof/>
            <w:sz w:val="22"/>
            <w:szCs w:val="22"/>
          </w:rPr>
          <w:tab/>
        </w:r>
        <w:r w:rsidR="00C735B4" w:rsidRPr="006E5ECA">
          <w:rPr>
            <w:rStyle w:val="Hyperlink"/>
            <w:noProof/>
          </w:rPr>
          <w:t>Colon</w:t>
        </w:r>
        <w:r w:rsidR="00C735B4">
          <w:rPr>
            <w:noProof/>
            <w:webHidden/>
          </w:rPr>
          <w:tab/>
        </w:r>
        <w:r w:rsidR="00C735B4">
          <w:rPr>
            <w:noProof/>
            <w:webHidden/>
          </w:rPr>
          <w:fldChar w:fldCharType="begin"/>
        </w:r>
        <w:r w:rsidR="00C735B4">
          <w:rPr>
            <w:noProof/>
            <w:webHidden/>
          </w:rPr>
          <w:instrText xml:space="preserve"> PAGEREF _Toc303757624 \h </w:instrText>
        </w:r>
        <w:r w:rsidR="00C735B4">
          <w:rPr>
            <w:noProof/>
            <w:webHidden/>
          </w:rPr>
        </w:r>
        <w:r w:rsidR="00C735B4">
          <w:rPr>
            <w:noProof/>
            <w:webHidden/>
          </w:rPr>
          <w:fldChar w:fldCharType="separate"/>
        </w:r>
        <w:r w:rsidR="00C735B4">
          <w:rPr>
            <w:noProof/>
            <w:webHidden/>
          </w:rPr>
          <w:t>86</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625" w:history="1">
        <w:r w:rsidR="00C735B4" w:rsidRPr="006E5ECA">
          <w:rPr>
            <w:rStyle w:val="Hyperlink"/>
            <w:noProof/>
          </w:rPr>
          <w:t>15</w:t>
        </w:r>
        <w:r w:rsidR="00C735B4">
          <w:rPr>
            <w:rFonts w:eastAsiaTheme="minorEastAsia" w:cstheme="minorBidi"/>
            <w:b w:val="0"/>
            <w:bCs w:val="0"/>
            <w:caps w:val="0"/>
            <w:noProof/>
            <w:sz w:val="22"/>
            <w:szCs w:val="22"/>
          </w:rPr>
          <w:tab/>
        </w:r>
        <w:r w:rsidR="00C735B4" w:rsidRPr="006E5ECA">
          <w:rPr>
            <w:rStyle w:val="Hyperlink"/>
            <w:noProof/>
          </w:rPr>
          <w:t>Other Requirements</w:t>
        </w:r>
        <w:r w:rsidR="00C735B4">
          <w:rPr>
            <w:noProof/>
            <w:webHidden/>
          </w:rPr>
          <w:tab/>
        </w:r>
        <w:r w:rsidR="00C735B4">
          <w:rPr>
            <w:noProof/>
            <w:webHidden/>
          </w:rPr>
          <w:fldChar w:fldCharType="begin"/>
        </w:r>
        <w:r w:rsidR="00C735B4">
          <w:rPr>
            <w:noProof/>
            <w:webHidden/>
          </w:rPr>
          <w:instrText xml:space="preserve"> PAGEREF _Toc303757625 \h </w:instrText>
        </w:r>
        <w:r w:rsidR="00C735B4">
          <w:rPr>
            <w:noProof/>
            <w:webHidden/>
          </w:rPr>
        </w:r>
        <w:r w:rsidR="00C735B4">
          <w:rPr>
            <w:noProof/>
            <w:webHidden/>
          </w:rPr>
          <w:fldChar w:fldCharType="separate"/>
        </w:r>
        <w:r w:rsidR="00C735B4">
          <w:rPr>
            <w:noProof/>
            <w:webHidden/>
          </w:rPr>
          <w:t>86</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26" w:history="1">
        <w:r w:rsidR="00C735B4" w:rsidRPr="006E5ECA">
          <w:rPr>
            <w:rStyle w:val="Hyperlink"/>
            <w:noProof/>
          </w:rPr>
          <w:t>15.1</w:t>
        </w:r>
        <w:r w:rsidR="00C735B4">
          <w:rPr>
            <w:rFonts w:eastAsiaTheme="minorEastAsia" w:cstheme="minorBidi"/>
            <w:smallCaps w:val="0"/>
            <w:noProof/>
            <w:sz w:val="22"/>
            <w:szCs w:val="22"/>
          </w:rPr>
          <w:tab/>
        </w:r>
        <w:r w:rsidR="00C735B4" w:rsidRPr="006E5ECA">
          <w:rPr>
            <w:rStyle w:val="Hyperlink"/>
            <w:noProof/>
          </w:rPr>
          <w:t>Standard Operating Procedures</w:t>
        </w:r>
        <w:r w:rsidR="00C735B4">
          <w:rPr>
            <w:noProof/>
            <w:webHidden/>
          </w:rPr>
          <w:tab/>
        </w:r>
        <w:r w:rsidR="00C735B4">
          <w:rPr>
            <w:noProof/>
            <w:webHidden/>
          </w:rPr>
          <w:fldChar w:fldCharType="begin"/>
        </w:r>
        <w:r w:rsidR="00C735B4">
          <w:rPr>
            <w:noProof/>
            <w:webHidden/>
          </w:rPr>
          <w:instrText xml:space="preserve"> PAGEREF _Toc303757626 \h </w:instrText>
        </w:r>
        <w:r w:rsidR="00C735B4">
          <w:rPr>
            <w:noProof/>
            <w:webHidden/>
          </w:rPr>
        </w:r>
        <w:r w:rsidR="00C735B4">
          <w:rPr>
            <w:noProof/>
            <w:webHidden/>
          </w:rPr>
          <w:fldChar w:fldCharType="separate"/>
        </w:r>
        <w:r w:rsidR="00C735B4">
          <w:rPr>
            <w:noProof/>
            <w:webHidden/>
          </w:rPr>
          <w:t>86</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27" w:history="1">
        <w:r w:rsidR="00C735B4" w:rsidRPr="006E5ECA">
          <w:rPr>
            <w:rStyle w:val="Hyperlink"/>
            <w:noProof/>
          </w:rPr>
          <w:t>15.2</w:t>
        </w:r>
        <w:r w:rsidR="00C735B4">
          <w:rPr>
            <w:rFonts w:eastAsiaTheme="minorEastAsia" w:cstheme="minorBidi"/>
            <w:smallCaps w:val="0"/>
            <w:noProof/>
            <w:sz w:val="22"/>
            <w:szCs w:val="22"/>
          </w:rPr>
          <w:tab/>
        </w:r>
        <w:r w:rsidR="00C735B4" w:rsidRPr="006E5ECA">
          <w:rPr>
            <w:rStyle w:val="Hyperlink"/>
            <w:noProof/>
          </w:rPr>
          <w:t>Training</w:t>
        </w:r>
        <w:r w:rsidR="00C735B4">
          <w:rPr>
            <w:noProof/>
            <w:webHidden/>
          </w:rPr>
          <w:tab/>
        </w:r>
        <w:r w:rsidR="00C735B4">
          <w:rPr>
            <w:noProof/>
            <w:webHidden/>
          </w:rPr>
          <w:fldChar w:fldCharType="begin"/>
        </w:r>
        <w:r w:rsidR="00C735B4">
          <w:rPr>
            <w:noProof/>
            <w:webHidden/>
          </w:rPr>
          <w:instrText xml:space="preserve"> PAGEREF _Toc303757627 \h </w:instrText>
        </w:r>
        <w:r w:rsidR="00C735B4">
          <w:rPr>
            <w:noProof/>
            <w:webHidden/>
          </w:rPr>
        </w:r>
        <w:r w:rsidR="00C735B4">
          <w:rPr>
            <w:noProof/>
            <w:webHidden/>
          </w:rPr>
          <w:fldChar w:fldCharType="separate"/>
        </w:r>
        <w:r w:rsidR="00C735B4">
          <w:rPr>
            <w:noProof/>
            <w:webHidden/>
          </w:rPr>
          <w:t>86</w:t>
        </w:r>
        <w:r w:rsidR="00C735B4">
          <w:rPr>
            <w:noProof/>
            <w:webHidden/>
          </w:rPr>
          <w:fldChar w:fldCharType="end"/>
        </w:r>
      </w:hyperlink>
    </w:p>
    <w:p w:rsidR="00C735B4" w:rsidRDefault="00C93F83">
      <w:pPr>
        <w:pStyle w:val="TOC2"/>
        <w:tabs>
          <w:tab w:val="left" w:pos="960"/>
          <w:tab w:val="right" w:leader="dot" w:pos="9350"/>
        </w:tabs>
        <w:rPr>
          <w:rFonts w:eastAsiaTheme="minorEastAsia" w:cstheme="minorBidi"/>
          <w:smallCaps w:val="0"/>
          <w:noProof/>
          <w:sz w:val="22"/>
          <w:szCs w:val="22"/>
        </w:rPr>
      </w:pPr>
      <w:hyperlink w:anchor="_Toc303757628" w:history="1">
        <w:r w:rsidR="00C735B4" w:rsidRPr="006E5ECA">
          <w:rPr>
            <w:rStyle w:val="Hyperlink"/>
            <w:noProof/>
          </w:rPr>
          <w:t>15.3</w:t>
        </w:r>
        <w:r w:rsidR="00C735B4">
          <w:rPr>
            <w:rFonts w:eastAsiaTheme="minorEastAsia" w:cstheme="minorBidi"/>
            <w:smallCaps w:val="0"/>
            <w:noProof/>
            <w:sz w:val="22"/>
            <w:szCs w:val="22"/>
          </w:rPr>
          <w:tab/>
        </w:r>
        <w:r w:rsidR="00C735B4" w:rsidRPr="006E5ECA">
          <w:rPr>
            <w:rStyle w:val="Hyperlink"/>
            <w:noProof/>
          </w:rPr>
          <w:t>User Testing and User Acceptance Testing</w:t>
        </w:r>
        <w:r w:rsidR="00C735B4">
          <w:rPr>
            <w:noProof/>
            <w:webHidden/>
          </w:rPr>
          <w:tab/>
        </w:r>
        <w:r w:rsidR="00C735B4">
          <w:rPr>
            <w:noProof/>
            <w:webHidden/>
          </w:rPr>
          <w:fldChar w:fldCharType="begin"/>
        </w:r>
        <w:r w:rsidR="00C735B4">
          <w:rPr>
            <w:noProof/>
            <w:webHidden/>
          </w:rPr>
          <w:instrText xml:space="preserve"> PAGEREF _Toc303757628 \h </w:instrText>
        </w:r>
        <w:r w:rsidR="00C735B4">
          <w:rPr>
            <w:noProof/>
            <w:webHidden/>
          </w:rPr>
        </w:r>
        <w:r w:rsidR="00C735B4">
          <w:rPr>
            <w:noProof/>
            <w:webHidden/>
          </w:rPr>
          <w:fldChar w:fldCharType="separate"/>
        </w:r>
        <w:r w:rsidR="00C735B4">
          <w:rPr>
            <w:noProof/>
            <w:webHidden/>
          </w:rPr>
          <w:t>87</w:t>
        </w:r>
        <w:r w:rsidR="00C735B4">
          <w:rPr>
            <w:noProof/>
            <w:webHidden/>
          </w:rPr>
          <w:fldChar w:fldCharType="end"/>
        </w:r>
      </w:hyperlink>
    </w:p>
    <w:p w:rsidR="00C735B4" w:rsidRDefault="00C93F83">
      <w:pPr>
        <w:pStyle w:val="TOC1"/>
        <w:tabs>
          <w:tab w:val="left" w:pos="480"/>
          <w:tab w:val="right" w:leader="dot" w:pos="9350"/>
        </w:tabs>
        <w:rPr>
          <w:rFonts w:eastAsiaTheme="minorEastAsia" w:cstheme="minorBidi"/>
          <w:b w:val="0"/>
          <w:bCs w:val="0"/>
          <w:caps w:val="0"/>
          <w:noProof/>
          <w:sz w:val="22"/>
          <w:szCs w:val="22"/>
        </w:rPr>
      </w:pPr>
      <w:hyperlink w:anchor="_Toc303757629" w:history="1">
        <w:r w:rsidR="00C735B4" w:rsidRPr="006E5ECA">
          <w:rPr>
            <w:rStyle w:val="Hyperlink"/>
            <w:noProof/>
          </w:rPr>
          <w:t>16</w:t>
        </w:r>
        <w:r w:rsidR="00C735B4">
          <w:rPr>
            <w:rFonts w:eastAsiaTheme="minorEastAsia" w:cstheme="minorBidi"/>
            <w:b w:val="0"/>
            <w:bCs w:val="0"/>
            <w:caps w:val="0"/>
            <w:noProof/>
            <w:sz w:val="22"/>
            <w:szCs w:val="22"/>
          </w:rPr>
          <w:tab/>
        </w:r>
        <w:r w:rsidR="00C735B4" w:rsidRPr="006E5ECA">
          <w:rPr>
            <w:rStyle w:val="Hyperlink"/>
            <w:noProof/>
          </w:rPr>
          <w:t>Appendix A – Portal Release History</w:t>
        </w:r>
        <w:r w:rsidR="00C735B4">
          <w:rPr>
            <w:noProof/>
            <w:webHidden/>
          </w:rPr>
          <w:tab/>
        </w:r>
        <w:r w:rsidR="00C735B4">
          <w:rPr>
            <w:noProof/>
            <w:webHidden/>
          </w:rPr>
          <w:fldChar w:fldCharType="begin"/>
        </w:r>
        <w:r w:rsidR="00C735B4">
          <w:rPr>
            <w:noProof/>
            <w:webHidden/>
          </w:rPr>
          <w:instrText xml:space="preserve"> PAGEREF _Toc303757629 \h </w:instrText>
        </w:r>
        <w:r w:rsidR="00C735B4">
          <w:rPr>
            <w:noProof/>
            <w:webHidden/>
          </w:rPr>
        </w:r>
        <w:r w:rsidR="00C735B4">
          <w:rPr>
            <w:noProof/>
            <w:webHidden/>
          </w:rPr>
          <w:fldChar w:fldCharType="separate"/>
        </w:r>
        <w:r w:rsidR="00C735B4">
          <w:rPr>
            <w:noProof/>
            <w:webHidden/>
          </w:rPr>
          <w:t>88</w:t>
        </w:r>
        <w:r w:rsidR="00C735B4">
          <w:rPr>
            <w:noProof/>
            <w:webHidden/>
          </w:rPr>
          <w:fldChar w:fldCharType="end"/>
        </w:r>
      </w:hyperlink>
    </w:p>
    <w:p w:rsidR="007A1FE5" w:rsidRDefault="003178A4" w:rsidP="009F2CDE">
      <w:r>
        <w:fldChar w:fldCharType="end"/>
      </w:r>
    </w:p>
    <w:p w:rsidR="007A1FE5" w:rsidRDefault="007A1FE5">
      <w:pPr>
        <w:pStyle w:val="Body1"/>
        <w:sectPr w:rsidR="007A1FE5">
          <w:headerReference w:type="default" r:id="rId18"/>
          <w:footerReference w:type="default" r:id="rId19"/>
          <w:pgSz w:w="12240" w:h="15840" w:code="1"/>
          <w:pgMar w:top="1440" w:right="1440" w:bottom="1440" w:left="1440" w:header="706" w:footer="706" w:gutter="0"/>
          <w:cols w:space="720"/>
        </w:sectPr>
      </w:pPr>
    </w:p>
    <w:p w:rsidR="007A1FE5" w:rsidRPr="00253DB2" w:rsidRDefault="007A1FE5" w:rsidP="00253DB2">
      <w:pPr>
        <w:pStyle w:val="Heading1"/>
      </w:pPr>
      <w:bookmarkStart w:id="21" w:name="_Toc386710413"/>
      <w:bookmarkStart w:id="22" w:name="_Toc426474928"/>
      <w:bookmarkStart w:id="23" w:name="_Ref234312050"/>
      <w:bookmarkStart w:id="24" w:name="_Ref235633411"/>
      <w:bookmarkStart w:id="25" w:name="_Toc271864506"/>
      <w:bookmarkStart w:id="26" w:name="_Toc292202259"/>
      <w:bookmarkStart w:id="27" w:name="_Toc303757497"/>
      <w:r w:rsidRPr="00253DB2">
        <w:lastRenderedPageBreak/>
        <w:t>Introduction</w:t>
      </w:r>
      <w:bookmarkEnd w:id="21"/>
      <w:bookmarkEnd w:id="22"/>
      <w:bookmarkEnd w:id="23"/>
      <w:bookmarkEnd w:id="24"/>
      <w:bookmarkEnd w:id="25"/>
      <w:bookmarkEnd w:id="26"/>
      <w:bookmarkEnd w:id="27"/>
    </w:p>
    <w:p w:rsidR="00AB45D6" w:rsidRDefault="007A1FE5" w:rsidP="0051326A">
      <w:pPr>
        <w:pStyle w:val="Body1"/>
      </w:pPr>
      <w:r>
        <w:t xml:space="preserve">This document </w:t>
      </w:r>
      <w:r w:rsidR="00253DB2">
        <w:t>contains the content requirements for the Genomic Health, Inc</w:t>
      </w:r>
      <w:proofErr w:type="gramStart"/>
      <w:r w:rsidR="00253DB2">
        <w:t>.</w:t>
      </w:r>
      <w:r w:rsidR="0051326A" w:rsidRPr="0051326A">
        <w:rPr>
          <w:vertAlign w:val="superscript"/>
        </w:rPr>
        <w:t>®</w:t>
      </w:r>
      <w:proofErr w:type="gramEnd"/>
      <w:r w:rsidR="00253DB2">
        <w:t xml:space="preserve"> (GHI) Portal and </w:t>
      </w:r>
      <w:r w:rsidR="00C433B6">
        <w:t xml:space="preserve">Domestic </w:t>
      </w:r>
      <w:r w:rsidR="00253DB2">
        <w:t>Online Ordering website</w:t>
      </w:r>
      <w:r>
        <w:t>.</w:t>
      </w:r>
      <w:r w:rsidR="0060264B">
        <w:t xml:space="preserve"> </w:t>
      </w:r>
    </w:p>
    <w:p w:rsidR="00B9480B" w:rsidRPr="00B9480B" w:rsidRDefault="00996DCF" w:rsidP="0051326A">
      <w:pPr>
        <w:pStyle w:val="Body1"/>
      </w:pPr>
      <w:r w:rsidRPr="00996DCF">
        <w:t>The Online Portal Website consists of the following modules:</w:t>
      </w:r>
    </w:p>
    <w:p w:rsidR="00B9480B" w:rsidRPr="00B9480B" w:rsidRDefault="00996DCF" w:rsidP="00A26A93">
      <w:pPr>
        <w:pStyle w:val="Body1"/>
        <w:numPr>
          <w:ilvl w:val="0"/>
          <w:numId w:val="18"/>
        </w:numPr>
        <w:spacing w:after="0"/>
      </w:pPr>
      <w:r w:rsidRPr="00996DCF">
        <w:t>Online Ordering</w:t>
      </w:r>
    </w:p>
    <w:p w:rsidR="00B9480B" w:rsidRPr="00B9480B" w:rsidRDefault="00996DCF" w:rsidP="00A26A93">
      <w:pPr>
        <w:pStyle w:val="Body1"/>
        <w:numPr>
          <w:ilvl w:val="0"/>
          <w:numId w:val="18"/>
        </w:numPr>
        <w:spacing w:after="0"/>
      </w:pPr>
      <w:r w:rsidRPr="00996DCF">
        <w:t>Address Book, including contact and location management tools</w:t>
      </w:r>
    </w:p>
    <w:p w:rsidR="00B9480B" w:rsidRPr="00B9480B" w:rsidRDefault="00996DCF" w:rsidP="00A26A93">
      <w:pPr>
        <w:pStyle w:val="Body1"/>
        <w:numPr>
          <w:ilvl w:val="0"/>
          <w:numId w:val="18"/>
        </w:numPr>
        <w:spacing w:after="0"/>
      </w:pPr>
      <w:r w:rsidRPr="00996DCF">
        <w:t>Document Archives</w:t>
      </w:r>
    </w:p>
    <w:p w:rsidR="00B9480B" w:rsidRPr="00B9480B" w:rsidRDefault="00996DCF" w:rsidP="00A26A93">
      <w:pPr>
        <w:pStyle w:val="Body1"/>
        <w:numPr>
          <w:ilvl w:val="0"/>
          <w:numId w:val="18"/>
        </w:numPr>
        <w:spacing w:after="0"/>
      </w:pPr>
      <w:r w:rsidRPr="00996DCF">
        <w:t>Announcements and Alerts</w:t>
      </w:r>
    </w:p>
    <w:p w:rsidR="00B9480B" w:rsidRPr="00B9480B" w:rsidRDefault="00996DCF" w:rsidP="00A26A93">
      <w:pPr>
        <w:pStyle w:val="Body1"/>
        <w:numPr>
          <w:ilvl w:val="0"/>
          <w:numId w:val="18"/>
        </w:numPr>
        <w:spacing w:after="0"/>
      </w:pPr>
      <w:r w:rsidRPr="00996DCF">
        <w:t>Online Help</w:t>
      </w:r>
    </w:p>
    <w:p w:rsidR="00B9480B" w:rsidRPr="00B9480B" w:rsidRDefault="00B9480B" w:rsidP="00B9480B">
      <w:pPr>
        <w:pStyle w:val="Body1"/>
        <w:spacing w:after="0"/>
        <w:ind w:left="1080"/>
      </w:pPr>
    </w:p>
    <w:p w:rsidR="00B9480B" w:rsidRPr="00B9480B" w:rsidRDefault="00B9480B" w:rsidP="0051326A">
      <w:pPr>
        <w:pStyle w:val="Body1"/>
      </w:pPr>
      <w:r w:rsidRPr="00B9480B">
        <w:t xml:space="preserve">The Online Ordering module, which is the major focus of Online Portal, allows physicians and their delegates to order </w:t>
      </w:r>
      <w:proofErr w:type="spellStart"/>
      <w:r w:rsidRPr="00B9480B">
        <w:t>Onco</w:t>
      </w:r>
      <w:r w:rsidRPr="0051326A">
        <w:rPr>
          <w:i/>
        </w:rPr>
        <w:t>type</w:t>
      </w:r>
      <w:proofErr w:type="spellEnd"/>
      <w:r w:rsidRPr="00B9480B">
        <w:t xml:space="preserve"> DX</w:t>
      </w:r>
      <w:r w:rsidR="0051326A" w:rsidRPr="0051326A">
        <w:rPr>
          <w:vertAlign w:val="superscript"/>
        </w:rPr>
        <w:t>®</w:t>
      </w:r>
      <w:r w:rsidRPr="00B9480B">
        <w:t xml:space="preserve"> Breast and Colon tests on the Web by completing an electronic requisition form and submitting it to GHI for processing. </w:t>
      </w:r>
      <w:r w:rsidR="0051326A">
        <w:t xml:space="preserve"> </w:t>
      </w:r>
      <w:r w:rsidRPr="00B9480B">
        <w:t xml:space="preserve">Users are guided through a series of web pages designed to fill in logical sections of the Requisition Form. </w:t>
      </w:r>
      <w:r w:rsidR="0051326A">
        <w:t xml:space="preserve"> </w:t>
      </w:r>
      <w:r w:rsidRPr="00B9480B">
        <w:t xml:space="preserve">Incomplete orders can be saved and finished at a later time. </w:t>
      </w:r>
      <w:r w:rsidR="0051326A">
        <w:t xml:space="preserve"> </w:t>
      </w:r>
      <w:r w:rsidRPr="00B9480B">
        <w:t xml:space="preserve">The software performs data validation at various stages of the order entry process. </w:t>
      </w:r>
      <w:r w:rsidR="0051326A">
        <w:t xml:space="preserve"> </w:t>
      </w:r>
      <w:r w:rsidRPr="00B9480B">
        <w:t>Completed orders will be available to the user (as a PDF fi</w:t>
      </w:r>
      <w:r w:rsidR="0051326A">
        <w:t>le) for printing and viewing.</w:t>
      </w:r>
    </w:p>
    <w:p w:rsidR="00B9480B" w:rsidRPr="00B9480B" w:rsidRDefault="00B9480B" w:rsidP="0051326A">
      <w:pPr>
        <w:pStyle w:val="Body1"/>
      </w:pPr>
      <w:r w:rsidRPr="00B9480B">
        <w:t xml:space="preserve">Initially orders will only be visible to the user who initiated the creation of the order. </w:t>
      </w:r>
      <w:r w:rsidR="0051326A">
        <w:t xml:space="preserve"> </w:t>
      </w:r>
      <w:r w:rsidRPr="00B9480B">
        <w:t xml:space="preserve">Once the order is entered into SARP, it will be visible to the </w:t>
      </w:r>
      <w:r w:rsidR="006F12A5">
        <w:t>sponsor</w:t>
      </w:r>
      <w:r w:rsidRPr="00B9480B">
        <w:t>, and by extension, to all delegates of the ordering physician.</w:t>
      </w:r>
    </w:p>
    <w:p w:rsidR="00B9480B" w:rsidRPr="00B9480B" w:rsidRDefault="00996DCF" w:rsidP="0051326A">
      <w:pPr>
        <w:pStyle w:val="Body1"/>
      </w:pPr>
      <w:r w:rsidRPr="00996DCF">
        <w:t xml:space="preserve">Portal Manager </w:t>
      </w:r>
      <w:proofErr w:type="gramStart"/>
      <w:r w:rsidRPr="00996DCF">
        <w:t>software</w:t>
      </w:r>
      <w:proofErr w:type="gramEnd"/>
      <w:r w:rsidRPr="00996DCF">
        <w:t xml:space="preserve"> allows authorized users to manage user accounts, upload documents to specific users and groups, view/edit/delete submitted and incomplete online orders, view Portal events, and view the audit trail for Portal database tables.</w:t>
      </w:r>
    </w:p>
    <w:p w:rsidR="00B9480B" w:rsidRPr="00B9480B" w:rsidRDefault="00996DCF" w:rsidP="0051326A">
      <w:pPr>
        <w:pStyle w:val="Body1"/>
      </w:pPr>
      <w:r w:rsidRPr="00996DCF">
        <w:t xml:space="preserve">Speaker Portal provides a multi-faceted resource center for key opinion leaders (KOL) and contracted speakers to access information about Genomic Health, Inc. (GHI) products.  The Speaker Portal website contains new, archived, and customizable presentations, including Slide Decks, Multimedia Presentations, and Case Studies. </w:t>
      </w:r>
    </w:p>
    <w:p w:rsidR="009F2AEF" w:rsidRPr="00B9480B" w:rsidRDefault="00996DCF" w:rsidP="0051326A">
      <w:pPr>
        <w:pStyle w:val="Body1"/>
      </w:pPr>
      <w:r w:rsidRPr="00996DCF">
        <w:t>Speaker Portal Manager allows authorized administrators to add, edit, and delete content files from the website and perform other administrative functions.</w:t>
      </w:r>
    </w:p>
    <w:p w:rsidR="00AB45D6" w:rsidRDefault="007A1FE5" w:rsidP="0051326A">
      <w:pPr>
        <w:pStyle w:val="Heading2"/>
      </w:pPr>
      <w:bookmarkStart w:id="28" w:name="_Toc271878901"/>
      <w:bookmarkStart w:id="29" w:name="_Toc271879117"/>
      <w:bookmarkStart w:id="30" w:name="_Toc271879466"/>
      <w:bookmarkStart w:id="31" w:name="_Toc271879827"/>
      <w:bookmarkStart w:id="32" w:name="_Toc271880199"/>
      <w:bookmarkStart w:id="33" w:name="_Toc271880573"/>
      <w:bookmarkStart w:id="34" w:name="_Toc271880948"/>
      <w:bookmarkStart w:id="35" w:name="_Toc271881124"/>
      <w:bookmarkStart w:id="36" w:name="_Toc271881300"/>
      <w:bookmarkStart w:id="37" w:name="_Toc271881475"/>
      <w:bookmarkStart w:id="38" w:name="_Toc271881649"/>
      <w:bookmarkStart w:id="39" w:name="_Toc271881824"/>
      <w:bookmarkStart w:id="40" w:name="_Toc271882000"/>
      <w:bookmarkStart w:id="41" w:name="_Toc271878909"/>
      <w:bookmarkStart w:id="42" w:name="_Toc271879125"/>
      <w:bookmarkStart w:id="43" w:name="_Toc271879474"/>
      <w:bookmarkStart w:id="44" w:name="_Toc271879835"/>
      <w:bookmarkStart w:id="45" w:name="_Toc271880207"/>
      <w:bookmarkStart w:id="46" w:name="_Toc271880581"/>
      <w:bookmarkStart w:id="47" w:name="_Toc271880956"/>
      <w:bookmarkStart w:id="48" w:name="_Toc271881132"/>
      <w:bookmarkStart w:id="49" w:name="_Toc271881308"/>
      <w:bookmarkStart w:id="50" w:name="_Toc271881483"/>
      <w:bookmarkStart w:id="51" w:name="_Toc271881657"/>
      <w:bookmarkStart w:id="52" w:name="_Toc271881832"/>
      <w:bookmarkStart w:id="53" w:name="_Toc271882008"/>
      <w:bookmarkStart w:id="54" w:name="_Toc271866867"/>
      <w:bookmarkStart w:id="55" w:name="_Toc271870331"/>
      <w:bookmarkStart w:id="56" w:name="_Toc271871152"/>
      <w:bookmarkStart w:id="57" w:name="_Toc271871631"/>
      <w:bookmarkStart w:id="58" w:name="_Toc271872433"/>
      <w:bookmarkStart w:id="59" w:name="_Toc271873280"/>
      <w:bookmarkStart w:id="60" w:name="_Toc271873439"/>
      <w:bookmarkStart w:id="61" w:name="_Toc271873598"/>
      <w:bookmarkStart w:id="62" w:name="_Toc271873757"/>
      <w:bookmarkStart w:id="63" w:name="_Toc271873917"/>
      <w:bookmarkStart w:id="64" w:name="_Toc271874077"/>
      <w:bookmarkStart w:id="65" w:name="_Toc271874239"/>
      <w:bookmarkStart w:id="66" w:name="_Toc271874404"/>
      <w:bookmarkStart w:id="67" w:name="_Toc271874530"/>
      <w:bookmarkStart w:id="68" w:name="_Toc271874657"/>
      <w:bookmarkStart w:id="69" w:name="_Toc271874784"/>
      <w:bookmarkStart w:id="70" w:name="_Toc271874910"/>
      <w:bookmarkStart w:id="71" w:name="_Toc271875038"/>
      <w:bookmarkStart w:id="72" w:name="_Toc271875165"/>
      <w:bookmarkStart w:id="73" w:name="_Toc271875315"/>
      <w:bookmarkStart w:id="74" w:name="_Toc271875484"/>
      <w:bookmarkStart w:id="75" w:name="_Toc271875652"/>
      <w:bookmarkStart w:id="76" w:name="_Toc271875821"/>
      <w:bookmarkStart w:id="77" w:name="_Toc271875998"/>
      <w:bookmarkStart w:id="78" w:name="_Toc271876175"/>
      <w:bookmarkStart w:id="79" w:name="_Toc271876352"/>
      <w:bookmarkStart w:id="80" w:name="_Toc271876537"/>
      <w:bookmarkStart w:id="81" w:name="_Toc271878127"/>
      <w:bookmarkStart w:id="82" w:name="_Toc271878327"/>
      <w:bookmarkStart w:id="83" w:name="_Toc271878914"/>
      <w:bookmarkStart w:id="84" w:name="_Toc271879130"/>
      <w:bookmarkStart w:id="85" w:name="_Toc271879479"/>
      <w:bookmarkStart w:id="86" w:name="_Toc271879840"/>
      <w:bookmarkStart w:id="87" w:name="_Toc271880212"/>
      <w:bookmarkStart w:id="88" w:name="_Toc271880586"/>
      <w:bookmarkStart w:id="89" w:name="_Toc271880961"/>
      <w:bookmarkStart w:id="90" w:name="_Toc271881137"/>
      <w:bookmarkStart w:id="91" w:name="_Toc271881313"/>
      <w:bookmarkStart w:id="92" w:name="_Toc271881488"/>
      <w:bookmarkStart w:id="93" w:name="_Toc271881662"/>
      <w:bookmarkStart w:id="94" w:name="_Toc271881837"/>
      <w:bookmarkStart w:id="95" w:name="_Toc271882013"/>
      <w:bookmarkStart w:id="96" w:name="_Toc271866868"/>
      <w:bookmarkStart w:id="97" w:name="_Toc271870332"/>
      <w:bookmarkStart w:id="98" w:name="_Toc271871153"/>
      <w:bookmarkStart w:id="99" w:name="_Toc271871632"/>
      <w:bookmarkStart w:id="100" w:name="_Toc271872434"/>
      <w:bookmarkStart w:id="101" w:name="_Toc271873281"/>
      <w:bookmarkStart w:id="102" w:name="_Toc271873440"/>
      <w:bookmarkStart w:id="103" w:name="_Toc271873599"/>
      <w:bookmarkStart w:id="104" w:name="_Toc271873758"/>
      <w:bookmarkStart w:id="105" w:name="_Toc271873918"/>
      <w:bookmarkStart w:id="106" w:name="_Toc271874078"/>
      <w:bookmarkStart w:id="107" w:name="_Toc271874240"/>
      <w:bookmarkStart w:id="108" w:name="_Toc271874405"/>
      <w:bookmarkStart w:id="109" w:name="_Toc271874531"/>
      <w:bookmarkStart w:id="110" w:name="_Toc271874658"/>
      <w:bookmarkStart w:id="111" w:name="_Toc271874785"/>
      <w:bookmarkStart w:id="112" w:name="_Toc271874911"/>
      <w:bookmarkStart w:id="113" w:name="_Toc271875039"/>
      <w:bookmarkStart w:id="114" w:name="_Toc271875166"/>
      <w:bookmarkStart w:id="115" w:name="_Toc271875316"/>
      <w:bookmarkStart w:id="116" w:name="_Toc271875485"/>
      <w:bookmarkStart w:id="117" w:name="_Toc271875653"/>
      <w:bookmarkStart w:id="118" w:name="_Toc271875822"/>
      <w:bookmarkStart w:id="119" w:name="_Toc271875999"/>
      <w:bookmarkStart w:id="120" w:name="_Toc271876176"/>
      <w:bookmarkStart w:id="121" w:name="_Toc271876353"/>
      <w:bookmarkStart w:id="122" w:name="_Toc271876538"/>
      <w:bookmarkStart w:id="123" w:name="_Toc271878128"/>
      <w:bookmarkStart w:id="124" w:name="_Toc271878328"/>
      <w:bookmarkStart w:id="125" w:name="_Toc271878915"/>
      <w:bookmarkStart w:id="126" w:name="_Toc271879131"/>
      <w:bookmarkStart w:id="127" w:name="_Toc271879480"/>
      <w:bookmarkStart w:id="128" w:name="_Toc271879841"/>
      <w:bookmarkStart w:id="129" w:name="_Toc271880213"/>
      <w:bookmarkStart w:id="130" w:name="_Toc271880587"/>
      <w:bookmarkStart w:id="131" w:name="_Toc271880962"/>
      <w:bookmarkStart w:id="132" w:name="_Toc271881138"/>
      <w:bookmarkStart w:id="133" w:name="_Toc271881314"/>
      <w:bookmarkStart w:id="134" w:name="_Toc271881489"/>
      <w:bookmarkStart w:id="135" w:name="_Toc271881663"/>
      <w:bookmarkStart w:id="136" w:name="_Toc271881838"/>
      <w:bookmarkStart w:id="137" w:name="_Toc271882014"/>
      <w:bookmarkStart w:id="138" w:name="_Toc271866869"/>
      <w:bookmarkStart w:id="139" w:name="_Toc271870333"/>
      <w:bookmarkStart w:id="140" w:name="_Toc271871154"/>
      <w:bookmarkStart w:id="141" w:name="_Toc271871633"/>
      <w:bookmarkStart w:id="142" w:name="_Toc271872435"/>
      <w:bookmarkStart w:id="143" w:name="_Toc271873282"/>
      <w:bookmarkStart w:id="144" w:name="_Toc271873441"/>
      <w:bookmarkStart w:id="145" w:name="_Toc271873600"/>
      <w:bookmarkStart w:id="146" w:name="_Toc271873759"/>
      <w:bookmarkStart w:id="147" w:name="_Toc271873919"/>
      <w:bookmarkStart w:id="148" w:name="_Toc271874079"/>
      <w:bookmarkStart w:id="149" w:name="_Toc271874241"/>
      <w:bookmarkStart w:id="150" w:name="_Toc271874406"/>
      <w:bookmarkStart w:id="151" w:name="_Toc271874532"/>
      <w:bookmarkStart w:id="152" w:name="_Toc271874659"/>
      <w:bookmarkStart w:id="153" w:name="_Toc271874786"/>
      <w:bookmarkStart w:id="154" w:name="_Toc271874912"/>
      <w:bookmarkStart w:id="155" w:name="_Toc271875040"/>
      <w:bookmarkStart w:id="156" w:name="_Toc271875167"/>
      <w:bookmarkStart w:id="157" w:name="_Toc271875317"/>
      <w:bookmarkStart w:id="158" w:name="_Toc271875486"/>
      <w:bookmarkStart w:id="159" w:name="_Toc271875654"/>
      <w:bookmarkStart w:id="160" w:name="_Toc271875823"/>
      <w:bookmarkStart w:id="161" w:name="_Toc271876000"/>
      <w:bookmarkStart w:id="162" w:name="_Toc271876177"/>
      <w:bookmarkStart w:id="163" w:name="_Toc271876354"/>
      <w:bookmarkStart w:id="164" w:name="_Toc271876539"/>
      <w:bookmarkStart w:id="165" w:name="_Toc271878129"/>
      <w:bookmarkStart w:id="166" w:name="_Toc271878329"/>
      <w:bookmarkStart w:id="167" w:name="_Toc271878916"/>
      <w:bookmarkStart w:id="168" w:name="_Toc271879132"/>
      <w:bookmarkStart w:id="169" w:name="_Toc271879481"/>
      <w:bookmarkStart w:id="170" w:name="_Toc271879842"/>
      <w:bookmarkStart w:id="171" w:name="_Toc271880214"/>
      <w:bookmarkStart w:id="172" w:name="_Toc271880588"/>
      <w:bookmarkStart w:id="173" w:name="_Toc271880963"/>
      <w:bookmarkStart w:id="174" w:name="_Toc271881139"/>
      <w:bookmarkStart w:id="175" w:name="_Toc271881315"/>
      <w:bookmarkStart w:id="176" w:name="_Toc271881490"/>
      <w:bookmarkStart w:id="177" w:name="_Toc271881664"/>
      <w:bookmarkStart w:id="178" w:name="_Toc271881839"/>
      <w:bookmarkStart w:id="179" w:name="_Toc271882015"/>
      <w:bookmarkStart w:id="180" w:name="_Toc271866870"/>
      <w:bookmarkStart w:id="181" w:name="_Toc271870334"/>
      <w:bookmarkStart w:id="182" w:name="_Toc271871155"/>
      <w:bookmarkStart w:id="183" w:name="_Toc271871634"/>
      <w:bookmarkStart w:id="184" w:name="_Toc271872436"/>
      <w:bookmarkStart w:id="185" w:name="_Toc271873283"/>
      <w:bookmarkStart w:id="186" w:name="_Toc271873442"/>
      <w:bookmarkStart w:id="187" w:name="_Toc271873601"/>
      <w:bookmarkStart w:id="188" w:name="_Toc271873760"/>
      <w:bookmarkStart w:id="189" w:name="_Toc271873920"/>
      <w:bookmarkStart w:id="190" w:name="_Toc271874080"/>
      <w:bookmarkStart w:id="191" w:name="_Toc271874242"/>
      <w:bookmarkStart w:id="192" w:name="_Toc271874407"/>
      <w:bookmarkStart w:id="193" w:name="_Toc271874533"/>
      <w:bookmarkStart w:id="194" w:name="_Toc271874660"/>
      <w:bookmarkStart w:id="195" w:name="_Toc271874787"/>
      <w:bookmarkStart w:id="196" w:name="_Toc271874913"/>
      <w:bookmarkStart w:id="197" w:name="_Toc271875041"/>
      <w:bookmarkStart w:id="198" w:name="_Toc271875168"/>
      <w:bookmarkStart w:id="199" w:name="_Toc271875318"/>
      <w:bookmarkStart w:id="200" w:name="_Toc271875487"/>
      <w:bookmarkStart w:id="201" w:name="_Toc271875655"/>
      <w:bookmarkStart w:id="202" w:name="_Toc271875824"/>
      <w:bookmarkStart w:id="203" w:name="_Toc271876001"/>
      <w:bookmarkStart w:id="204" w:name="_Toc271876178"/>
      <w:bookmarkStart w:id="205" w:name="_Toc271876355"/>
      <w:bookmarkStart w:id="206" w:name="_Toc271876540"/>
      <w:bookmarkStart w:id="207" w:name="_Toc271878130"/>
      <w:bookmarkStart w:id="208" w:name="_Toc271878330"/>
      <w:bookmarkStart w:id="209" w:name="_Toc271878917"/>
      <w:bookmarkStart w:id="210" w:name="_Toc271879133"/>
      <w:bookmarkStart w:id="211" w:name="_Toc271879482"/>
      <w:bookmarkStart w:id="212" w:name="_Toc271879843"/>
      <w:bookmarkStart w:id="213" w:name="_Toc271880215"/>
      <w:bookmarkStart w:id="214" w:name="_Toc271880589"/>
      <w:bookmarkStart w:id="215" w:name="_Toc271880964"/>
      <w:bookmarkStart w:id="216" w:name="_Toc271881140"/>
      <w:bookmarkStart w:id="217" w:name="_Toc271881316"/>
      <w:bookmarkStart w:id="218" w:name="_Toc271881491"/>
      <w:bookmarkStart w:id="219" w:name="_Toc271881665"/>
      <w:bookmarkStart w:id="220" w:name="_Toc271881840"/>
      <w:bookmarkStart w:id="221" w:name="_Toc271882016"/>
      <w:bookmarkStart w:id="222" w:name="_Toc271866871"/>
      <w:bookmarkStart w:id="223" w:name="_Toc271870335"/>
      <w:bookmarkStart w:id="224" w:name="_Toc271871156"/>
      <w:bookmarkStart w:id="225" w:name="_Toc271871635"/>
      <w:bookmarkStart w:id="226" w:name="_Toc271872437"/>
      <w:bookmarkStart w:id="227" w:name="_Toc271873284"/>
      <w:bookmarkStart w:id="228" w:name="_Toc271873443"/>
      <w:bookmarkStart w:id="229" w:name="_Toc271873602"/>
      <w:bookmarkStart w:id="230" w:name="_Toc271873761"/>
      <w:bookmarkStart w:id="231" w:name="_Toc271873921"/>
      <w:bookmarkStart w:id="232" w:name="_Toc271874081"/>
      <w:bookmarkStart w:id="233" w:name="_Toc271874243"/>
      <w:bookmarkStart w:id="234" w:name="_Toc271874408"/>
      <w:bookmarkStart w:id="235" w:name="_Toc271874534"/>
      <w:bookmarkStart w:id="236" w:name="_Toc271874661"/>
      <w:bookmarkStart w:id="237" w:name="_Toc271874788"/>
      <w:bookmarkStart w:id="238" w:name="_Toc271874914"/>
      <w:bookmarkStart w:id="239" w:name="_Toc271875042"/>
      <w:bookmarkStart w:id="240" w:name="_Toc271875169"/>
      <w:bookmarkStart w:id="241" w:name="_Toc271875319"/>
      <w:bookmarkStart w:id="242" w:name="_Toc271875488"/>
      <w:bookmarkStart w:id="243" w:name="_Toc271875656"/>
      <w:bookmarkStart w:id="244" w:name="_Toc271875825"/>
      <w:bookmarkStart w:id="245" w:name="_Toc271876002"/>
      <w:bookmarkStart w:id="246" w:name="_Toc271876179"/>
      <w:bookmarkStart w:id="247" w:name="_Toc271876356"/>
      <w:bookmarkStart w:id="248" w:name="_Toc271876541"/>
      <w:bookmarkStart w:id="249" w:name="_Toc271878131"/>
      <w:bookmarkStart w:id="250" w:name="_Toc271878331"/>
      <w:bookmarkStart w:id="251" w:name="_Toc271878918"/>
      <w:bookmarkStart w:id="252" w:name="_Toc271879134"/>
      <w:bookmarkStart w:id="253" w:name="_Toc271879483"/>
      <w:bookmarkStart w:id="254" w:name="_Toc271879844"/>
      <w:bookmarkStart w:id="255" w:name="_Toc271880216"/>
      <w:bookmarkStart w:id="256" w:name="_Toc271880590"/>
      <w:bookmarkStart w:id="257" w:name="_Toc271880965"/>
      <w:bookmarkStart w:id="258" w:name="_Toc271881141"/>
      <w:bookmarkStart w:id="259" w:name="_Toc271881317"/>
      <w:bookmarkStart w:id="260" w:name="_Toc271881492"/>
      <w:bookmarkStart w:id="261" w:name="_Toc271881666"/>
      <w:bookmarkStart w:id="262" w:name="_Toc271881841"/>
      <w:bookmarkStart w:id="263" w:name="_Toc271882017"/>
      <w:bookmarkStart w:id="264" w:name="_Toc271866872"/>
      <w:bookmarkStart w:id="265" w:name="_Toc271870336"/>
      <w:bookmarkStart w:id="266" w:name="_Toc271871157"/>
      <w:bookmarkStart w:id="267" w:name="_Toc271871636"/>
      <w:bookmarkStart w:id="268" w:name="_Toc271872438"/>
      <w:bookmarkStart w:id="269" w:name="_Toc271873285"/>
      <w:bookmarkStart w:id="270" w:name="_Toc271873444"/>
      <w:bookmarkStart w:id="271" w:name="_Toc271873603"/>
      <w:bookmarkStart w:id="272" w:name="_Toc271873762"/>
      <w:bookmarkStart w:id="273" w:name="_Toc271873922"/>
      <w:bookmarkStart w:id="274" w:name="_Toc271874082"/>
      <w:bookmarkStart w:id="275" w:name="_Toc271874244"/>
      <w:bookmarkStart w:id="276" w:name="_Toc271874409"/>
      <w:bookmarkStart w:id="277" w:name="_Toc271874535"/>
      <w:bookmarkStart w:id="278" w:name="_Toc271874662"/>
      <w:bookmarkStart w:id="279" w:name="_Toc271874789"/>
      <w:bookmarkStart w:id="280" w:name="_Toc271874915"/>
      <w:bookmarkStart w:id="281" w:name="_Toc271875043"/>
      <w:bookmarkStart w:id="282" w:name="_Toc271875170"/>
      <w:bookmarkStart w:id="283" w:name="_Toc271875320"/>
      <w:bookmarkStart w:id="284" w:name="_Toc271875489"/>
      <w:bookmarkStart w:id="285" w:name="_Toc271875657"/>
      <w:bookmarkStart w:id="286" w:name="_Toc271875826"/>
      <w:bookmarkStart w:id="287" w:name="_Toc271876003"/>
      <w:bookmarkStart w:id="288" w:name="_Toc271876180"/>
      <w:bookmarkStart w:id="289" w:name="_Toc271876357"/>
      <w:bookmarkStart w:id="290" w:name="_Toc271876542"/>
      <w:bookmarkStart w:id="291" w:name="_Toc271878132"/>
      <w:bookmarkStart w:id="292" w:name="_Toc271878332"/>
      <w:bookmarkStart w:id="293" w:name="_Toc271878919"/>
      <w:bookmarkStart w:id="294" w:name="_Toc271879135"/>
      <w:bookmarkStart w:id="295" w:name="_Toc271879484"/>
      <w:bookmarkStart w:id="296" w:name="_Toc271879845"/>
      <w:bookmarkStart w:id="297" w:name="_Toc271880217"/>
      <w:bookmarkStart w:id="298" w:name="_Toc271880591"/>
      <w:bookmarkStart w:id="299" w:name="_Toc271880966"/>
      <w:bookmarkStart w:id="300" w:name="_Toc271881142"/>
      <w:bookmarkStart w:id="301" w:name="_Toc271881318"/>
      <w:bookmarkStart w:id="302" w:name="_Toc271881493"/>
      <w:bookmarkStart w:id="303" w:name="_Toc271881667"/>
      <w:bookmarkStart w:id="304" w:name="_Toc271881842"/>
      <w:bookmarkStart w:id="305" w:name="_Toc271882018"/>
      <w:bookmarkStart w:id="306" w:name="_Toc271866873"/>
      <w:bookmarkStart w:id="307" w:name="_Toc271870337"/>
      <w:bookmarkStart w:id="308" w:name="_Toc271871158"/>
      <w:bookmarkStart w:id="309" w:name="_Toc271871637"/>
      <w:bookmarkStart w:id="310" w:name="_Toc271872439"/>
      <w:bookmarkStart w:id="311" w:name="_Toc271873286"/>
      <w:bookmarkStart w:id="312" w:name="_Toc271873445"/>
      <w:bookmarkStart w:id="313" w:name="_Toc271873604"/>
      <w:bookmarkStart w:id="314" w:name="_Toc271873763"/>
      <w:bookmarkStart w:id="315" w:name="_Toc271873923"/>
      <w:bookmarkStart w:id="316" w:name="_Toc271874083"/>
      <w:bookmarkStart w:id="317" w:name="_Toc271874245"/>
      <w:bookmarkStart w:id="318" w:name="_Toc271874410"/>
      <w:bookmarkStart w:id="319" w:name="_Toc271874536"/>
      <w:bookmarkStart w:id="320" w:name="_Toc271874663"/>
      <w:bookmarkStart w:id="321" w:name="_Toc271874790"/>
      <w:bookmarkStart w:id="322" w:name="_Toc271874916"/>
      <w:bookmarkStart w:id="323" w:name="_Toc271875044"/>
      <w:bookmarkStart w:id="324" w:name="_Toc271875171"/>
      <w:bookmarkStart w:id="325" w:name="_Toc271875321"/>
      <w:bookmarkStart w:id="326" w:name="_Toc271875490"/>
      <w:bookmarkStart w:id="327" w:name="_Toc271875658"/>
      <w:bookmarkStart w:id="328" w:name="_Toc271875827"/>
      <w:bookmarkStart w:id="329" w:name="_Toc271876004"/>
      <w:bookmarkStart w:id="330" w:name="_Toc271876181"/>
      <w:bookmarkStart w:id="331" w:name="_Toc271876358"/>
      <w:bookmarkStart w:id="332" w:name="_Toc271876543"/>
      <w:bookmarkStart w:id="333" w:name="_Toc271878133"/>
      <w:bookmarkStart w:id="334" w:name="_Toc271878333"/>
      <w:bookmarkStart w:id="335" w:name="_Toc271878920"/>
      <w:bookmarkStart w:id="336" w:name="_Toc271879136"/>
      <w:bookmarkStart w:id="337" w:name="_Toc271879485"/>
      <w:bookmarkStart w:id="338" w:name="_Toc271879846"/>
      <w:bookmarkStart w:id="339" w:name="_Toc271880218"/>
      <w:bookmarkStart w:id="340" w:name="_Toc271880592"/>
      <w:bookmarkStart w:id="341" w:name="_Toc271880967"/>
      <w:bookmarkStart w:id="342" w:name="_Toc271881143"/>
      <w:bookmarkStart w:id="343" w:name="_Toc271881319"/>
      <w:bookmarkStart w:id="344" w:name="_Toc271881494"/>
      <w:bookmarkStart w:id="345" w:name="_Toc271881668"/>
      <w:bookmarkStart w:id="346" w:name="_Toc271881843"/>
      <w:bookmarkStart w:id="347" w:name="_Toc271882019"/>
      <w:bookmarkStart w:id="348" w:name="_Toc271866874"/>
      <w:bookmarkStart w:id="349" w:name="_Toc271870338"/>
      <w:bookmarkStart w:id="350" w:name="_Toc271871159"/>
      <w:bookmarkStart w:id="351" w:name="_Toc271871638"/>
      <w:bookmarkStart w:id="352" w:name="_Toc271872440"/>
      <w:bookmarkStart w:id="353" w:name="_Toc271873287"/>
      <w:bookmarkStart w:id="354" w:name="_Toc271873446"/>
      <w:bookmarkStart w:id="355" w:name="_Toc271873605"/>
      <w:bookmarkStart w:id="356" w:name="_Toc271873764"/>
      <w:bookmarkStart w:id="357" w:name="_Toc271873924"/>
      <w:bookmarkStart w:id="358" w:name="_Toc271874084"/>
      <w:bookmarkStart w:id="359" w:name="_Toc271874246"/>
      <w:bookmarkStart w:id="360" w:name="_Toc271874411"/>
      <w:bookmarkStart w:id="361" w:name="_Toc271874537"/>
      <w:bookmarkStart w:id="362" w:name="_Toc271874664"/>
      <w:bookmarkStart w:id="363" w:name="_Toc271874791"/>
      <w:bookmarkStart w:id="364" w:name="_Toc271874917"/>
      <w:bookmarkStart w:id="365" w:name="_Toc271875045"/>
      <w:bookmarkStart w:id="366" w:name="_Toc271875172"/>
      <w:bookmarkStart w:id="367" w:name="_Toc271875322"/>
      <w:bookmarkStart w:id="368" w:name="_Toc271875491"/>
      <w:bookmarkStart w:id="369" w:name="_Toc271875659"/>
      <w:bookmarkStart w:id="370" w:name="_Toc271875828"/>
      <w:bookmarkStart w:id="371" w:name="_Toc271876005"/>
      <w:bookmarkStart w:id="372" w:name="_Toc271876182"/>
      <w:bookmarkStart w:id="373" w:name="_Toc271876359"/>
      <w:bookmarkStart w:id="374" w:name="_Toc271876544"/>
      <w:bookmarkStart w:id="375" w:name="_Toc271878134"/>
      <w:bookmarkStart w:id="376" w:name="_Toc271878334"/>
      <w:bookmarkStart w:id="377" w:name="_Toc271878921"/>
      <w:bookmarkStart w:id="378" w:name="_Toc271879137"/>
      <w:bookmarkStart w:id="379" w:name="_Toc271879486"/>
      <w:bookmarkStart w:id="380" w:name="_Toc271879847"/>
      <w:bookmarkStart w:id="381" w:name="_Toc271880219"/>
      <w:bookmarkStart w:id="382" w:name="_Toc271880593"/>
      <w:bookmarkStart w:id="383" w:name="_Toc271880968"/>
      <w:bookmarkStart w:id="384" w:name="_Toc271881144"/>
      <w:bookmarkStart w:id="385" w:name="_Toc271881320"/>
      <w:bookmarkStart w:id="386" w:name="_Toc271881495"/>
      <w:bookmarkStart w:id="387" w:name="_Toc271881669"/>
      <w:bookmarkStart w:id="388" w:name="_Toc271881844"/>
      <w:bookmarkStart w:id="389" w:name="_Toc271882020"/>
      <w:bookmarkStart w:id="390" w:name="_Toc271866875"/>
      <w:bookmarkStart w:id="391" w:name="_Toc271870339"/>
      <w:bookmarkStart w:id="392" w:name="_Toc271871160"/>
      <w:bookmarkStart w:id="393" w:name="_Toc271871639"/>
      <w:bookmarkStart w:id="394" w:name="_Toc271872441"/>
      <w:bookmarkStart w:id="395" w:name="_Toc271873288"/>
      <w:bookmarkStart w:id="396" w:name="_Toc271873447"/>
      <w:bookmarkStart w:id="397" w:name="_Toc271873606"/>
      <w:bookmarkStart w:id="398" w:name="_Toc271873765"/>
      <w:bookmarkStart w:id="399" w:name="_Toc271873925"/>
      <w:bookmarkStart w:id="400" w:name="_Toc271874085"/>
      <w:bookmarkStart w:id="401" w:name="_Toc271874247"/>
      <w:bookmarkStart w:id="402" w:name="_Toc271874412"/>
      <w:bookmarkStart w:id="403" w:name="_Toc271874538"/>
      <w:bookmarkStart w:id="404" w:name="_Toc271874665"/>
      <w:bookmarkStart w:id="405" w:name="_Toc271874792"/>
      <w:bookmarkStart w:id="406" w:name="_Toc271874918"/>
      <w:bookmarkStart w:id="407" w:name="_Toc271875046"/>
      <w:bookmarkStart w:id="408" w:name="_Toc271875173"/>
      <w:bookmarkStart w:id="409" w:name="_Toc271875323"/>
      <w:bookmarkStart w:id="410" w:name="_Toc271875492"/>
      <w:bookmarkStart w:id="411" w:name="_Toc271875660"/>
      <w:bookmarkStart w:id="412" w:name="_Toc271875829"/>
      <w:bookmarkStart w:id="413" w:name="_Toc271876006"/>
      <w:bookmarkStart w:id="414" w:name="_Toc271876183"/>
      <w:bookmarkStart w:id="415" w:name="_Toc271876360"/>
      <w:bookmarkStart w:id="416" w:name="_Toc271876545"/>
      <w:bookmarkStart w:id="417" w:name="_Toc271878135"/>
      <w:bookmarkStart w:id="418" w:name="_Toc271878335"/>
      <w:bookmarkStart w:id="419" w:name="_Toc271878922"/>
      <w:bookmarkStart w:id="420" w:name="_Toc271879138"/>
      <w:bookmarkStart w:id="421" w:name="_Toc271879487"/>
      <w:bookmarkStart w:id="422" w:name="_Toc271879848"/>
      <w:bookmarkStart w:id="423" w:name="_Toc271880220"/>
      <w:bookmarkStart w:id="424" w:name="_Toc271880594"/>
      <w:bookmarkStart w:id="425" w:name="_Toc271880969"/>
      <w:bookmarkStart w:id="426" w:name="_Toc271881145"/>
      <w:bookmarkStart w:id="427" w:name="_Toc271881321"/>
      <w:bookmarkStart w:id="428" w:name="_Toc271881496"/>
      <w:bookmarkStart w:id="429" w:name="_Toc271881670"/>
      <w:bookmarkStart w:id="430" w:name="_Toc271881845"/>
      <w:bookmarkStart w:id="431" w:name="_Toc271882021"/>
      <w:bookmarkStart w:id="432" w:name="_Toc271866876"/>
      <w:bookmarkStart w:id="433" w:name="_Toc271870340"/>
      <w:bookmarkStart w:id="434" w:name="_Toc271871161"/>
      <w:bookmarkStart w:id="435" w:name="_Toc271871640"/>
      <w:bookmarkStart w:id="436" w:name="_Toc271872442"/>
      <w:bookmarkStart w:id="437" w:name="_Toc271873289"/>
      <w:bookmarkStart w:id="438" w:name="_Toc271873448"/>
      <w:bookmarkStart w:id="439" w:name="_Toc271873607"/>
      <w:bookmarkStart w:id="440" w:name="_Toc271873766"/>
      <w:bookmarkStart w:id="441" w:name="_Toc271873926"/>
      <w:bookmarkStart w:id="442" w:name="_Toc271874086"/>
      <w:bookmarkStart w:id="443" w:name="_Toc271874248"/>
      <w:bookmarkStart w:id="444" w:name="_Toc271874413"/>
      <w:bookmarkStart w:id="445" w:name="_Toc271874539"/>
      <w:bookmarkStart w:id="446" w:name="_Toc271874666"/>
      <w:bookmarkStart w:id="447" w:name="_Toc271874793"/>
      <w:bookmarkStart w:id="448" w:name="_Toc271874919"/>
      <w:bookmarkStart w:id="449" w:name="_Toc271875047"/>
      <w:bookmarkStart w:id="450" w:name="_Toc271875174"/>
      <w:bookmarkStart w:id="451" w:name="_Toc271875324"/>
      <w:bookmarkStart w:id="452" w:name="_Toc271875493"/>
      <w:bookmarkStart w:id="453" w:name="_Toc271875661"/>
      <w:bookmarkStart w:id="454" w:name="_Toc271875830"/>
      <w:bookmarkStart w:id="455" w:name="_Toc271876007"/>
      <w:bookmarkStart w:id="456" w:name="_Toc271876184"/>
      <w:bookmarkStart w:id="457" w:name="_Toc271876361"/>
      <w:bookmarkStart w:id="458" w:name="_Toc271876546"/>
      <w:bookmarkStart w:id="459" w:name="_Toc271878136"/>
      <w:bookmarkStart w:id="460" w:name="_Toc271878336"/>
      <w:bookmarkStart w:id="461" w:name="_Toc271878923"/>
      <w:bookmarkStart w:id="462" w:name="_Toc271879139"/>
      <w:bookmarkStart w:id="463" w:name="_Toc271879488"/>
      <w:bookmarkStart w:id="464" w:name="_Toc271879849"/>
      <w:bookmarkStart w:id="465" w:name="_Toc271880221"/>
      <w:bookmarkStart w:id="466" w:name="_Toc271880595"/>
      <w:bookmarkStart w:id="467" w:name="_Toc271880970"/>
      <w:bookmarkStart w:id="468" w:name="_Toc271881146"/>
      <w:bookmarkStart w:id="469" w:name="_Toc271881322"/>
      <w:bookmarkStart w:id="470" w:name="_Toc271881497"/>
      <w:bookmarkStart w:id="471" w:name="_Toc271881671"/>
      <w:bookmarkStart w:id="472" w:name="_Toc271881846"/>
      <w:bookmarkStart w:id="473" w:name="_Toc271882022"/>
      <w:bookmarkStart w:id="474" w:name="_Toc271866877"/>
      <w:bookmarkStart w:id="475" w:name="_Toc271870341"/>
      <w:bookmarkStart w:id="476" w:name="_Toc271871162"/>
      <w:bookmarkStart w:id="477" w:name="_Toc271871641"/>
      <w:bookmarkStart w:id="478" w:name="_Toc271872443"/>
      <w:bookmarkStart w:id="479" w:name="_Toc271873290"/>
      <w:bookmarkStart w:id="480" w:name="_Toc271873449"/>
      <w:bookmarkStart w:id="481" w:name="_Toc271873608"/>
      <w:bookmarkStart w:id="482" w:name="_Toc271873767"/>
      <w:bookmarkStart w:id="483" w:name="_Toc271873927"/>
      <w:bookmarkStart w:id="484" w:name="_Toc271874087"/>
      <w:bookmarkStart w:id="485" w:name="_Toc271874249"/>
      <w:bookmarkStart w:id="486" w:name="_Toc271874414"/>
      <w:bookmarkStart w:id="487" w:name="_Toc271874540"/>
      <w:bookmarkStart w:id="488" w:name="_Toc271874667"/>
      <w:bookmarkStart w:id="489" w:name="_Toc271874794"/>
      <w:bookmarkStart w:id="490" w:name="_Toc271874920"/>
      <w:bookmarkStart w:id="491" w:name="_Toc271875048"/>
      <w:bookmarkStart w:id="492" w:name="_Toc271875175"/>
      <w:bookmarkStart w:id="493" w:name="_Toc271875325"/>
      <w:bookmarkStart w:id="494" w:name="_Toc271875494"/>
      <w:bookmarkStart w:id="495" w:name="_Toc271875662"/>
      <w:bookmarkStart w:id="496" w:name="_Toc271875831"/>
      <w:bookmarkStart w:id="497" w:name="_Toc271876008"/>
      <w:bookmarkStart w:id="498" w:name="_Toc271876185"/>
      <w:bookmarkStart w:id="499" w:name="_Toc271876362"/>
      <w:bookmarkStart w:id="500" w:name="_Toc271876547"/>
      <w:bookmarkStart w:id="501" w:name="_Toc271878137"/>
      <w:bookmarkStart w:id="502" w:name="_Toc271878337"/>
      <w:bookmarkStart w:id="503" w:name="_Toc271878924"/>
      <w:bookmarkStart w:id="504" w:name="_Toc271879140"/>
      <w:bookmarkStart w:id="505" w:name="_Toc271879489"/>
      <w:bookmarkStart w:id="506" w:name="_Toc271879850"/>
      <w:bookmarkStart w:id="507" w:name="_Toc271880222"/>
      <w:bookmarkStart w:id="508" w:name="_Toc271880596"/>
      <w:bookmarkStart w:id="509" w:name="_Toc271880971"/>
      <w:bookmarkStart w:id="510" w:name="_Toc271881147"/>
      <w:bookmarkStart w:id="511" w:name="_Toc271881323"/>
      <w:bookmarkStart w:id="512" w:name="_Toc271881498"/>
      <w:bookmarkStart w:id="513" w:name="_Toc271881672"/>
      <w:bookmarkStart w:id="514" w:name="_Toc271881847"/>
      <w:bookmarkStart w:id="515" w:name="_Toc271882023"/>
      <w:bookmarkStart w:id="516" w:name="_Toc271866878"/>
      <w:bookmarkStart w:id="517" w:name="_Toc271870342"/>
      <w:bookmarkStart w:id="518" w:name="_Toc271871163"/>
      <w:bookmarkStart w:id="519" w:name="_Toc271871642"/>
      <w:bookmarkStart w:id="520" w:name="_Toc271872444"/>
      <w:bookmarkStart w:id="521" w:name="_Toc271873291"/>
      <w:bookmarkStart w:id="522" w:name="_Toc271873450"/>
      <w:bookmarkStart w:id="523" w:name="_Toc271873609"/>
      <w:bookmarkStart w:id="524" w:name="_Toc271873768"/>
      <w:bookmarkStart w:id="525" w:name="_Toc271873928"/>
      <w:bookmarkStart w:id="526" w:name="_Toc271874088"/>
      <w:bookmarkStart w:id="527" w:name="_Toc271874250"/>
      <w:bookmarkStart w:id="528" w:name="_Toc271874415"/>
      <w:bookmarkStart w:id="529" w:name="_Toc271874541"/>
      <w:bookmarkStart w:id="530" w:name="_Toc271874668"/>
      <w:bookmarkStart w:id="531" w:name="_Toc271874795"/>
      <w:bookmarkStart w:id="532" w:name="_Toc271874921"/>
      <w:bookmarkStart w:id="533" w:name="_Toc271875049"/>
      <w:bookmarkStart w:id="534" w:name="_Toc271875176"/>
      <w:bookmarkStart w:id="535" w:name="_Toc271875326"/>
      <w:bookmarkStart w:id="536" w:name="_Toc271875495"/>
      <w:bookmarkStart w:id="537" w:name="_Toc271875663"/>
      <w:bookmarkStart w:id="538" w:name="_Toc271875832"/>
      <w:bookmarkStart w:id="539" w:name="_Toc271876009"/>
      <w:bookmarkStart w:id="540" w:name="_Toc271876186"/>
      <w:bookmarkStart w:id="541" w:name="_Toc271876363"/>
      <w:bookmarkStart w:id="542" w:name="_Toc271876548"/>
      <w:bookmarkStart w:id="543" w:name="_Toc271878138"/>
      <w:bookmarkStart w:id="544" w:name="_Toc271878338"/>
      <w:bookmarkStart w:id="545" w:name="_Toc271878925"/>
      <w:bookmarkStart w:id="546" w:name="_Toc271879141"/>
      <w:bookmarkStart w:id="547" w:name="_Toc271879490"/>
      <w:bookmarkStart w:id="548" w:name="_Toc271879851"/>
      <w:bookmarkStart w:id="549" w:name="_Toc271880223"/>
      <w:bookmarkStart w:id="550" w:name="_Toc271880597"/>
      <w:bookmarkStart w:id="551" w:name="_Toc271880972"/>
      <w:bookmarkStart w:id="552" w:name="_Toc271881148"/>
      <w:bookmarkStart w:id="553" w:name="_Toc271881324"/>
      <w:bookmarkStart w:id="554" w:name="_Toc271881499"/>
      <w:bookmarkStart w:id="555" w:name="_Toc271881673"/>
      <w:bookmarkStart w:id="556" w:name="_Toc271881848"/>
      <w:bookmarkStart w:id="557" w:name="_Toc271882024"/>
      <w:bookmarkStart w:id="558" w:name="_Toc271866879"/>
      <w:bookmarkStart w:id="559" w:name="_Toc271870343"/>
      <w:bookmarkStart w:id="560" w:name="_Toc271871164"/>
      <w:bookmarkStart w:id="561" w:name="_Toc271871643"/>
      <w:bookmarkStart w:id="562" w:name="_Toc271872445"/>
      <w:bookmarkStart w:id="563" w:name="_Toc271873292"/>
      <w:bookmarkStart w:id="564" w:name="_Toc271873451"/>
      <w:bookmarkStart w:id="565" w:name="_Toc271873610"/>
      <w:bookmarkStart w:id="566" w:name="_Toc271873769"/>
      <w:bookmarkStart w:id="567" w:name="_Toc271873929"/>
      <w:bookmarkStart w:id="568" w:name="_Toc271874089"/>
      <w:bookmarkStart w:id="569" w:name="_Toc271874251"/>
      <w:bookmarkStart w:id="570" w:name="_Toc271874416"/>
      <w:bookmarkStart w:id="571" w:name="_Toc271874542"/>
      <w:bookmarkStart w:id="572" w:name="_Toc271874669"/>
      <w:bookmarkStart w:id="573" w:name="_Toc271874796"/>
      <w:bookmarkStart w:id="574" w:name="_Toc271874922"/>
      <w:bookmarkStart w:id="575" w:name="_Toc271875050"/>
      <w:bookmarkStart w:id="576" w:name="_Toc271875177"/>
      <w:bookmarkStart w:id="577" w:name="_Toc271875327"/>
      <w:bookmarkStart w:id="578" w:name="_Toc271875496"/>
      <w:bookmarkStart w:id="579" w:name="_Toc271875664"/>
      <w:bookmarkStart w:id="580" w:name="_Toc271875833"/>
      <w:bookmarkStart w:id="581" w:name="_Toc271876010"/>
      <w:bookmarkStart w:id="582" w:name="_Toc271876187"/>
      <w:bookmarkStart w:id="583" w:name="_Toc271876364"/>
      <w:bookmarkStart w:id="584" w:name="_Toc271876549"/>
      <w:bookmarkStart w:id="585" w:name="_Toc271878139"/>
      <w:bookmarkStart w:id="586" w:name="_Toc271878339"/>
      <w:bookmarkStart w:id="587" w:name="_Toc271878926"/>
      <w:bookmarkStart w:id="588" w:name="_Toc271879142"/>
      <w:bookmarkStart w:id="589" w:name="_Toc271879491"/>
      <w:bookmarkStart w:id="590" w:name="_Toc271879852"/>
      <w:bookmarkStart w:id="591" w:name="_Toc271880224"/>
      <w:bookmarkStart w:id="592" w:name="_Toc271880598"/>
      <w:bookmarkStart w:id="593" w:name="_Toc271880973"/>
      <w:bookmarkStart w:id="594" w:name="_Toc271881149"/>
      <w:bookmarkStart w:id="595" w:name="_Toc271881325"/>
      <w:bookmarkStart w:id="596" w:name="_Toc271881500"/>
      <w:bookmarkStart w:id="597" w:name="_Toc271881674"/>
      <w:bookmarkStart w:id="598" w:name="_Toc271881849"/>
      <w:bookmarkStart w:id="599" w:name="_Toc271882025"/>
      <w:bookmarkStart w:id="600" w:name="_Toc386710414"/>
      <w:bookmarkStart w:id="601" w:name="_Toc426474929"/>
      <w:bookmarkStart w:id="602" w:name="_Toc271864507"/>
      <w:bookmarkStart w:id="603" w:name="_Toc292202260"/>
      <w:bookmarkStart w:id="604" w:name="_Toc303757498"/>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r>
        <w:t>Document Objectives</w:t>
      </w:r>
      <w:bookmarkEnd w:id="600"/>
      <w:r>
        <w:t xml:space="preserve"> &amp; Scope</w:t>
      </w:r>
      <w:bookmarkEnd w:id="601"/>
      <w:bookmarkEnd w:id="602"/>
      <w:bookmarkEnd w:id="603"/>
      <w:bookmarkEnd w:id="604"/>
    </w:p>
    <w:p w:rsidR="004866DF" w:rsidRDefault="007A1FE5" w:rsidP="0051326A">
      <w:pPr>
        <w:pStyle w:val="Body2"/>
      </w:pPr>
      <w:r>
        <w:t xml:space="preserve">The objective of this document is to define the </w:t>
      </w:r>
      <w:r w:rsidR="004866DF">
        <w:t>content</w:t>
      </w:r>
      <w:r w:rsidR="004F6284">
        <w:t xml:space="preserve"> </w:t>
      </w:r>
      <w:r>
        <w:t xml:space="preserve">requirements of the </w:t>
      </w:r>
      <w:r w:rsidR="004866DF">
        <w:t xml:space="preserve">Portal and </w:t>
      </w:r>
      <w:r w:rsidR="00C433B6">
        <w:t xml:space="preserve">Domestic </w:t>
      </w:r>
      <w:r w:rsidR="00297842">
        <w:t xml:space="preserve">Online Ordering </w:t>
      </w:r>
      <w:r w:rsidR="004866DF">
        <w:t>website from the perspective of the user</w:t>
      </w:r>
      <w:r w:rsidR="00297842">
        <w:t xml:space="preserve">.  </w:t>
      </w:r>
    </w:p>
    <w:p w:rsidR="004F6284" w:rsidRDefault="007A1FE5" w:rsidP="0051326A">
      <w:pPr>
        <w:pStyle w:val="Body2"/>
      </w:pPr>
      <w:r>
        <w:t xml:space="preserve">The intended audience for this </w:t>
      </w:r>
      <w:r w:rsidR="00212378">
        <w:t>document</w:t>
      </w:r>
      <w:r>
        <w:t xml:space="preserve"> includes </w:t>
      </w:r>
      <w:r w:rsidR="00297842">
        <w:t xml:space="preserve">Software Engineering, </w:t>
      </w:r>
      <w:r w:rsidR="009C6144">
        <w:t xml:space="preserve">Software </w:t>
      </w:r>
      <w:r w:rsidR="004866DF">
        <w:t>Quality Assurance</w:t>
      </w:r>
      <w:r w:rsidR="009C6144">
        <w:t xml:space="preserve">, </w:t>
      </w:r>
      <w:r w:rsidR="008C4851">
        <w:t xml:space="preserve">Commercial Operations, </w:t>
      </w:r>
      <w:r>
        <w:t xml:space="preserve">Customer Support, </w:t>
      </w:r>
      <w:r w:rsidR="00297842">
        <w:t xml:space="preserve">Marketing, Legal, </w:t>
      </w:r>
      <w:r w:rsidR="00225EE0">
        <w:t>Regulatory,</w:t>
      </w:r>
      <w:r>
        <w:t xml:space="preserve"> and all project team members.  </w:t>
      </w:r>
    </w:p>
    <w:p w:rsidR="0051326A" w:rsidRDefault="007A1FE5" w:rsidP="0051326A">
      <w:pPr>
        <w:pStyle w:val="Body2"/>
      </w:pPr>
      <w:r>
        <w:t xml:space="preserve">This document does not describe any </w:t>
      </w:r>
      <w:r w:rsidR="004F6284">
        <w:t>engineering</w:t>
      </w:r>
      <w:r>
        <w:t xml:space="preserve"> or project management details</w:t>
      </w:r>
      <w:r w:rsidR="00212378">
        <w:t>.</w:t>
      </w:r>
      <w:bookmarkStart w:id="605" w:name="_Toc253660433"/>
      <w:bookmarkStart w:id="606" w:name="_Toc255802672"/>
      <w:bookmarkStart w:id="607" w:name="_Toc255803464"/>
      <w:bookmarkStart w:id="608" w:name="_Toc271790689"/>
    </w:p>
    <w:p w:rsidR="00253DB2" w:rsidRPr="00CA1DE2" w:rsidRDefault="00253DB2" w:rsidP="0051326A">
      <w:pPr>
        <w:pStyle w:val="Heading2"/>
      </w:pPr>
      <w:bookmarkStart w:id="609" w:name="_Toc292202261"/>
      <w:bookmarkStart w:id="610" w:name="_Toc303757499"/>
      <w:r w:rsidRPr="00CA1DE2">
        <w:t>Definitions and Acronyms</w:t>
      </w:r>
      <w:bookmarkEnd w:id="605"/>
      <w:bookmarkEnd w:id="606"/>
      <w:bookmarkEnd w:id="607"/>
      <w:bookmarkEnd w:id="608"/>
      <w:bookmarkEnd w:id="609"/>
      <w:bookmarkEnd w:id="610"/>
    </w:p>
    <w:tbl>
      <w:tblPr>
        <w:tblW w:w="945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116"/>
        <w:gridCol w:w="7334"/>
      </w:tblGrid>
      <w:tr w:rsidR="00253DB2" w:rsidRPr="00CA1DE2" w:rsidTr="00253DB2">
        <w:trPr>
          <w:tblHeader/>
        </w:trPr>
        <w:tc>
          <w:tcPr>
            <w:tcW w:w="2116" w:type="dxa"/>
            <w:tcBorders>
              <w:top w:val="single" w:sz="4" w:space="0" w:color="auto"/>
              <w:bottom w:val="single" w:sz="6" w:space="0" w:color="auto"/>
            </w:tcBorders>
            <w:shd w:val="clear" w:color="auto" w:fill="D9D9D9"/>
            <w:noWrap/>
            <w:vAlign w:val="center"/>
          </w:tcPr>
          <w:p w:rsidR="00253DB2" w:rsidRPr="00CA1DE2" w:rsidRDefault="00253DB2" w:rsidP="00253DB2">
            <w:pPr>
              <w:spacing w:before="60" w:after="60"/>
              <w:jc w:val="center"/>
              <w:rPr>
                <w:b/>
                <w:bCs/>
                <w:sz w:val="20"/>
              </w:rPr>
            </w:pPr>
            <w:r w:rsidRPr="00CA1DE2">
              <w:rPr>
                <w:b/>
                <w:bCs/>
                <w:sz w:val="20"/>
              </w:rPr>
              <w:t>Acronym/Term</w:t>
            </w:r>
          </w:p>
        </w:tc>
        <w:tc>
          <w:tcPr>
            <w:tcW w:w="7334" w:type="dxa"/>
            <w:tcBorders>
              <w:top w:val="single" w:sz="4" w:space="0" w:color="auto"/>
              <w:bottom w:val="single" w:sz="6" w:space="0" w:color="auto"/>
            </w:tcBorders>
            <w:shd w:val="clear" w:color="auto" w:fill="D9D9D9"/>
            <w:vAlign w:val="center"/>
          </w:tcPr>
          <w:p w:rsidR="00253DB2" w:rsidRPr="00CA1DE2" w:rsidRDefault="00253DB2" w:rsidP="00253DB2">
            <w:pPr>
              <w:spacing w:before="60" w:after="60"/>
              <w:jc w:val="center"/>
              <w:rPr>
                <w:b/>
                <w:sz w:val="20"/>
              </w:rPr>
            </w:pPr>
            <w:r w:rsidRPr="00CA1DE2">
              <w:rPr>
                <w:b/>
                <w:sz w:val="20"/>
              </w:rPr>
              <w:t>Definition</w:t>
            </w:r>
          </w:p>
        </w:tc>
      </w:tr>
      <w:tr w:rsidR="00253DB2" w:rsidRPr="00CA1DE2" w:rsidTr="00253DB2">
        <w:tc>
          <w:tcPr>
            <w:tcW w:w="2116" w:type="dxa"/>
            <w:tcBorders>
              <w:top w:val="single" w:sz="6" w:space="0" w:color="auto"/>
            </w:tcBorders>
            <w:shd w:val="clear" w:color="auto" w:fill="auto"/>
            <w:noWrap/>
            <w:vAlign w:val="center"/>
          </w:tcPr>
          <w:p w:rsidR="00253DB2" w:rsidRPr="00CA1DE2" w:rsidRDefault="00253DB2" w:rsidP="00253DB2">
            <w:pPr>
              <w:spacing w:before="60" w:after="60"/>
              <w:rPr>
                <w:sz w:val="20"/>
              </w:rPr>
            </w:pPr>
            <w:r w:rsidRPr="00CA1DE2">
              <w:rPr>
                <w:bCs/>
                <w:sz w:val="20"/>
              </w:rPr>
              <w:t>BI</w:t>
            </w:r>
          </w:p>
        </w:tc>
        <w:tc>
          <w:tcPr>
            <w:tcW w:w="7334" w:type="dxa"/>
            <w:tcBorders>
              <w:top w:val="single" w:sz="6" w:space="0" w:color="auto"/>
            </w:tcBorders>
            <w:shd w:val="clear" w:color="auto" w:fill="auto"/>
            <w:vAlign w:val="center"/>
          </w:tcPr>
          <w:p w:rsidR="00253DB2" w:rsidRPr="00CA1DE2" w:rsidRDefault="00253DB2" w:rsidP="00253DB2">
            <w:pPr>
              <w:spacing w:before="60" w:after="60"/>
              <w:rPr>
                <w:sz w:val="20"/>
              </w:rPr>
            </w:pPr>
            <w:r w:rsidRPr="00CA1DE2">
              <w:rPr>
                <w:sz w:val="20"/>
              </w:rPr>
              <w:t>Benefits Investigation</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sz w:val="20"/>
              </w:rPr>
              <w:t>Contact</w:t>
            </w:r>
          </w:p>
        </w:tc>
        <w:tc>
          <w:tcPr>
            <w:tcW w:w="7334" w:type="dxa"/>
            <w:shd w:val="clear" w:color="auto" w:fill="auto"/>
            <w:vAlign w:val="center"/>
          </w:tcPr>
          <w:p w:rsidR="00253DB2" w:rsidRPr="00CA1DE2" w:rsidRDefault="00253DB2" w:rsidP="00253DB2">
            <w:pPr>
              <w:spacing w:before="60" w:after="60"/>
              <w:rPr>
                <w:sz w:val="20"/>
              </w:rPr>
            </w:pPr>
            <w:r>
              <w:rPr>
                <w:sz w:val="20"/>
              </w:rPr>
              <w:t>A contact person in Portal, including physicians</w:t>
            </w:r>
            <w:r w:rsidRPr="00CA1DE2">
              <w:rPr>
                <w:sz w:val="20"/>
              </w:rPr>
              <w:t>, nurses, administrators, etc.</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sz w:val="20"/>
              </w:rPr>
              <w:t>CRM System</w:t>
            </w:r>
          </w:p>
        </w:tc>
        <w:tc>
          <w:tcPr>
            <w:tcW w:w="7334" w:type="dxa"/>
            <w:shd w:val="clear" w:color="auto" w:fill="auto"/>
            <w:vAlign w:val="center"/>
          </w:tcPr>
          <w:p w:rsidR="00253DB2" w:rsidRPr="00CA1DE2" w:rsidRDefault="00253DB2" w:rsidP="00253DB2">
            <w:pPr>
              <w:spacing w:before="60" w:after="60"/>
              <w:rPr>
                <w:sz w:val="20"/>
              </w:rPr>
            </w:pPr>
            <w:r w:rsidRPr="00CA1DE2">
              <w:rPr>
                <w:sz w:val="20"/>
              </w:rPr>
              <w:t>Customer Relationship Management System.  The system used primarily by Sales and Customer Service to manage accounts, orders</w:t>
            </w:r>
            <w:r>
              <w:rPr>
                <w:sz w:val="20"/>
              </w:rPr>
              <w:t>,</w:t>
            </w:r>
            <w:r w:rsidRPr="00CA1DE2">
              <w:rPr>
                <w:sz w:val="20"/>
              </w:rPr>
              <w:t xml:space="preserve"> and communications with customers.</w:t>
            </w:r>
          </w:p>
        </w:tc>
      </w:tr>
      <w:tr w:rsidR="00253DB2" w:rsidRPr="00CA1DE2" w:rsidTr="00253DB2">
        <w:tc>
          <w:tcPr>
            <w:tcW w:w="2116" w:type="dxa"/>
            <w:shd w:val="clear" w:color="auto" w:fill="auto"/>
            <w:vAlign w:val="center"/>
          </w:tcPr>
          <w:p w:rsidR="00253DB2" w:rsidRPr="00CA1DE2" w:rsidRDefault="00253DB2" w:rsidP="00253DB2">
            <w:pPr>
              <w:spacing w:before="60" w:after="60"/>
              <w:rPr>
                <w:sz w:val="20"/>
              </w:rPr>
            </w:pPr>
            <w:r w:rsidRPr="00CA1DE2">
              <w:rPr>
                <w:sz w:val="20"/>
              </w:rPr>
              <w:t>CRS</w:t>
            </w:r>
          </w:p>
        </w:tc>
        <w:tc>
          <w:tcPr>
            <w:tcW w:w="7334" w:type="dxa"/>
            <w:shd w:val="clear" w:color="auto" w:fill="auto"/>
            <w:vAlign w:val="center"/>
          </w:tcPr>
          <w:p w:rsidR="00253DB2" w:rsidRPr="00CA1DE2" w:rsidRDefault="00253DB2" w:rsidP="00253DB2">
            <w:pPr>
              <w:spacing w:before="60" w:after="60"/>
              <w:rPr>
                <w:sz w:val="20"/>
              </w:rPr>
            </w:pPr>
            <w:r w:rsidRPr="00CA1DE2">
              <w:rPr>
                <w:sz w:val="20"/>
              </w:rPr>
              <w:t>A Customer Relation</w:t>
            </w:r>
            <w:r>
              <w:rPr>
                <w:sz w:val="20"/>
              </w:rPr>
              <w:t>s</w:t>
            </w:r>
            <w:r w:rsidRPr="00CA1DE2">
              <w:rPr>
                <w:sz w:val="20"/>
              </w:rPr>
              <w:t xml:space="preserve"> Specialist (CRS) is a member of the GHI staff who is employed to handle customer service requests.  This definit</w:t>
            </w:r>
            <w:r>
              <w:rPr>
                <w:sz w:val="20"/>
              </w:rPr>
              <w:t>ion encompasses both full time Customer S</w:t>
            </w:r>
            <w:r w:rsidRPr="00CA1DE2">
              <w:rPr>
                <w:sz w:val="20"/>
              </w:rPr>
              <w:t>ervice representatives as well as other members of the GHI staff who are trained as CSRs in an overflow capacity.</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bCs/>
                <w:sz w:val="20"/>
              </w:rPr>
              <w:lastRenderedPageBreak/>
              <w:t>CS</w:t>
            </w:r>
          </w:p>
        </w:tc>
        <w:tc>
          <w:tcPr>
            <w:tcW w:w="7334" w:type="dxa"/>
            <w:shd w:val="clear" w:color="auto" w:fill="auto"/>
            <w:vAlign w:val="center"/>
          </w:tcPr>
          <w:p w:rsidR="00253DB2" w:rsidRPr="00CA1DE2" w:rsidRDefault="00253DB2" w:rsidP="00253DB2">
            <w:pPr>
              <w:spacing w:before="60" w:after="60"/>
              <w:rPr>
                <w:sz w:val="20"/>
              </w:rPr>
            </w:pPr>
            <w:r w:rsidRPr="00CA1DE2">
              <w:rPr>
                <w:sz w:val="20"/>
              </w:rPr>
              <w:t>Customer Service</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bCs/>
                <w:sz w:val="20"/>
              </w:rPr>
              <w:t>CSSR</w:t>
            </w:r>
          </w:p>
        </w:tc>
        <w:tc>
          <w:tcPr>
            <w:tcW w:w="7334" w:type="dxa"/>
            <w:shd w:val="clear" w:color="auto" w:fill="auto"/>
            <w:vAlign w:val="center"/>
          </w:tcPr>
          <w:p w:rsidR="00253DB2" w:rsidRPr="00CA1DE2" w:rsidRDefault="00253DB2" w:rsidP="00253DB2">
            <w:pPr>
              <w:spacing w:before="60" w:after="60"/>
              <w:rPr>
                <w:sz w:val="20"/>
              </w:rPr>
            </w:pPr>
            <w:r w:rsidRPr="00CA1DE2">
              <w:rPr>
                <w:sz w:val="20"/>
              </w:rPr>
              <w:t>Customer Service Support Representative</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sz w:val="20"/>
              </w:rPr>
              <w:t>Delegate</w:t>
            </w:r>
          </w:p>
        </w:tc>
        <w:tc>
          <w:tcPr>
            <w:tcW w:w="7334" w:type="dxa"/>
            <w:shd w:val="clear" w:color="auto" w:fill="auto"/>
            <w:vAlign w:val="center"/>
          </w:tcPr>
          <w:p w:rsidR="00253DB2" w:rsidRPr="00CA1DE2" w:rsidRDefault="00253DB2" w:rsidP="00253DB2">
            <w:pPr>
              <w:spacing w:before="60" w:after="60"/>
              <w:rPr>
                <w:sz w:val="20"/>
              </w:rPr>
            </w:pPr>
            <w:r w:rsidRPr="00CA1DE2">
              <w:rPr>
                <w:sz w:val="20"/>
              </w:rPr>
              <w:t>A person authorized by the Sponsor to receive access to the S</w:t>
            </w:r>
            <w:r>
              <w:rPr>
                <w:sz w:val="20"/>
              </w:rPr>
              <w:t xml:space="preserve">ponsor’s reports, and request </w:t>
            </w:r>
            <w:r w:rsidRPr="00CA1DE2">
              <w:rPr>
                <w:sz w:val="20"/>
              </w:rPr>
              <w:t>diagnostic test</w:t>
            </w:r>
            <w:r>
              <w:rPr>
                <w:sz w:val="20"/>
              </w:rPr>
              <w:t>s</w:t>
            </w:r>
            <w:r w:rsidRPr="00CA1DE2">
              <w:rPr>
                <w:sz w:val="20"/>
              </w:rPr>
              <w:t xml:space="preserve"> ordered by the Sponsor as allowed by local, state</w:t>
            </w:r>
            <w:r>
              <w:rPr>
                <w:sz w:val="20"/>
              </w:rPr>
              <w:t>,</w:t>
            </w:r>
            <w:r w:rsidRPr="00CA1DE2">
              <w:rPr>
                <w:sz w:val="20"/>
              </w:rPr>
              <w:t xml:space="preserve"> and federal laws, through the GHI Online Portal.  A person may act as Delegate for more than one physician, as might be helpful in a group practice.</w:t>
            </w:r>
          </w:p>
        </w:tc>
      </w:tr>
      <w:tr w:rsidR="00253DB2" w:rsidRPr="00C53A73" w:rsidTr="00253DB2">
        <w:tc>
          <w:tcPr>
            <w:tcW w:w="2116" w:type="dxa"/>
            <w:shd w:val="clear" w:color="auto" w:fill="auto"/>
            <w:noWrap/>
            <w:vAlign w:val="center"/>
          </w:tcPr>
          <w:p w:rsidR="00253DB2" w:rsidRPr="00C53A73" w:rsidRDefault="00996DCF" w:rsidP="00253DB2">
            <w:pPr>
              <w:spacing w:before="60" w:after="60"/>
              <w:rPr>
                <w:bCs/>
                <w:sz w:val="20"/>
              </w:rPr>
            </w:pPr>
            <w:r w:rsidRPr="00996DCF">
              <w:rPr>
                <w:bCs/>
                <w:sz w:val="20"/>
              </w:rPr>
              <w:t>DOB</w:t>
            </w:r>
          </w:p>
        </w:tc>
        <w:tc>
          <w:tcPr>
            <w:tcW w:w="7334" w:type="dxa"/>
            <w:shd w:val="clear" w:color="auto" w:fill="auto"/>
            <w:vAlign w:val="center"/>
          </w:tcPr>
          <w:p w:rsidR="00253DB2" w:rsidRPr="00C53A73" w:rsidRDefault="00996DCF" w:rsidP="00253DB2">
            <w:pPr>
              <w:spacing w:before="60" w:after="60"/>
              <w:rPr>
                <w:sz w:val="20"/>
              </w:rPr>
            </w:pPr>
            <w:r w:rsidRPr="00996DCF">
              <w:rPr>
                <w:sz w:val="20"/>
              </w:rPr>
              <w:t>Date of Birth</w:t>
            </w:r>
          </w:p>
        </w:tc>
      </w:tr>
      <w:tr w:rsidR="00253DB2" w:rsidRPr="00C53A73" w:rsidTr="00253DB2">
        <w:tc>
          <w:tcPr>
            <w:tcW w:w="2116" w:type="dxa"/>
            <w:shd w:val="clear" w:color="auto" w:fill="auto"/>
            <w:noWrap/>
            <w:vAlign w:val="center"/>
          </w:tcPr>
          <w:p w:rsidR="00253DB2" w:rsidRPr="00C53A73" w:rsidRDefault="00996DCF" w:rsidP="00253DB2">
            <w:pPr>
              <w:spacing w:before="60" w:after="60"/>
              <w:rPr>
                <w:bCs/>
                <w:sz w:val="20"/>
              </w:rPr>
            </w:pPr>
            <w:r w:rsidRPr="00996DCF">
              <w:rPr>
                <w:bCs/>
                <w:sz w:val="20"/>
              </w:rPr>
              <w:t>ER</w:t>
            </w:r>
          </w:p>
        </w:tc>
        <w:tc>
          <w:tcPr>
            <w:tcW w:w="7334" w:type="dxa"/>
            <w:shd w:val="clear" w:color="auto" w:fill="auto"/>
            <w:vAlign w:val="center"/>
          </w:tcPr>
          <w:p w:rsidR="00253DB2" w:rsidRPr="00C53A73" w:rsidRDefault="00996DCF" w:rsidP="00253DB2">
            <w:pPr>
              <w:spacing w:before="60" w:after="60"/>
              <w:rPr>
                <w:sz w:val="20"/>
              </w:rPr>
            </w:pPr>
            <w:r w:rsidRPr="00996DCF">
              <w:rPr>
                <w:sz w:val="20"/>
              </w:rPr>
              <w:t>Estrogen Receptor</w:t>
            </w:r>
          </w:p>
        </w:tc>
      </w:tr>
      <w:tr w:rsidR="00253DB2" w:rsidRPr="00C53A73" w:rsidTr="00253DB2">
        <w:tc>
          <w:tcPr>
            <w:tcW w:w="2116" w:type="dxa"/>
            <w:shd w:val="clear" w:color="auto" w:fill="auto"/>
            <w:noWrap/>
            <w:vAlign w:val="center"/>
          </w:tcPr>
          <w:p w:rsidR="00253DB2" w:rsidRPr="00C53A73" w:rsidRDefault="00996DCF" w:rsidP="00253DB2">
            <w:pPr>
              <w:spacing w:before="60" w:after="60"/>
              <w:rPr>
                <w:bCs/>
                <w:sz w:val="20"/>
              </w:rPr>
            </w:pPr>
            <w:r w:rsidRPr="00996DCF">
              <w:rPr>
                <w:bCs/>
                <w:sz w:val="20"/>
              </w:rPr>
              <w:t>ERD</w:t>
            </w:r>
          </w:p>
        </w:tc>
        <w:tc>
          <w:tcPr>
            <w:tcW w:w="7334" w:type="dxa"/>
            <w:shd w:val="clear" w:color="auto" w:fill="auto"/>
            <w:vAlign w:val="center"/>
          </w:tcPr>
          <w:p w:rsidR="00253DB2" w:rsidRPr="00C53A73" w:rsidRDefault="00996DCF" w:rsidP="00253DB2">
            <w:pPr>
              <w:spacing w:before="60" w:after="60"/>
              <w:rPr>
                <w:sz w:val="20"/>
              </w:rPr>
            </w:pPr>
            <w:r w:rsidRPr="00996DCF">
              <w:rPr>
                <w:sz w:val="20"/>
              </w:rPr>
              <w:t>Estimated Report Date (also known as ESD)</w:t>
            </w:r>
          </w:p>
        </w:tc>
      </w:tr>
      <w:tr w:rsidR="00253DB2" w:rsidRPr="00C53A73" w:rsidTr="00253DB2">
        <w:tc>
          <w:tcPr>
            <w:tcW w:w="2116" w:type="dxa"/>
            <w:shd w:val="clear" w:color="auto" w:fill="auto"/>
            <w:noWrap/>
            <w:vAlign w:val="center"/>
          </w:tcPr>
          <w:p w:rsidR="00253DB2" w:rsidRPr="00C53A73" w:rsidRDefault="00996DCF" w:rsidP="00253DB2">
            <w:pPr>
              <w:spacing w:before="60" w:after="60"/>
              <w:rPr>
                <w:bCs/>
                <w:sz w:val="20"/>
              </w:rPr>
            </w:pPr>
            <w:r w:rsidRPr="00996DCF">
              <w:rPr>
                <w:bCs/>
                <w:sz w:val="20"/>
              </w:rPr>
              <w:t>ESD</w:t>
            </w:r>
          </w:p>
        </w:tc>
        <w:tc>
          <w:tcPr>
            <w:tcW w:w="7334" w:type="dxa"/>
            <w:shd w:val="clear" w:color="auto" w:fill="auto"/>
            <w:vAlign w:val="center"/>
          </w:tcPr>
          <w:p w:rsidR="00253DB2" w:rsidRPr="00C53A73" w:rsidRDefault="00996DCF" w:rsidP="00253DB2">
            <w:pPr>
              <w:spacing w:before="60" w:after="60"/>
              <w:rPr>
                <w:sz w:val="20"/>
              </w:rPr>
            </w:pPr>
            <w:r w:rsidRPr="00996DCF">
              <w:rPr>
                <w:sz w:val="20"/>
              </w:rPr>
              <w:t>Estimated Ship Date (also known as ERD)</w:t>
            </w:r>
          </w:p>
        </w:tc>
      </w:tr>
      <w:tr w:rsidR="00253DB2" w:rsidRPr="00C53A73" w:rsidTr="00253DB2">
        <w:tc>
          <w:tcPr>
            <w:tcW w:w="2116" w:type="dxa"/>
            <w:shd w:val="clear" w:color="auto" w:fill="auto"/>
            <w:noWrap/>
            <w:vAlign w:val="center"/>
          </w:tcPr>
          <w:p w:rsidR="00253DB2" w:rsidRPr="00C53A73" w:rsidRDefault="00253DB2" w:rsidP="00253DB2">
            <w:pPr>
              <w:spacing w:before="60" w:after="60"/>
              <w:rPr>
                <w:sz w:val="20"/>
              </w:rPr>
            </w:pPr>
            <w:r w:rsidRPr="00C53A73">
              <w:rPr>
                <w:bCs/>
                <w:sz w:val="20"/>
              </w:rPr>
              <w:t>FAP</w:t>
            </w:r>
          </w:p>
        </w:tc>
        <w:tc>
          <w:tcPr>
            <w:tcW w:w="7334" w:type="dxa"/>
            <w:shd w:val="clear" w:color="auto" w:fill="auto"/>
            <w:vAlign w:val="center"/>
          </w:tcPr>
          <w:p w:rsidR="00253DB2" w:rsidRPr="00C53A73" w:rsidRDefault="00253DB2" w:rsidP="00253DB2">
            <w:pPr>
              <w:spacing w:before="60" w:after="60"/>
              <w:rPr>
                <w:sz w:val="20"/>
              </w:rPr>
            </w:pPr>
            <w:r w:rsidRPr="00C53A73">
              <w:rPr>
                <w:sz w:val="20"/>
              </w:rPr>
              <w:t>Financial Assistance Program</w:t>
            </w:r>
          </w:p>
        </w:tc>
      </w:tr>
      <w:tr w:rsidR="00253DB2" w:rsidRPr="00C53A73" w:rsidTr="00253DB2">
        <w:tc>
          <w:tcPr>
            <w:tcW w:w="2116" w:type="dxa"/>
            <w:shd w:val="clear" w:color="auto" w:fill="auto"/>
            <w:noWrap/>
            <w:vAlign w:val="center"/>
          </w:tcPr>
          <w:p w:rsidR="00253DB2" w:rsidRPr="00C53A73" w:rsidRDefault="00996DCF" w:rsidP="00253DB2">
            <w:pPr>
              <w:spacing w:before="60" w:after="60"/>
              <w:rPr>
                <w:bCs/>
                <w:sz w:val="20"/>
              </w:rPr>
            </w:pPr>
            <w:r w:rsidRPr="00996DCF">
              <w:rPr>
                <w:bCs/>
                <w:sz w:val="20"/>
              </w:rPr>
              <w:t>GHI</w:t>
            </w:r>
          </w:p>
        </w:tc>
        <w:tc>
          <w:tcPr>
            <w:tcW w:w="7334" w:type="dxa"/>
            <w:shd w:val="clear" w:color="auto" w:fill="auto"/>
            <w:vAlign w:val="center"/>
          </w:tcPr>
          <w:p w:rsidR="00253DB2" w:rsidRPr="00C53A73" w:rsidRDefault="00996DCF" w:rsidP="00253DB2">
            <w:pPr>
              <w:spacing w:before="60" w:after="60"/>
              <w:rPr>
                <w:sz w:val="20"/>
              </w:rPr>
            </w:pPr>
            <w:r w:rsidRPr="00996DCF">
              <w:rPr>
                <w:sz w:val="20"/>
              </w:rPr>
              <w:t>Genomic Health, Inc.</w:t>
            </w:r>
          </w:p>
        </w:tc>
      </w:tr>
      <w:tr w:rsidR="00253DB2" w:rsidRPr="00C53A73" w:rsidTr="00253DB2">
        <w:tc>
          <w:tcPr>
            <w:tcW w:w="2116" w:type="dxa"/>
            <w:shd w:val="clear" w:color="auto" w:fill="auto"/>
            <w:noWrap/>
            <w:vAlign w:val="center"/>
          </w:tcPr>
          <w:p w:rsidR="00253DB2" w:rsidRPr="00C53A73" w:rsidRDefault="00996DCF" w:rsidP="00253DB2">
            <w:pPr>
              <w:spacing w:before="60" w:after="60"/>
              <w:rPr>
                <w:bCs/>
                <w:sz w:val="20"/>
              </w:rPr>
            </w:pPr>
            <w:r w:rsidRPr="00996DCF">
              <w:rPr>
                <w:bCs/>
                <w:sz w:val="20"/>
              </w:rPr>
              <w:t>KO</w:t>
            </w:r>
            <w:r w:rsidR="00CE3198">
              <w:rPr>
                <w:bCs/>
                <w:sz w:val="20"/>
              </w:rPr>
              <w:t>L</w:t>
            </w:r>
          </w:p>
        </w:tc>
        <w:tc>
          <w:tcPr>
            <w:tcW w:w="7334" w:type="dxa"/>
            <w:shd w:val="clear" w:color="auto" w:fill="auto"/>
            <w:vAlign w:val="center"/>
          </w:tcPr>
          <w:p w:rsidR="00253DB2" w:rsidRPr="00C53A73" w:rsidRDefault="00996DCF" w:rsidP="00253DB2">
            <w:pPr>
              <w:spacing w:before="60" w:after="60"/>
              <w:rPr>
                <w:sz w:val="20"/>
              </w:rPr>
            </w:pPr>
            <w:r w:rsidRPr="00996DCF">
              <w:rPr>
                <w:sz w:val="20"/>
              </w:rPr>
              <w:t>Key Opinion Leaders</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bCs/>
                <w:sz w:val="20"/>
              </w:rPr>
              <w:t>MA</w:t>
            </w:r>
          </w:p>
        </w:tc>
        <w:tc>
          <w:tcPr>
            <w:tcW w:w="7334" w:type="dxa"/>
            <w:shd w:val="clear" w:color="auto" w:fill="auto"/>
            <w:vAlign w:val="center"/>
          </w:tcPr>
          <w:p w:rsidR="00253DB2" w:rsidRPr="00CA1DE2" w:rsidRDefault="00253DB2" w:rsidP="00253DB2">
            <w:pPr>
              <w:spacing w:before="60" w:after="60"/>
              <w:rPr>
                <w:sz w:val="20"/>
              </w:rPr>
            </w:pPr>
            <w:r w:rsidRPr="00CA1DE2">
              <w:rPr>
                <w:sz w:val="20"/>
              </w:rPr>
              <w:t>Medical Assistant</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bCs/>
                <w:sz w:val="20"/>
              </w:rPr>
              <w:t>NP</w:t>
            </w:r>
          </w:p>
        </w:tc>
        <w:tc>
          <w:tcPr>
            <w:tcW w:w="7334" w:type="dxa"/>
            <w:shd w:val="clear" w:color="auto" w:fill="auto"/>
            <w:vAlign w:val="center"/>
          </w:tcPr>
          <w:p w:rsidR="00253DB2" w:rsidRPr="00CA1DE2" w:rsidRDefault="00253DB2" w:rsidP="00253DB2">
            <w:pPr>
              <w:spacing w:before="60" w:after="60"/>
              <w:rPr>
                <w:sz w:val="20"/>
              </w:rPr>
            </w:pPr>
            <w:r w:rsidRPr="00CA1DE2">
              <w:rPr>
                <w:sz w:val="20"/>
              </w:rPr>
              <w:t>Nurse Practitioner</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bCs/>
                <w:sz w:val="20"/>
              </w:rPr>
              <w:t>Online Portal Account</w:t>
            </w:r>
          </w:p>
        </w:tc>
        <w:tc>
          <w:tcPr>
            <w:tcW w:w="7334" w:type="dxa"/>
            <w:shd w:val="clear" w:color="auto" w:fill="auto"/>
            <w:vAlign w:val="center"/>
          </w:tcPr>
          <w:p w:rsidR="00253DB2" w:rsidRPr="00CA1DE2" w:rsidRDefault="00253DB2" w:rsidP="00253DB2">
            <w:pPr>
              <w:spacing w:before="60" w:after="60"/>
              <w:rPr>
                <w:sz w:val="20"/>
              </w:rPr>
            </w:pPr>
            <w:r w:rsidRPr="00CA1DE2">
              <w:rPr>
                <w:sz w:val="20"/>
              </w:rPr>
              <w:t>User Account for the Genomic Health Online Portal System.</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bCs/>
                <w:sz w:val="20"/>
              </w:rPr>
              <w:t>PA</w:t>
            </w:r>
          </w:p>
        </w:tc>
        <w:tc>
          <w:tcPr>
            <w:tcW w:w="7334" w:type="dxa"/>
            <w:shd w:val="clear" w:color="auto" w:fill="auto"/>
            <w:vAlign w:val="center"/>
          </w:tcPr>
          <w:p w:rsidR="00253DB2" w:rsidRPr="00CA1DE2" w:rsidRDefault="00253DB2" w:rsidP="00253DB2">
            <w:pPr>
              <w:spacing w:before="60" w:after="60"/>
              <w:rPr>
                <w:sz w:val="20"/>
              </w:rPr>
            </w:pPr>
            <w:r w:rsidRPr="00CA1DE2">
              <w:rPr>
                <w:sz w:val="20"/>
              </w:rPr>
              <w:t>Prior Authorization</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bCs/>
                <w:sz w:val="20"/>
              </w:rPr>
            </w:pPr>
            <w:r>
              <w:rPr>
                <w:bCs/>
                <w:sz w:val="20"/>
              </w:rPr>
              <w:t>PAB</w:t>
            </w:r>
          </w:p>
        </w:tc>
        <w:tc>
          <w:tcPr>
            <w:tcW w:w="7334" w:type="dxa"/>
            <w:shd w:val="clear" w:color="auto" w:fill="auto"/>
            <w:vAlign w:val="center"/>
          </w:tcPr>
          <w:p w:rsidR="00253DB2" w:rsidRPr="00CA1DE2" w:rsidRDefault="00253DB2" w:rsidP="00253DB2">
            <w:pPr>
              <w:spacing w:before="60" w:after="60"/>
              <w:rPr>
                <w:sz w:val="20"/>
              </w:rPr>
            </w:pPr>
            <w:r>
              <w:rPr>
                <w:sz w:val="20"/>
              </w:rPr>
              <w:t>Personal Address Book</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bCs/>
                <w:sz w:val="20"/>
              </w:rPr>
            </w:pPr>
            <w:r w:rsidRPr="00CA1DE2">
              <w:rPr>
                <w:bCs/>
                <w:sz w:val="20"/>
              </w:rPr>
              <w:t>PAN</w:t>
            </w:r>
          </w:p>
        </w:tc>
        <w:tc>
          <w:tcPr>
            <w:tcW w:w="7334" w:type="dxa"/>
            <w:shd w:val="clear" w:color="auto" w:fill="auto"/>
            <w:vAlign w:val="center"/>
          </w:tcPr>
          <w:p w:rsidR="00253DB2" w:rsidRPr="00CA1DE2" w:rsidRDefault="00253DB2" w:rsidP="00253DB2">
            <w:pPr>
              <w:spacing w:before="60" w:after="60"/>
              <w:rPr>
                <w:sz w:val="20"/>
              </w:rPr>
            </w:pPr>
            <w:r w:rsidRPr="00CA1DE2">
              <w:rPr>
                <w:sz w:val="20"/>
              </w:rPr>
              <w:t xml:space="preserve">Primary Account Number for </w:t>
            </w:r>
            <w:r>
              <w:rPr>
                <w:sz w:val="20"/>
              </w:rPr>
              <w:t xml:space="preserve">a </w:t>
            </w:r>
            <w:r w:rsidRPr="00CA1DE2">
              <w:rPr>
                <w:sz w:val="20"/>
              </w:rPr>
              <w:t>credit card</w:t>
            </w:r>
            <w:r>
              <w:rPr>
                <w:sz w:val="20"/>
              </w:rPr>
              <w:t xml:space="preserve"> account</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bCs/>
                <w:sz w:val="20"/>
              </w:rPr>
            </w:pPr>
            <w:r w:rsidRPr="00CA1DE2">
              <w:rPr>
                <w:bCs/>
                <w:sz w:val="20"/>
              </w:rPr>
              <w:t>PCI</w:t>
            </w:r>
          </w:p>
        </w:tc>
        <w:tc>
          <w:tcPr>
            <w:tcW w:w="7334" w:type="dxa"/>
            <w:shd w:val="clear" w:color="auto" w:fill="auto"/>
            <w:vAlign w:val="center"/>
          </w:tcPr>
          <w:p w:rsidR="00253DB2" w:rsidRPr="00CA1DE2" w:rsidRDefault="00253DB2" w:rsidP="00253DB2">
            <w:pPr>
              <w:spacing w:before="60" w:after="60"/>
              <w:rPr>
                <w:sz w:val="20"/>
              </w:rPr>
            </w:pPr>
            <w:r w:rsidRPr="00CA1DE2">
              <w:rPr>
                <w:sz w:val="20"/>
              </w:rPr>
              <w:t>Payment Card Industry</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bCs/>
                <w:sz w:val="20"/>
              </w:rPr>
              <w:t>PHA</w:t>
            </w:r>
          </w:p>
        </w:tc>
        <w:tc>
          <w:tcPr>
            <w:tcW w:w="7334" w:type="dxa"/>
            <w:shd w:val="clear" w:color="auto" w:fill="auto"/>
            <w:vAlign w:val="center"/>
          </w:tcPr>
          <w:p w:rsidR="00253DB2" w:rsidRPr="00CA1DE2" w:rsidRDefault="00253DB2" w:rsidP="00253DB2">
            <w:pPr>
              <w:spacing w:before="60" w:after="60"/>
              <w:rPr>
                <w:sz w:val="20"/>
              </w:rPr>
            </w:pPr>
            <w:r w:rsidRPr="00CA1DE2">
              <w:rPr>
                <w:sz w:val="20"/>
              </w:rPr>
              <w:t>Physician Assistant</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bCs/>
                <w:sz w:val="20"/>
              </w:rPr>
            </w:pPr>
            <w:r w:rsidRPr="00CA1DE2">
              <w:rPr>
                <w:bCs/>
                <w:sz w:val="20"/>
              </w:rPr>
              <w:t>PHI</w:t>
            </w:r>
          </w:p>
        </w:tc>
        <w:tc>
          <w:tcPr>
            <w:tcW w:w="7334" w:type="dxa"/>
            <w:shd w:val="clear" w:color="auto" w:fill="auto"/>
            <w:vAlign w:val="center"/>
          </w:tcPr>
          <w:p w:rsidR="00253DB2" w:rsidRPr="00CA1DE2" w:rsidRDefault="00CE3198" w:rsidP="00253DB2">
            <w:pPr>
              <w:spacing w:before="60" w:after="60"/>
              <w:rPr>
                <w:sz w:val="20"/>
              </w:rPr>
            </w:pPr>
            <w:r>
              <w:rPr>
                <w:sz w:val="20"/>
              </w:rPr>
              <w:t>Protected Health</w:t>
            </w:r>
            <w:r w:rsidR="00253DB2" w:rsidRPr="00CA1DE2">
              <w:rPr>
                <w:sz w:val="20"/>
              </w:rPr>
              <w:t xml:space="preserve"> Information</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bCs/>
                <w:sz w:val="20"/>
              </w:rPr>
              <w:t>Portal Administrator</w:t>
            </w:r>
          </w:p>
        </w:tc>
        <w:tc>
          <w:tcPr>
            <w:tcW w:w="7334" w:type="dxa"/>
            <w:shd w:val="clear" w:color="auto" w:fill="auto"/>
            <w:vAlign w:val="center"/>
          </w:tcPr>
          <w:p w:rsidR="00253DB2" w:rsidRPr="00CA1DE2" w:rsidRDefault="00253DB2" w:rsidP="00253DB2">
            <w:pPr>
              <w:spacing w:before="60" w:after="60"/>
              <w:rPr>
                <w:sz w:val="20"/>
              </w:rPr>
            </w:pPr>
            <w:r w:rsidRPr="00CA1DE2">
              <w:rPr>
                <w:sz w:val="20"/>
              </w:rPr>
              <w:t>A member of the Genomic Health Information Systems staff who is responsible for responding to service requests relating to the Online Portal.</w:t>
            </w:r>
          </w:p>
        </w:tc>
      </w:tr>
      <w:tr w:rsidR="00253DB2" w:rsidRPr="00CA1DE2" w:rsidTr="00253DB2">
        <w:tc>
          <w:tcPr>
            <w:tcW w:w="2116" w:type="dxa"/>
            <w:shd w:val="clear" w:color="auto" w:fill="auto"/>
            <w:noWrap/>
            <w:vAlign w:val="center"/>
          </w:tcPr>
          <w:p w:rsidR="00253DB2" w:rsidRPr="00CA1DE2" w:rsidRDefault="00253DB2" w:rsidP="00253DB2">
            <w:pPr>
              <w:spacing w:before="60" w:after="60"/>
              <w:rPr>
                <w:sz w:val="20"/>
              </w:rPr>
            </w:pPr>
            <w:r w:rsidRPr="00CA1DE2">
              <w:rPr>
                <w:bCs/>
                <w:sz w:val="20"/>
              </w:rPr>
              <w:t>SAT</w:t>
            </w:r>
          </w:p>
        </w:tc>
        <w:tc>
          <w:tcPr>
            <w:tcW w:w="7334" w:type="dxa"/>
            <w:shd w:val="clear" w:color="auto" w:fill="auto"/>
            <w:vAlign w:val="center"/>
          </w:tcPr>
          <w:p w:rsidR="00253DB2" w:rsidRPr="00CA1DE2" w:rsidRDefault="00253DB2" w:rsidP="00253DB2">
            <w:pPr>
              <w:spacing w:before="60" w:after="60"/>
              <w:rPr>
                <w:sz w:val="20"/>
              </w:rPr>
            </w:pPr>
            <w:r>
              <w:rPr>
                <w:sz w:val="20"/>
              </w:rPr>
              <w:t xml:space="preserve">Sample Accessioning Technician – a role within </w:t>
            </w:r>
            <w:r w:rsidRPr="00CA1DE2">
              <w:rPr>
                <w:sz w:val="20"/>
              </w:rPr>
              <w:t>Customer Service</w:t>
            </w:r>
          </w:p>
        </w:tc>
      </w:tr>
      <w:tr w:rsidR="00253DB2" w:rsidRPr="00C53A73" w:rsidTr="00253DB2">
        <w:tc>
          <w:tcPr>
            <w:tcW w:w="2116" w:type="dxa"/>
            <w:shd w:val="clear" w:color="auto" w:fill="auto"/>
            <w:noWrap/>
            <w:vAlign w:val="center"/>
          </w:tcPr>
          <w:p w:rsidR="00253DB2" w:rsidRPr="00C53A73" w:rsidRDefault="00996DCF" w:rsidP="00253DB2">
            <w:pPr>
              <w:spacing w:before="60" w:after="60"/>
              <w:rPr>
                <w:bCs/>
                <w:sz w:val="20"/>
              </w:rPr>
            </w:pPr>
            <w:r w:rsidRPr="00996DCF">
              <w:rPr>
                <w:bCs/>
                <w:sz w:val="20"/>
              </w:rPr>
              <w:t>SOP</w:t>
            </w:r>
          </w:p>
        </w:tc>
        <w:tc>
          <w:tcPr>
            <w:tcW w:w="7334" w:type="dxa"/>
            <w:shd w:val="clear" w:color="auto" w:fill="auto"/>
            <w:vAlign w:val="center"/>
          </w:tcPr>
          <w:p w:rsidR="00253DB2" w:rsidRPr="00C53A73" w:rsidRDefault="00996DCF" w:rsidP="00253DB2">
            <w:pPr>
              <w:spacing w:before="60" w:after="60"/>
              <w:rPr>
                <w:sz w:val="20"/>
              </w:rPr>
            </w:pPr>
            <w:r w:rsidRPr="00996DCF">
              <w:rPr>
                <w:sz w:val="20"/>
              </w:rPr>
              <w:t>Standard Operating Procedure</w:t>
            </w:r>
          </w:p>
        </w:tc>
      </w:tr>
      <w:tr w:rsidR="00253DB2" w:rsidRPr="00CA1DE2" w:rsidTr="004D7C1B">
        <w:trPr>
          <w:trHeight w:val="975"/>
        </w:trPr>
        <w:tc>
          <w:tcPr>
            <w:tcW w:w="2116" w:type="dxa"/>
            <w:shd w:val="clear" w:color="auto" w:fill="auto"/>
            <w:noWrap/>
            <w:vAlign w:val="center"/>
          </w:tcPr>
          <w:p w:rsidR="00253DB2" w:rsidRPr="00CA1DE2" w:rsidRDefault="00253DB2" w:rsidP="00253DB2">
            <w:pPr>
              <w:spacing w:before="60" w:after="60"/>
              <w:rPr>
                <w:sz w:val="20"/>
              </w:rPr>
            </w:pPr>
            <w:r w:rsidRPr="00CA1DE2">
              <w:rPr>
                <w:bCs/>
                <w:sz w:val="20"/>
              </w:rPr>
              <w:t>Sponsor</w:t>
            </w:r>
          </w:p>
        </w:tc>
        <w:tc>
          <w:tcPr>
            <w:tcW w:w="7334" w:type="dxa"/>
            <w:shd w:val="clear" w:color="auto" w:fill="auto"/>
            <w:vAlign w:val="center"/>
          </w:tcPr>
          <w:p w:rsidR="00253DB2" w:rsidRPr="00CA1DE2" w:rsidRDefault="00253DB2" w:rsidP="00253DB2">
            <w:pPr>
              <w:spacing w:before="60" w:after="60"/>
              <w:rPr>
                <w:sz w:val="20"/>
              </w:rPr>
            </w:pPr>
            <w:r w:rsidRPr="00CA1DE2">
              <w:rPr>
                <w:sz w:val="20"/>
              </w:rPr>
              <w:t>A person [typically a Physician, Physician Assistant (PHA), or Nurse Practitioner (NP)] who has requested and been granted a GHI Online Portal account.  This person may access</w:t>
            </w:r>
            <w:r>
              <w:rPr>
                <w:sz w:val="20"/>
              </w:rPr>
              <w:t xml:space="preserve"> their patient reports (those for</w:t>
            </w:r>
            <w:r w:rsidRPr="00CA1DE2">
              <w:rPr>
                <w:sz w:val="20"/>
              </w:rPr>
              <w:t xml:space="preserve"> which they have been listed as a physician) and order diagnostic tests using the Online Portal.  This person may also authorize Delegates to access their patient reports, and request diagnostic tests ordered by the Sponsor, through the GHI Online Portal.</w:t>
            </w:r>
          </w:p>
        </w:tc>
      </w:tr>
      <w:tr w:rsidR="00253DB2" w:rsidRPr="00C53A73" w:rsidTr="00253DB2">
        <w:tc>
          <w:tcPr>
            <w:tcW w:w="2116" w:type="dxa"/>
            <w:shd w:val="clear" w:color="auto" w:fill="auto"/>
            <w:noWrap/>
            <w:vAlign w:val="center"/>
          </w:tcPr>
          <w:p w:rsidR="00253DB2" w:rsidRPr="00C53A73" w:rsidRDefault="00996DCF" w:rsidP="00253DB2">
            <w:pPr>
              <w:spacing w:before="60" w:after="60"/>
              <w:rPr>
                <w:bCs/>
                <w:sz w:val="20"/>
              </w:rPr>
            </w:pPr>
            <w:r w:rsidRPr="00996DCF">
              <w:rPr>
                <w:bCs/>
                <w:sz w:val="20"/>
              </w:rPr>
              <w:t xml:space="preserve">SSN </w:t>
            </w:r>
          </w:p>
        </w:tc>
        <w:tc>
          <w:tcPr>
            <w:tcW w:w="7334" w:type="dxa"/>
            <w:shd w:val="clear" w:color="auto" w:fill="auto"/>
            <w:vAlign w:val="center"/>
          </w:tcPr>
          <w:p w:rsidR="00253DB2" w:rsidRPr="00C53A73" w:rsidRDefault="00996DCF" w:rsidP="00253DB2">
            <w:pPr>
              <w:spacing w:before="60" w:after="60"/>
              <w:rPr>
                <w:sz w:val="20"/>
              </w:rPr>
            </w:pPr>
            <w:r w:rsidRPr="00996DCF">
              <w:rPr>
                <w:sz w:val="20"/>
              </w:rPr>
              <w:t>Social Security Number</w:t>
            </w:r>
          </w:p>
        </w:tc>
      </w:tr>
    </w:tbl>
    <w:p w:rsidR="00AB45D6" w:rsidRPr="00CA449A" w:rsidRDefault="0051326A" w:rsidP="00CA449A">
      <w:pPr>
        <w:rPr>
          <w:sz w:val="20"/>
        </w:rPr>
      </w:pPr>
      <w:bookmarkStart w:id="611" w:name="_Toc271871167"/>
      <w:bookmarkStart w:id="612" w:name="_Toc271871646"/>
      <w:bookmarkStart w:id="613" w:name="_Toc271872448"/>
      <w:bookmarkStart w:id="614" w:name="_Toc271873295"/>
      <w:bookmarkStart w:id="615" w:name="_Toc271873454"/>
      <w:bookmarkStart w:id="616" w:name="_Toc271873613"/>
      <w:bookmarkStart w:id="617" w:name="_Toc271873772"/>
      <w:bookmarkStart w:id="618" w:name="_Toc271873932"/>
      <w:bookmarkStart w:id="619" w:name="_Toc271874092"/>
      <w:bookmarkStart w:id="620" w:name="_Toc271874254"/>
      <w:bookmarkStart w:id="621" w:name="_Toc271874419"/>
      <w:bookmarkStart w:id="622" w:name="_Toc271874545"/>
      <w:bookmarkStart w:id="623" w:name="_Toc271874672"/>
      <w:bookmarkStart w:id="624" w:name="_Toc271874799"/>
      <w:bookmarkStart w:id="625" w:name="_Toc271874925"/>
      <w:bookmarkStart w:id="626" w:name="_Toc271875053"/>
      <w:bookmarkStart w:id="627" w:name="_Toc271875180"/>
      <w:bookmarkStart w:id="628" w:name="_Toc271875330"/>
      <w:bookmarkStart w:id="629" w:name="_Toc271875499"/>
      <w:bookmarkStart w:id="630" w:name="_Toc271875667"/>
      <w:bookmarkStart w:id="631" w:name="_Toc271875836"/>
      <w:bookmarkStart w:id="632" w:name="_Toc271876013"/>
      <w:bookmarkStart w:id="633" w:name="_Toc271876190"/>
      <w:bookmarkStart w:id="634" w:name="_Toc271876367"/>
      <w:bookmarkStart w:id="635" w:name="_Toc271876552"/>
      <w:bookmarkStart w:id="636" w:name="_Toc271878142"/>
      <w:bookmarkStart w:id="637" w:name="_Toc271878342"/>
      <w:bookmarkStart w:id="638" w:name="_Toc271866883"/>
      <w:bookmarkStart w:id="639" w:name="_Toc271870346"/>
      <w:bookmarkStart w:id="640" w:name="_Toc271871168"/>
      <w:bookmarkStart w:id="641" w:name="_Toc271871647"/>
      <w:bookmarkStart w:id="642" w:name="_Toc271872449"/>
      <w:bookmarkStart w:id="643" w:name="_Toc271873296"/>
      <w:bookmarkStart w:id="644" w:name="_Toc271873455"/>
      <w:bookmarkStart w:id="645" w:name="_Toc271873614"/>
      <w:bookmarkStart w:id="646" w:name="_Toc271873773"/>
      <w:bookmarkStart w:id="647" w:name="_Toc271873933"/>
      <w:bookmarkStart w:id="648" w:name="_Toc271874093"/>
      <w:bookmarkStart w:id="649" w:name="_Toc271874255"/>
      <w:bookmarkStart w:id="650" w:name="_Toc271874420"/>
      <w:bookmarkStart w:id="651" w:name="_Toc271874546"/>
      <w:bookmarkStart w:id="652" w:name="_Toc271874673"/>
      <w:bookmarkStart w:id="653" w:name="_Toc271874800"/>
      <w:bookmarkStart w:id="654" w:name="_Toc271874926"/>
      <w:bookmarkStart w:id="655" w:name="_Toc271875054"/>
      <w:bookmarkStart w:id="656" w:name="_Toc271875181"/>
      <w:bookmarkStart w:id="657" w:name="_Toc271875331"/>
      <w:bookmarkStart w:id="658" w:name="_Toc271875500"/>
      <w:bookmarkStart w:id="659" w:name="_Toc271875668"/>
      <w:bookmarkStart w:id="660" w:name="_Toc271875837"/>
      <w:bookmarkStart w:id="661" w:name="_Toc271876014"/>
      <w:bookmarkStart w:id="662" w:name="_Toc271876191"/>
      <w:bookmarkStart w:id="663" w:name="_Toc271876368"/>
      <w:bookmarkStart w:id="664" w:name="_Toc271876553"/>
      <w:bookmarkStart w:id="665" w:name="_Toc271878143"/>
      <w:bookmarkStart w:id="666" w:name="_Toc271878343"/>
      <w:bookmarkStart w:id="667" w:name="_Toc271878929"/>
      <w:bookmarkStart w:id="668" w:name="_Toc271879145"/>
      <w:bookmarkStart w:id="669" w:name="_Toc271879494"/>
      <w:bookmarkStart w:id="670" w:name="_Toc271879855"/>
      <w:bookmarkStart w:id="671" w:name="_Toc271880227"/>
      <w:bookmarkStart w:id="672" w:name="_Toc271880601"/>
      <w:bookmarkStart w:id="673" w:name="_Toc271880976"/>
      <w:bookmarkStart w:id="674" w:name="_Toc271881152"/>
      <w:bookmarkStart w:id="675" w:name="_Toc271881328"/>
      <w:bookmarkStart w:id="676" w:name="_Toc271881503"/>
      <w:bookmarkStart w:id="677" w:name="_Toc271881677"/>
      <w:bookmarkStart w:id="678" w:name="_Toc271881852"/>
      <w:bookmarkStart w:id="679" w:name="_Toc271882028"/>
      <w:bookmarkStart w:id="680" w:name="_Toc271866884"/>
      <w:bookmarkStart w:id="681" w:name="_Toc271870347"/>
      <w:bookmarkStart w:id="682" w:name="_Toc271871169"/>
      <w:bookmarkStart w:id="683" w:name="_Toc271871648"/>
      <w:bookmarkStart w:id="684" w:name="_Toc271872450"/>
      <w:bookmarkStart w:id="685" w:name="_Toc271873297"/>
      <w:bookmarkStart w:id="686" w:name="_Toc271873456"/>
      <w:bookmarkStart w:id="687" w:name="_Toc271873615"/>
      <w:bookmarkStart w:id="688" w:name="_Toc271873774"/>
      <w:bookmarkStart w:id="689" w:name="_Toc271873934"/>
      <w:bookmarkStart w:id="690" w:name="_Toc271874094"/>
      <w:bookmarkStart w:id="691" w:name="_Toc271874256"/>
      <w:bookmarkStart w:id="692" w:name="_Toc271874421"/>
      <w:bookmarkStart w:id="693" w:name="_Toc271874547"/>
      <w:bookmarkStart w:id="694" w:name="_Toc271874674"/>
      <w:bookmarkStart w:id="695" w:name="_Toc271874801"/>
      <w:bookmarkStart w:id="696" w:name="_Toc271874927"/>
      <w:bookmarkStart w:id="697" w:name="_Toc271875055"/>
      <w:bookmarkStart w:id="698" w:name="_Toc271875182"/>
      <w:bookmarkStart w:id="699" w:name="_Toc271875332"/>
      <w:bookmarkStart w:id="700" w:name="_Toc271875501"/>
      <w:bookmarkStart w:id="701" w:name="_Toc271875669"/>
      <w:bookmarkStart w:id="702" w:name="_Toc271875838"/>
      <w:bookmarkStart w:id="703" w:name="_Toc271876015"/>
      <w:bookmarkStart w:id="704" w:name="_Toc271876192"/>
      <w:bookmarkStart w:id="705" w:name="_Toc271876369"/>
      <w:bookmarkStart w:id="706" w:name="_Toc271876554"/>
      <w:bookmarkStart w:id="707" w:name="_Toc271878144"/>
      <w:bookmarkStart w:id="708" w:name="_Toc271878344"/>
      <w:bookmarkStart w:id="709" w:name="_Toc271878930"/>
      <w:bookmarkStart w:id="710" w:name="_Toc271879146"/>
      <w:bookmarkStart w:id="711" w:name="_Toc271879495"/>
      <w:bookmarkStart w:id="712" w:name="_Toc271879856"/>
      <w:bookmarkStart w:id="713" w:name="_Toc271880228"/>
      <w:bookmarkStart w:id="714" w:name="_Toc271880602"/>
      <w:bookmarkStart w:id="715" w:name="_Toc271880977"/>
      <w:bookmarkStart w:id="716" w:name="_Toc271881153"/>
      <w:bookmarkStart w:id="717" w:name="_Toc271881329"/>
      <w:bookmarkStart w:id="718" w:name="_Toc271881504"/>
      <w:bookmarkStart w:id="719" w:name="_Toc271881678"/>
      <w:bookmarkStart w:id="720" w:name="_Toc271881853"/>
      <w:bookmarkStart w:id="721" w:name="_Toc271882029"/>
      <w:bookmarkStart w:id="722" w:name="_Toc271864509"/>
      <w:bookmarkStart w:id="723" w:name="_Toc292202262"/>
      <w:bookmarkStart w:id="724" w:name="_Toc386710422"/>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r>
        <w:br w:type="page"/>
      </w:r>
      <w:bookmarkStart w:id="725" w:name="_Toc271866886"/>
      <w:bookmarkStart w:id="726" w:name="_Toc271870349"/>
      <w:bookmarkStart w:id="727" w:name="_Toc271871171"/>
      <w:bookmarkStart w:id="728" w:name="_Toc271871650"/>
      <w:bookmarkStart w:id="729" w:name="_Toc271872452"/>
      <w:bookmarkStart w:id="730" w:name="_Toc271873299"/>
      <w:bookmarkStart w:id="731" w:name="_Toc271873458"/>
      <w:bookmarkStart w:id="732" w:name="_Toc271873617"/>
      <w:bookmarkStart w:id="733" w:name="_Toc271873776"/>
      <w:bookmarkStart w:id="734" w:name="_Toc271873936"/>
      <w:bookmarkStart w:id="735" w:name="_Toc271874096"/>
      <w:bookmarkStart w:id="736" w:name="_Toc271874258"/>
      <w:bookmarkStart w:id="737" w:name="_Toc271874423"/>
      <w:bookmarkStart w:id="738" w:name="_Toc271874549"/>
      <w:bookmarkStart w:id="739" w:name="_Toc271874676"/>
      <w:bookmarkStart w:id="740" w:name="_Toc271874803"/>
      <w:bookmarkStart w:id="741" w:name="_Toc271874929"/>
      <w:bookmarkStart w:id="742" w:name="_Toc271875057"/>
      <w:bookmarkStart w:id="743" w:name="_Toc271875184"/>
      <w:bookmarkStart w:id="744" w:name="_Toc271875334"/>
      <w:bookmarkStart w:id="745" w:name="_Toc271875503"/>
      <w:bookmarkStart w:id="746" w:name="_Toc271875671"/>
      <w:bookmarkStart w:id="747" w:name="_Toc271875840"/>
      <w:bookmarkStart w:id="748" w:name="_Toc271876017"/>
      <w:bookmarkStart w:id="749" w:name="_Toc271876194"/>
      <w:bookmarkStart w:id="750" w:name="_Toc271876371"/>
      <w:bookmarkStart w:id="751" w:name="_Toc271876556"/>
      <w:bookmarkStart w:id="752" w:name="_Toc271878146"/>
      <w:bookmarkStart w:id="753" w:name="_Toc271878346"/>
      <w:bookmarkStart w:id="754" w:name="_Toc386710423"/>
      <w:bookmarkStart w:id="755" w:name="_Toc426474939"/>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rsidR="00253DB2" w:rsidRDefault="00253DB2" w:rsidP="0051326A">
      <w:pPr>
        <w:pStyle w:val="Heading2"/>
      </w:pPr>
      <w:bookmarkStart w:id="756" w:name="_Toc255802674"/>
      <w:bookmarkStart w:id="757" w:name="_Toc255803466"/>
      <w:bookmarkStart w:id="758" w:name="_Toc253660435"/>
      <w:bookmarkStart w:id="759" w:name="_Toc271790691"/>
      <w:bookmarkStart w:id="760" w:name="_Toc292202263"/>
      <w:bookmarkStart w:id="761" w:name="_Toc303757500"/>
      <w:r w:rsidRPr="00CA1DE2">
        <w:lastRenderedPageBreak/>
        <w:t>Related Documents</w:t>
      </w:r>
      <w:bookmarkEnd w:id="756"/>
      <w:bookmarkEnd w:id="757"/>
      <w:bookmarkEnd w:id="758"/>
      <w:bookmarkEnd w:id="759"/>
      <w:bookmarkEnd w:id="760"/>
      <w:bookmarkEnd w:id="761"/>
    </w:p>
    <w:tbl>
      <w:tblPr>
        <w:tblW w:w="8910" w:type="dxa"/>
        <w:tblInd w:w="558" w:type="dxa"/>
        <w:tblLayout w:type="fixed"/>
        <w:tblLook w:val="0000" w:firstRow="0" w:lastRow="0" w:firstColumn="0" w:lastColumn="0" w:noHBand="0" w:noVBand="0"/>
      </w:tblPr>
      <w:tblGrid>
        <w:gridCol w:w="2217"/>
        <w:gridCol w:w="6693"/>
      </w:tblGrid>
      <w:tr w:rsidR="00253DB2" w:rsidRPr="009C11CE" w:rsidTr="00CA449A">
        <w:trPr>
          <w:cantSplit/>
        </w:trPr>
        <w:tc>
          <w:tcPr>
            <w:tcW w:w="2217" w:type="dxa"/>
            <w:tcBorders>
              <w:top w:val="single" w:sz="6" w:space="0" w:color="auto"/>
              <w:left w:val="single" w:sz="6" w:space="0" w:color="auto"/>
              <w:bottom w:val="single" w:sz="6" w:space="0" w:color="auto"/>
              <w:right w:val="single" w:sz="6" w:space="0" w:color="auto"/>
            </w:tcBorders>
            <w:shd w:val="pct10" w:color="auto" w:fill="FFFFFF"/>
          </w:tcPr>
          <w:p w:rsidR="00AB45D6" w:rsidRDefault="00253DB2">
            <w:pPr>
              <w:spacing w:before="40" w:after="40"/>
              <w:jc w:val="center"/>
              <w:rPr>
                <w:b/>
                <w:sz w:val="20"/>
              </w:rPr>
            </w:pPr>
            <w:r w:rsidRPr="009C11CE">
              <w:rPr>
                <w:b/>
                <w:sz w:val="20"/>
              </w:rPr>
              <w:t>Document Number</w:t>
            </w:r>
          </w:p>
        </w:tc>
        <w:tc>
          <w:tcPr>
            <w:tcW w:w="6693" w:type="dxa"/>
            <w:tcBorders>
              <w:top w:val="single" w:sz="6" w:space="0" w:color="auto"/>
              <w:left w:val="single" w:sz="6" w:space="0" w:color="auto"/>
              <w:bottom w:val="single" w:sz="6" w:space="0" w:color="auto"/>
              <w:right w:val="single" w:sz="6" w:space="0" w:color="auto"/>
            </w:tcBorders>
            <w:shd w:val="pct10" w:color="auto" w:fill="FFFFFF"/>
          </w:tcPr>
          <w:p w:rsidR="00AB45D6" w:rsidRDefault="00253DB2">
            <w:pPr>
              <w:spacing w:before="40" w:after="40"/>
              <w:jc w:val="center"/>
              <w:rPr>
                <w:b/>
                <w:sz w:val="20"/>
              </w:rPr>
            </w:pPr>
            <w:r w:rsidRPr="009C11CE">
              <w:rPr>
                <w:b/>
                <w:sz w:val="20"/>
              </w:rPr>
              <w:t>Document Name</w:t>
            </w:r>
          </w:p>
        </w:tc>
      </w:tr>
      <w:tr w:rsidR="00253DB2" w:rsidRPr="009C11CE" w:rsidTr="00CA449A">
        <w:trPr>
          <w:cantSplit/>
        </w:trPr>
        <w:tc>
          <w:tcPr>
            <w:tcW w:w="2217" w:type="dxa"/>
            <w:tcBorders>
              <w:left w:val="single" w:sz="6" w:space="0" w:color="auto"/>
              <w:bottom w:val="single" w:sz="6" w:space="0" w:color="auto"/>
            </w:tcBorders>
          </w:tcPr>
          <w:p w:rsidR="00AB45D6" w:rsidRDefault="00253DB2">
            <w:pPr>
              <w:spacing w:before="40" w:after="40"/>
              <w:rPr>
                <w:sz w:val="20"/>
              </w:rPr>
            </w:pPr>
            <w:r>
              <w:rPr>
                <w:sz w:val="20"/>
              </w:rPr>
              <w:t>ERD-OP-IT-05-019-N</w:t>
            </w:r>
          </w:p>
        </w:tc>
        <w:tc>
          <w:tcPr>
            <w:tcW w:w="6693" w:type="dxa"/>
            <w:tcBorders>
              <w:top w:val="single" w:sz="6" w:space="0" w:color="auto"/>
              <w:left w:val="single" w:sz="6" w:space="0" w:color="auto"/>
              <w:bottom w:val="single" w:sz="6" w:space="0" w:color="auto"/>
              <w:right w:val="single" w:sz="6" w:space="0" w:color="auto"/>
            </w:tcBorders>
          </w:tcPr>
          <w:p w:rsidR="00AB45D6" w:rsidRDefault="00253DB2">
            <w:pPr>
              <w:spacing w:before="40" w:after="40"/>
              <w:rPr>
                <w:sz w:val="20"/>
              </w:rPr>
            </w:pPr>
            <w:r>
              <w:rPr>
                <w:sz w:val="20"/>
              </w:rPr>
              <w:t>Requirements Specification for Portal and Online Ordering</w:t>
            </w:r>
          </w:p>
        </w:tc>
      </w:tr>
      <w:tr w:rsidR="00253DB2" w:rsidRPr="009C11CE" w:rsidTr="00CA449A">
        <w:trPr>
          <w:cantSplit/>
        </w:trPr>
        <w:tc>
          <w:tcPr>
            <w:tcW w:w="2217" w:type="dxa"/>
            <w:tcBorders>
              <w:top w:val="single" w:sz="6" w:space="0" w:color="auto"/>
              <w:left w:val="single" w:sz="6" w:space="0" w:color="auto"/>
              <w:bottom w:val="single" w:sz="6" w:space="0" w:color="auto"/>
            </w:tcBorders>
          </w:tcPr>
          <w:p w:rsidR="00AB45D6" w:rsidRDefault="00253DB2">
            <w:pPr>
              <w:spacing w:before="40" w:after="40"/>
              <w:rPr>
                <w:sz w:val="20"/>
              </w:rPr>
            </w:pPr>
            <w:r>
              <w:rPr>
                <w:sz w:val="20"/>
              </w:rPr>
              <w:t>EDD-OP-IT-05-019-N</w:t>
            </w:r>
          </w:p>
        </w:tc>
        <w:tc>
          <w:tcPr>
            <w:tcW w:w="6693" w:type="dxa"/>
            <w:tcBorders>
              <w:top w:val="single" w:sz="6" w:space="0" w:color="auto"/>
              <w:left w:val="single" w:sz="6" w:space="0" w:color="auto"/>
              <w:bottom w:val="single" w:sz="6" w:space="0" w:color="auto"/>
              <w:right w:val="single" w:sz="6" w:space="0" w:color="auto"/>
            </w:tcBorders>
          </w:tcPr>
          <w:p w:rsidR="00AB45D6" w:rsidRDefault="00253DB2">
            <w:pPr>
              <w:spacing w:before="40" w:after="40"/>
              <w:rPr>
                <w:sz w:val="20"/>
              </w:rPr>
            </w:pPr>
            <w:r>
              <w:rPr>
                <w:sz w:val="20"/>
              </w:rPr>
              <w:t>Design Specification for Portal and Online Ordering</w:t>
            </w:r>
          </w:p>
        </w:tc>
      </w:tr>
      <w:tr w:rsidR="00253DB2" w:rsidRPr="009C11CE" w:rsidTr="00CA449A">
        <w:trPr>
          <w:cantSplit/>
        </w:trPr>
        <w:tc>
          <w:tcPr>
            <w:tcW w:w="2217" w:type="dxa"/>
            <w:tcBorders>
              <w:top w:val="single" w:sz="6" w:space="0" w:color="auto"/>
              <w:left w:val="single" w:sz="6" w:space="0" w:color="auto"/>
              <w:bottom w:val="single" w:sz="6" w:space="0" w:color="auto"/>
            </w:tcBorders>
          </w:tcPr>
          <w:p w:rsidR="00AB45D6" w:rsidRDefault="00253DB2">
            <w:pPr>
              <w:spacing w:before="40" w:after="40"/>
              <w:rPr>
                <w:sz w:val="20"/>
              </w:rPr>
            </w:pPr>
            <w:r>
              <w:rPr>
                <w:sz w:val="20"/>
              </w:rPr>
              <w:t>ERD-OP-IT-05-019-O</w:t>
            </w:r>
          </w:p>
        </w:tc>
        <w:tc>
          <w:tcPr>
            <w:tcW w:w="6693" w:type="dxa"/>
            <w:tcBorders>
              <w:top w:val="single" w:sz="6" w:space="0" w:color="auto"/>
              <w:left w:val="single" w:sz="6" w:space="0" w:color="auto"/>
              <w:bottom w:val="single" w:sz="6" w:space="0" w:color="auto"/>
              <w:right w:val="single" w:sz="6" w:space="0" w:color="auto"/>
            </w:tcBorders>
          </w:tcPr>
          <w:p w:rsidR="00AB45D6" w:rsidRDefault="00253DB2">
            <w:pPr>
              <w:spacing w:before="40" w:after="40"/>
              <w:rPr>
                <w:sz w:val="20"/>
              </w:rPr>
            </w:pPr>
            <w:r>
              <w:rPr>
                <w:color w:val="000000"/>
                <w:sz w:val="20"/>
              </w:rPr>
              <w:t xml:space="preserve">Requirement Specification for Speaker Portal </w:t>
            </w:r>
          </w:p>
        </w:tc>
      </w:tr>
      <w:tr w:rsidR="00253DB2" w:rsidRPr="009C11CE" w:rsidTr="00CA449A">
        <w:trPr>
          <w:cantSplit/>
        </w:trPr>
        <w:tc>
          <w:tcPr>
            <w:tcW w:w="2217" w:type="dxa"/>
            <w:tcBorders>
              <w:top w:val="single" w:sz="6" w:space="0" w:color="auto"/>
              <w:left w:val="single" w:sz="6" w:space="0" w:color="auto"/>
              <w:bottom w:val="single" w:sz="6" w:space="0" w:color="auto"/>
            </w:tcBorders>
          </w:tcPr>
          <w:p w:rsidR="00AB45D6" w:rsidRDefault="00253DB2">
            <w:pPr>
              <w:spacing w:before="40" w:after="40"/>
              <w:rPr>
                <w:sz w:val="20"/>
              </w:rPr>
            </w:pPr>
            <w:r>
              <w:rPr>
                <w:sz w:val="20"/>
              </w:rPr>
              <w:t>EDD-OP-IT-05-019-O</w:t>
            </w:r>
          </w:p>
        </w:tc>
        <w:tc>
          <w:tcPr>
            <w:tcW w:w="6693" w:type="dxa"/>
            <w:tcBorders>
              <w:top w:val="single" w:sz="6" w:space="0" w:color="auto"/>
              <w:left w:val="single" w:sz="6" w:space="0" w:color="auto"/>
              <w:bottom w:val="single" w:sz="6" w:space="0" w:color="auto"/>
              <w:right w:val="single" w:sz="6" w:space="0" w:color="auto"/>
            </w:tcBorders>
          </w:tcPr>
          <w:p w:rsidR="00AB45D6" w:rsidRDefault="00253DB2">
            <w:pPr>
              <w:spacing w:before="40" w:after="40"/>
              <w:rPr>
                <w:color w:val="000000"/>
                <w:sz w:val="20"/>
              </w:rPr>
            </w:pPr>
            <w:r>
              <w:rPr>
                <w:color w:val="000000"/>
                <w:sz w:val="20"/>
              </w:rPr>
              <w:t>Design Specification for Speaker Portal</w:t>
            </w:r>
          </w:p>
        </w:tc>
      </w:tr>
      <w:tr w:rsidR="00253DB2" w:rsidRPr="009C11CE" w:rsidTr="00CA449A">
        <w:trPr>
          <w:cantSplit/>
        </w:trPr>
        <w:tc>
          <w:tcPr>
            <w:tcW w:w="2217" w:type="dxa"/>
            <w:tcBorders>
              <w:top w:val="single" w:sz="6" w:space="0" w:color="auto"/>
              <w:left w:val="single" w:sz="6" w:space="0" w:color="auto"/>
              <w:bottom w:val="single" w:sz="6" w:space="0" w:color="auto"/>
            </w:tcBorders>
          </w:tcPr>
          <w:p w:rsidR="00AB45D6" w:rsidRDefault="00253DB2">
            <w:pPr>
              <w:spacing w:before="40" w:after="40"/>
              <w:rPr>
                <w:sz w:val="20"/>
              </w:rPr>
            </w:pPr>
            <w:r>
              <w:rPr>
                <w:sz w:val="20"/>
              </w:rPr>
              <w:t>SOP-OP-PA-03-001</w:t>
            </w:r>
          </w:p>
        </w:tc>
        <w:tc>
          <w:tcPr>
            <w:tcW w:w="6693" w:type="dxa"/>
            <w:tcBorders>
              <w:top w:val="single" w:sz="6" w:space="0" w:color="auto"/>
              <w:left w:val="single" w:sz="6" w:space="0" w:color="auto"/>
              <w:bottom w:val="single" w:sz="6" w:space="0" w:color="auto"/>
              <w:right w:val="single" w:sz="6" w:space="0" w:color="auto"/>
            </w:tcBorders>
          </w:tcPr>
          <w:p w:rsidR="00AB45D6" w:rsidRDefault="00253DB2">
            <w:pPr>
              <w:pStyle w:val="Body2"/>
              <w:spacing w:before="40" w:after="40"/>
              <w:ind w:left="0"/>
            </w:pPr>
            <w:r>
              <w:t>Requisition Processing</w:t>
            </w:r>
          </w:p>
        </w:tc>
      </w:tr>
      <w:tr w:rsidR="00253DB2" w:rsidRPr="009C11CE" w:rsidTr="00CA449A">
        <w:trPr>
          <w:cantSplit/>
        </w:trPr>
        <w:tc>
          <w:tcPr>
            <w:tcW w:w="2217" w:type="dxa"/>
            <w:tcBorders>
              <w:top w:val="single" w:sz="6" w:space="0" w:color="auto"/>
              <w:left w:val="single" w:sz="6" w:space="0" w:color="auto"/>
              <w:bottom w:val="single" w:sz="6" w:space="0" w:color="auto"/>
            </w:tcBorders>
          </w:tcPr>
          <w:p w:rsidR="00AB45D6" w:rsidRDefault="00253DB2">
            <w:pPr>
              <w:spacing w:before="40" w:after="40"/>
              <w:rPr>
                <w:sz w:val="20"/>
              </w:rPr>
            </w:pPr>
            <w:r>
              <w:rPr>
                <w:sz w:val="20"/>
              </w:rPr>
              <w:t>SOP-OP-PA-03-019</w:t>
            </w:r>
          </w:p>
        </w:tc>
        <w:tc>
          <w:tcPr>
            <w:tcW w:w="6693" w:type="dxa"/>
            <w:tcBorders>
              <w:top w:val="single" w:sz="6" w:space="0" w:color="auto"/>
              <w:left w:val="single" w:sz="6" w:space="0" w:color="auto"/>
              <w:bottom w:val="single" w:sz="6" w:space="0" w:color="auto"/>
              <w:right w:val="single" w:sz="6" w:space="0" w:color="auto"/>
            </w:tcBorders>
          </w:tcPr>
          <w:p w:rsidR="00AB45D6" w:rsidRDefault="00253DB2">
            <w:pPr>
              <w:pStyle w:val="Body2"/>
              <w:spacing w:before="40" w:after="40"/>
              <w:ind w:left="0"/>
            </w:pPr>
            <w:r>
              <w:t>Online Ordering Requisition Processing</w:t>
            </w:r>
          </w:p>
        </w:tc>
      </w:tr>
      <w:tr w:rsidR="00253DB2" w:rsidRPr="009C11CE" w:rsidTr="00CA449A">
        <w:trPr>
          <w:cantSplit/>
        </w:trPr>
        <w:tc>
          <w:tcPr>
            <w:tcW w:w="2217" w:type="dxa"/>
            <w:tcBorders>
              <w:top w:val="single" w:sz="6" w:space="0" w:color="auto"/>
              <w:left w:val="single" w:sz="6" w:space="0" w:color="auto"/>
              <w:bottom w:val="single" w:sz="6" w:space="0" w:color="auto"/>
            </w:tcBorders>
          </w:tcPr>
          <w:p w:rsidR="00AB45D6" w:rsidRDefault="00253DB2">
            <w:pPr>
              <w:spacing w:before="40" w:after="40"/>
              <w:rPr>
                <w:sz w:val="20"/>
              </w:rPr>
            </w:pPr>
            <w:r w:rsidRPr="00D01E1F">
              <w:rPr>
                <w:sz w:val="20"/>
              </w:rPr>
              <w:t>SOP-CO-GA-02-007</w:t>
            </w:r>
            <w:r>
              <w:rPr>
                <w:sz w:val="20"/>
              </w:rPr>
              <w:t xml:space="preserve"> </w:t>
            </w:r>
          </w:p>
        </w:tc>
        <w:tc>
          <w:tcPr>
            <w:tcW w:w="6693" w:type="dxa"/>
            <w:tcBorders>
              <w:top w:val="single" w:sz="6" w:space="0" w:color="auto"/>
              <w:left w:val="single" w:sz="6" w:space="0" w:color="auto"/>
              <w:bottom w:val="single" w:sz="6" w:space="0" w:color="auto"/>
              <w:right w:val="single" w:sz="6" w:space="0" w:color="auto"/>
            </w:tcBorders>
          </w:tcPr>
          <w:p w:rsidR="00AB45D6" w:rsidRDefault="00253DB2">
            <w:pPr>
              <w:pStyle w:val="Body2"/>
              <w:spacing w:before="40" w:after="40"/>
              <w:ind w:left="0"/>
            </w:pPr>
            <w:r w:rsidRPr="00065FA9">
              <w:t>Approval and Use of Promotional, Public, and Competitive Statements</w:t>
            </w:r>
            <w:r>
              <w:t xml:space="preserve"> </w:t>
            </w:r>
          </w:p>
        </w:tc>
      </w:tr>
      <w:tr w:rsidR="00A660AC" w:rsidRPr="009C11CE" w:rsidTr="00CA449A">
        <w:trPr>
          <w:cantSplit/>
        </w:trPr>
        <w:tc>
          <w:tcPr>
            <w:tcW w:w="2217" w:type="dxa"/>
            <w:tcBorders>
              <w:top w:val="single" w:sz="6" w:space="0" w:color="auto"/>
              <w:left w:val="single" w:sz="6" w:space="0" w:color="auto"/>
              <w:bottom w:val="single" w:sz="6" w:space="0" w:color="auto"/>
            </w:tcBorders>
          </w:tcPr>
          <w:p w:rsidR="00A660AC" w:rsidRPr="00A660AC" w:rsidRDefault="00996DCF">
            <w:pPr>
              <w:spacing w:before="40" w:after="40"/>
              <w:rPr>
                <w:sz w:val="20"/>
              </w:rPr>
            </w:pPr>
            <w:r w:rsidRPr="00996DCF">
              <w:rPr>
                <w:sz w:val="20"/>
              </w:rPr>
              <w:t>SOP-OP-PA-03-014</w:t>
            </w:r>
          </w:p>
        </w:tc>
        <w:tc>
          <w:tcPr>
            <w:tcW w:w="6693" w:type="dxa"/>
            <w:tcBorders>
              <w:top w:val="single" w:sz="6" w:space="0" w:color="auto"/>
              <w:left w:val="single" w:sz="6" w:space="0" w:color="auto"/>
              <w:bottom w:val="single" w:sz="6" w:space="0" w:color="auto"/>
              <w:right w:val="single" w:sz="6" w:space="0" w:color="auto"/>
            </w:tcBorders>
          </w:tcPr>
          <w:p w:rsidR="00A660AC" w:rsidRPr="00065FA9" w:rsidRDefault="00A660AC">
            <w:pPr>
              <w:pStyle w:val="Body2"/>
              <w:spacing w:before="40" w:after="40"/>
              <w:ind w:left="0"/>
            </w:pPr>
            <w:r>
              <w:t>Managing Online Portal Accounts</w:t>
            </w:r>
          </w:p>
        </w:tc>
      </w:tr>
    </w:tbl>
    <w:p w:rsidR="00253DB2" w:rsidRDefault="00253DB2" w:rsidP="0051326A">
      <w:pPr>
        <w:pStyle w:val="Heading2"/>
      </w:pPr>
      <w:bookmarkStart w:id="762" w:name="_Toc292202264"/>
      <w:bookmarkStart w:id="763" w:name="_Toc303757501"/>
      <w:r>
        <w:t>Styles Used in This Document</w:t>
      </w:r>
      <w:bookmarkEnd w:id="762"/>
      <w:bookmarkEnd w:id="763"/>
    </w:p>
    <w:p w:rsidR="00253DB2" w:rsidRDefault="00253DB2" w:rsidP="00253DB2">
      <w:pPr>
        <w:pStyle w:val="Body2"/>
        <w:ind w:left="720"/>
      </w:pPr>
      <w:r>
        <w:t>The following styles are used in this document:</w:t>
      </w:r>
    </w:p>
    <w:p w:rsidR="00AB45D6" w:rsidRDefault="00253DB2" w:rsidP="00A26A93">
      <w:pPr>
        <w:pStyle w:val="Body2"/>
        <w:numPr>
          <w:ilvl w:val="0"/>
          <w:numId w:val="15"/>
        </w:numPr>
      </w:pPr>
      <w:r>
        <w:t xml:space="preserve">Exact text that will be presented to the user is in </w:t>
      </w:r>
      <w:r w:rsidRPr="00123FD2">
        <w:rPr>
          <w:color w:val="E36C0A" w:themeColor="accent6" w:themeShade="BF"/>
        </w:rPr>
        <w:t>orange</w:t>
      </w:r>
      <w:r>
        <w:t xml:space="preserve">. </w:t>
      </w:r>
    </w:p>
    <w:p w:rsidR="00AB45D6" w:rsidRDefault="00253DB2" w:rsidP="00A26A93">
      <w:pPr>
        <w:pStyle w:val="Body2"/>
        <w:numPr>
          <w:ilvl w:val="0"/>
          <w:numId w:val="15"/>
        </w:numPr>
      </w:pPr>
      <w:r>
        <w:t xml:space="preserve">Explanatory text that provides more information about the content requirements is in </w:t>
      </w:r>
      <w:r w:rsidRPr="00AC55DD">
        <w:rPr>
          <w:b/>
        </w:rPr>
        <w:t>black</w:t>
      </w:r>
      <w:r>
        <w:t>.</w:t>
      </w:r>
    </w:p>
    <w:p w:rsidR="00AB45D6" w:rsidRDefault="00AF3976">
      <w:pPr>
        <w:pStyle w:val="Heading1"/>
      </w:pPr>
      <w:bookmarkStart w:id="764" w:name="_Toc271864511"/>
      <w:bookmarkStart w:id="765" w:name="_Toc292202265"/>
      <w:bookmarkStart w:id="766" w:name="_Toc303757502"/>
      <w:bookmarkStart w:id="767" w:name="_Toc426474943"/>
      <w:bookmarkEnd w:id="754"/>
      <w:bookmarkEnd w:id="755"/>
      <w:r w:rsidRPr="00D51D1A">
        <w:t>General</w:t>
      </w:r>
      <w:bookmarkEnd w:id="764"/>
      <w:r w:rsidRPr="00D51D1A">
        <w:t xml:space="preserve"> </w:t>
      </w:r>
      <w:r w:rsidR="00253DB2">
        <w:t>content requirements</w:t>
      </w:r>
      <w:bookmarkEnd w:id="765"/>
      <w:bookmarkEnd w:id="766"/>
    </w:p>
    <w:tbl>
      <w:tblPr>
        <w:tblStyle w:val="TableGrid"/>
        <w:tblW w:w="0" w:type="auto"/>
        <w:tblInd w:w="108" w:type="dxa"/>
        <w:tblLook w:val="04A0" w:firstRow="1" w:lastRow="0" w:firstColumn="1" w:lastColumn="0" w:noHBand="0" w:noVBand="1"/>
      </w:tblPr>
      <w:tblGrid>
        <w:gridCol w:w="1800"/>
        <w:gridCol w:w="3510"/>
        <w:gridCol w:w="4050"/>
      </w:tblGrid>
      <w:tr w:rsidR="00FD75D2" w:rsidRPr="00D51D1A" w:rsidTr="009F2CDE">
        <w:tc>
          <w:tcPr>
            <w:tcW w:w="1800" w:type="dxa"/>
            <w:vMerge w:val="restart"/>
            <w:shd w:val="clear" w:color="auto" w:fill="D9D9D9" w:themeFill="background1" w:themeFillShade="D9"/>
            <w:vAlign w:val="center"/>
          </w:tcPr>
          <w:p w:rsidR="00FD75D2" w:rsidRDefault="00FD75D2" w:rsidP="00FD75D2">
            <w:pPr>
              <w:pStyle w:val="Body2"/>
              <w:spacing w:before="20" w:after="20"/>
              <w:ind w:left="0"/>
              <w:jc w:val="center"/>
              <w:rPr>
                <w:b/>
              </w:rPr>
            </w:pPr>
            <w:bookmarkStart w:id="768" w:name="_Toc271864512"/>
            <w:r>
              <w:rPr>
                <w:b/>
              </w:rPr>
              <w:t>CONTENT</w:t>
            </w:r>
          </w:p>
          <w:p w:rsidR="00FD75D2" w:rsidRPr="00D51D1A" w:rsidRDefault="00FD75D2" w:rsidP="00FD75D2">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FD75D2" w:rsidRPr="00D51D1A" w:rsidRDefault="00FD75D2" w:rsidP="00FD75D2">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FD75D2" w:rsidRPr="00D51D1A" w:rsidRDefault="00FD75D2" w:rsidP="00FD75D2">
            <w:pPr>
              <w:pStyle w:val="Body2"/>
              <w:spacing w:before="20" w:after="20"/>
              <w:ind w:left="0"/>
              <w:jc w:val="center"/>
              <w:rPr>
                <w:b/>
              </w:rPr>
            </w:pPr>
            <w:r w:rsidRPr="00D51D1A">
              <w:rPr>
                <w:b/>
              </w:rPr>
              <w:t>Responsible Person</w:t>
            </w:r>
          </w:p>
        </w:tc>
      </w:tr>
      <w:tr w:rsidR="00FD75D2" w:rsidTr="009F2CDE">
        <w:tc>
          <w:tcPr>
            <w:tcW w:w="1800" w:type="dxa"/>
            <w:vMerge/>
            <w:vAlign w:val="center"/>
          </w:tcPr>
          <w:p w:rsidR="00FD75D2" w:rsidRDefault="00FD75D2" w:rsidP="00FD75D2">
            <w:pPr>
              <w:pStyle w:val="Body2"/>
              <w:spacing w:before="20" w:after="20"/>
              <w:ind w:left="0"/>
              <w:jc w:val="center"/>
            </w:pPr>
          </w:p>
        </w:tc>
        <w:tc>
          <w:tcPr>
            <w:tcW w:w="3510" w:type="dxa"/>
            <w:vAlign w:val="center"/>
          </w:tcPr>
          <w:p w:rsidR="00FD75D2" w:rsidRDefault="00FD75D2" w:rsidP="00FD75D2">
            <w:pPr>
              <w:pStyle w:val="Body2"/>
              <w:spacing w:before="20" w:after="20"/>
              <w:ind w:left="0"/>
              <w:jc w:val="center"/>
            </w:pPr>
            <w:r>
              <w:t>Software Engineering</w:t>
            </w:r>
          </w:p>
        </w:tc>
        <w:tc>
          <w:tcPr>
            <w:tcW w:w="4050" w:type="dxa"/>
            <w:vAlign w:val="center"/>
          </w:tcPr>
          <w:p w:rsidR="00FD75D2" w:rsidRDefault="00FD75D2" w:rsidP="00FD75D2">
            <w:pPr>
              <w:pStyle w:val="Body2"/>
              <w:spacing w:before="20" w:after="20"/>
              <w:ind w:left="0"/>
              <w:jc w:val="center"/>
            </w:pPr>
            <w:r>
              <w:t>Sonya Natanzon</w:t>
            </w:r>
          </w:p>
        </w:tc>
      </w:tr>
      <w:tr w:rsidR="00FD75D2" w:rsidTr="009F2CDE">
        <w:tc>
          <w:tcPr>
            <w:tcW w:w="1800" w:type="dxa"/>
            <w:vMerge/>
            <w:vAlign w:val="center"/>
          </w:tcPr>
          <w:p w:rsidR="00FD75D2" w:rsidRDefault="00FD75D2" w:rsidP="00FD75D2">
            <w:pPr>
              <w:pStyle w:val="Body2"/>
              <w:spacing w:before="20" w:after="20"/>
              <w:ind w:left="0"/>
              <w:jc w:val="center"/>
            </w:pPr>
          </w:p>
        </w:tc>
        <w:tc>
          <w:tcPr>
            <w:tcW w:w="3510" w:type="dxa"/>
            <w:vAlign w:val="center"/>
          </w:tcPr>
          <w:p w:rsidR="00FD75D2" w:rsidRDefault="00A660AC" w:rsidP="00FD75D2">
            <w:pPr>
              <w:pStyle w:val="Body2"/>
              <w:spacing w:before="20" w:after="20"/>
              <w:ind w:left="0"/>
              <w:jc w:val="center"/>
            </w:pPr>
            <w:r>
              <w:t>Commercial Operations</w:t>
            </w:r>
          </w:p>
        </w:tc>
        <w:tc>
          <w:tcPr>
            <w:tcW w:w="4050" w:type="dxa"/>
            <w:vAlign w:val="center"/>
          </w:tcPr>
          <w:p w:rsidR="00FD75D2" w:rsidRPr="00A660AC" w:rsidRDefault="00996DCF" w:rsidP="00FD75D2">
            <w:pPr>
              <w:pStyle w:val="Body2"/>
              <w:spacing w:before="20" w:after="20"/>
              <w:ind w:left="0"/>
              <w:jc w:val="center"/>
            </w:pPr>
            <w:r w:rsidRPr="00996DCF">
              <w:t>Stephen Adams</w:t>
            </w:r>
          </w:p>
        </w:tc>
      </w:tr>
      <w:tr w:rsidR="00FD75D2" w:rsidRPr="00D51D1A" w:rsidTr="009F2CDE">
        <w:tc>
          <w:tcPr>
            <w:tcW w:w="1800" w:type="dxa"/>
            <w:shd w:val="clear" w:color="auto" w:fill="D9D9D9" w:themeFill="background1" w:themeFillShade="D9"/>
            <w:vAlign w:val="center"/>
          </w:tcPr>
          <w:p w:rsidR="00FD75D2" w:rsidRPr="00D51D1A" w:rsidRDefault="00FD75D2" w:rsidP="00FD75D2">
            <w:pPr>
              <w:pStyle w:val="Body2"/>
              <w:spacing w:before="20" w:after="20"/>
              <w:ind w:left="0"/>
              <w:jc w:val="center"/>
              <w:rPr>
                <w:b/>
              </w:rPr>
            </w:pPr>
            <w:r>
              <w:rPr>
                <w:b/>
              </w:rPr>
              <w:t>PURPOSE</w:t>
            </w:r>
          </w:p>
        </w:tc>
        <w:tc>
          <w:tcPr>
            <w:tcW w:w="7560" w:type="dxa"/>
            <w:gridSpan w:val="2"/>
            <w:shd w:val="clear" w:color="auto" w:fill="auto"/>
            <w:vAlign w:val="center"/>
          </w:tcPr>
          <w:p w:rsidR="00FD75D2" w:rsidRPr="00D51D1A" w:rsidRDefault="00FD75D2" w:rsidP="00751C5D">
            <w:pPr>
              <w:pStyle w:val="Body2"/>
              <w:spacing w:before="20" w:after="20"/>
              <w:ind w:left="0"/>
              <w:rPr>
                <w:b/>
              </w:rPr>
            </w:pPr>
            <w:r>
              <w:t>The master web page layout for Portal provides a consistent look and feel throughout the application for our customers. The navigation controls provide a consistent way of moving through the website.</w:t>
            </w:r>
          </w:p>
        </w:tc>
      </w:tr>
    </w:tbl>
    <w:p w:rsidR="0069463C" w:rsidRDefault="0069463C" w:rsidP="0051326A">
      <w:pPr>
        <w:pStyle w:val="Heading2"/>
      </w:pPr>
      <w:bookmarkStart w:id="769" w:name="_Toc271864519"/>
      <w:bookmarkStart w:id="770" w:name="_Toc292202266"/>
      <w:bookmarkStart w:id="771" w:name="_Toc303757503"/>
      <w:bookmarkEnd w:id="768"/>
      <w:r>
        <w:t>Website Look and Feel</w:t>
      </w:r>
      <w:bookmarkEnd w:id="769"/>
      <w:bookmarkEnd w:id="770"/>
      <w:bookmarkEnd w:id="771"/>
    </w:p>
    <w:p w:rsidR="00AB45D6" w:rsidRDefault="0069463C" w:rsidP="00A26A93">
      <w:pPr>
        <w:pStyle w:val="Body3"/>
        <w:numPr>
          <w:ilvl w:val="0"/>
          <w:numId w:val="16"/>
        </w:numPr>
        <w:tabs>
          <w:tab w:val="clear" w:pos="1800"/>
        </w:tabs>
        <w:spacing w:after="0"/>
        <w:ind w:left="1080"/>
      </w:pPr>
      <w:r>
        <w:t xml:space="preserve">The pages within the Portal website will have a consistent look and feel. </w:t>
      </w:r>
    </w:p>
    <w:p w:rsidR="00AB45D6" w:rsidRDefault="0069463C" w:rsidP="00A26A93">
      <w:pPr>
        <w:pStyle w:val="Body3"/>
        <w:numPr>
          <w:ilvl w:val="0"/>
          <w:numId w:val="16"/>
        </w:numPr>
        <w:tabs>
          <w:tab w:val="clear" w:pos="1800"/>
        </w:tabs>
        <w:spacing w:after="0"/>
        <w:ind w:left="1080"/>
      </w:pPr>
      <w:r>
        <w:t>The corporate color scheme and product-specific color schemes will be used throughout the website.</w:t>
      </w:r>
    </w:p>
    <w:p w:rsidR="00AB45D6" w:rsidRDefault="00AF3976" w:rsidP="0051326A">
      <w:pPr>
        <w:pStyle w:val="Heading2"/>
      </w:pPr>
      <w:bookmarkStart w:id="772" w:name="_Toc271864513"/>
      <w:bookmarkStart w:id="773" w:name="_Toc292202267"/>
      <w:bookmarkStart w:id="774" w:name="_Toc303757504"/>
      <w:r>
        <w:t>GHI Logos</w:t>
      </w:r>
      <w:bookmarkEnd w:id="772"/>
      <w:bookmarkEnd w:id="773"/>
      <w:bookmarkEnd w:id="774"/>
    </w:p>
    <w:p w:rsidR="00AF3976" w:rsidRPr="00925F59" w:rsidRDefault="00AF3976" w:rsidP="0051326A">
      <w:pPr>
        <w:pStyle w:val="Body2"/>
      </w:pPr>
      <w:r>
        <w:t xml:space="preserve">Genomic Health Generic </w:t>
      </w:r>
      <w:proofErr w:type="spellStart"/>
      <w:r>
        <w:t>Onco</w:t>
      </w:r>
      <w:r w:rsidRPr="0051326A">
        <w:rPr>
          <w:i/>
        </w:rPr>
        <w:t>type</w:t>
      </w:r>
      <w:proofErr w:type="spellEnd"/>
      <w:r>
        <w:t xml:space="preserve"> DX Logo</w:t>
      </w:r>
    </w:p>
    <w:p w:rsidR="00AF3976" w:rsidRPr="00CA1DE2" w:rsidRDefault="00AB45D6" w:rsidP="0051326A">
      <w:pPr>
        <w:pStyle w:val="Body2"/>
      </w:pPr>
      <w:r>
        <w:rPr>
          <w:noProof/>
        </w:rPr>
        <w:drawing>
          <wp:inline distT="0" distB="0" distL="0" distR="0" wp14:anchorId="0461797E" wp14:editId="2A7E9976">
            <wp:extent cx="2640573" cy="542261"/>
            <wp:effectExtent l="19050" t="0" r="7377" b="0"/>
            <wp:docPr id="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cstate="print"/>
                    <a:srcRect/>
                    <a:stretch>
                      <a:fillRect/>
                    </a:stretch>
                  </pic:blipFill>
                  <pic:spPr bwMode="auto">
                    <a:xfrm>
                      <a:off x="0" y="0"/>
                      <a:ext cx="2662624" cy="546789"/>
                    </a:xfrm>
                    <a:prstGeom prst="rect">
                      <a:avLst/>
                    </a:prstGeom>
                    <a:noFill/>
                    <a:ln w="9525">
                      <a:noFill/>
                      <a:miter lim="800000"/>
                      <a:headEnd/>
                      <a:tailEnd/>
                    </a:ln>
                  </pic:spPr>
                </pic:pic>
              </a:graphicData>
            </a:graphic>
          </wp:inline>
        </w:drawing>
      </w:r>
    </w:p>
    <w:p w:rsidR="00AF3976" w:rsidRPr="00925F59" w:rsidRDefault="00AF3976" w:rsidP="0051326A">
      <w:pPr>
        <w:pStyle w:val="Body2"/>
      </w:pPr>
      <w:r>
        <w:t xml:space="preserve">Genomic Health </w:t>
      </w:r>
      <w:proofErr w:type="spellStart"/>
      <w:r>
        <w:t>Onco</w:t>
      </w:r>
      <w:r w:rsidRPr="0051326A">
        <w:rPr>
          <w:i/>
        </w:rPr>
        <w:t>type</w:t>
      </w:r>
      <w:proofErr w:type="spellEnd"/>
      <w:r>
        <w:t xml:space="preserve"> DX – Breast Cancer Assay Log</w:t>
      </w:r>
      <w:r w:rsidR="000D5DC6">
        <w:t>o</w:t>
      </w:r>
    </w:p>
    <w:p w:rsidR="00AF3976" w:rsidRPr="0051326A" w:rsidRDefault="00AB45D6" w:rsidP="0051326A">
      <w:pPr>
        <w:pStyle w:val="Body2"/>
      </w:pPr>
      <w:r w:rsidRPr="0051326A">
        <w:rPr>
          <w:noProof/>
        </w:rPr>
        <w:drawing>
          <wp:inline distT="0" distB="0" distL="0" distR="0" wp14:anchorId="55D210AB" wp14:editId="76D650ED">
            <wp:extent cx="2695945" cy="595423"/>
            <wp:effectExtent l="19050" t="0" r="91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 cstate="print"/>
                    <a:srcRect/>
                    <a:stretch>
                      <a:fillRect/>
                    </a:stretch>
                  </pic:blipFill>
                  <pic:spPr bwMode="auto">
                    <a:xfrm>
                      <a:off x="0" y="0"/>
                      <a:ext cx="2741608" cy="605508"/>
                    </a:xfrm>
                    <a:prstGeom prst="rect">
                      <a:avLst/>
                    </a:prstGeom>
                    <a:noFill/>
                    <a:ln w="9525">
                      <a:noFill/>
                      <a:miter lim="800000"/>
                      <a:headEnd/>
                      <a:tailEnd/>
                    </a:ln>
                  </pic:spPr>
                </pic:pic>
              </a:graphicData>
            </a:graphic>
          </wp:inline>
        </w:drawing>
      </w:r>
    </w:p>
    <w:p w:rsidR="00AF3976" w:rsidRPr="00925F59" w:rsidRDefault="00AF3976" w:rsidP="0051326A">
      <w:pPr>
        <w:pStyle w:val="Body2"/>
      </w:pPr>
      <w:r>
        <w:t xml:space="preserve">Genomic Health </w:t>
      </w:r>
      <w:proofErr w:type="spellStart"/>
      <w:r>
        <w:t>Onco</w:t>
      </w:r>
      <w:r w:rsidRPr="0051326A">
        <w:rPr>
          <w:i/>
        </w:rPr>
        <w:t>type</w:t>
      </w:r>
      <w:proofErr w:type="spellEnd"/>
      <w:r>
        <w:t xml:space="preserve"> DX – </w:t>
      </w:r>
      <w:r w:rsidR="002C4A00">
        <w:t xml:space="preserve">Colon </w:t>
      </w:r>
      <w:r>
        <w:t>Cancer Assay Log</w:t>
      </w:r>
      <w:r w:rsidR="000D5DC6">
        <w:t>o</w:t>
      </w:r>
    </w:p>
    <w:p w:rsidR="00AF3976" w:rsidRDefault="00AB45D6" w:rsidP="0051326A">
      <w:pPr>
        <w:pStyle w:val="Body2"/>
      </w:pPr>
      <w:r>
        <w:rPr>
          <w:noProof/>
        </w:rPr>
        <w:drawing>
          <wp:inline distT="0" distB="0" distL="0" distR="0" wp14:anchorId="16EB8804" wp14:editId="64CDB4ED">
            <wp:extent cx="2642737" cy="571401"/>
            <wp:effectExtent l="19050" t="0" r="5213"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 cstate="print"/>
                    <a:srcRect/>
                    <a:stretch>
                      <a:fillRect/>
                    </a:stretch>
                  </pic:blipFill>
                  <pic:spPr bwMode="auto">
                    <a:xfrm>
                      <a:off x="0" y="0"/>
                      <a:ext cx="2660011" cy="575136"/>
                    </a:xfrm>
                    <a:prstGeom prst="rect">
                      <a:avLst/>
                    </a:prstGeom>
                    <a:noFill/>
                    <a:ln w="9525">
                      <a:noFill/>
                      <a:miter lim="800000"/>
                      <a:headEnd/>
                      <a:tailEnd/>
                    </a:ln>
                  </pic:spPr>
                </pic:pic>
              </a:graphicData>
            </a:graphic>
          </wp:inline>
        </w:drawing>
      </w:r>
    </w:p>
    <w:p w:rsidR="00AB45D6" w:rsidRDefault="00AF3976" w:rsidP="0051326A">
      <w:pPr>
        <w:pStyle w:val="Heading2"/>
      </w:pPr>
      <w:bookmarkStart w:id="775" w:name="_Toc271864514"/>
      <w:bookmarkStart w:id="776" w:name="_Toc292202268"/>
      <w:bookmarkStart w:id="777" w:name="_Toc303757505"/>
      <w:r>
        <w:lastRenderedPageBreak/>
        <w:t>Page Header</w:t>
      </w:r>
      <w:bookmarkEnd w:id="775"/>
      <w:bookmarkEnd w:id="776"/>
      <w:bookmarkEnd w:id="777"/>
    </w:p>
    <w:p w:rsidR="00AF3976" w:rsidRDefault="00996DCF" w:rsidP="0051326A">
      <w:pPr>
        <w:pStyle w:val="Body2"/>
      </w:pPr>
      <w:r w:rsidRPr="00996DCF">
        <w:t>The header of every page on the website will contain the following elements:</w:t>
      </w:r>
    </w:p>
    <w:p w:rsidR="00AB45D6" w:rsidRDefault="008159EA" w:rsidP="00A26A93">
      <w:pPr>
        <w:pStyle w:val="ListParagraph"/>
        <w:numPr>
          <w:ilvl w:val="0"/>
          <w:numId w:val="15"/>
        </w:numPr>
      </w:pPr>
      <w:r>
        <w:t>User’s name in “First Last” format</w:t>
      </w:r>
    </w:p>
    <w:p w:rsidR="00AB45D6" w:rsidRDefault="008159EA" w:rsidP="00A26A93">
      <w:pPr>
        <w:pStyle w:val="ListParagraph"/>
        <w:numPr>
          <w:ilvl w:val="0"/>
          <w:numId w:val="15"/>
        </w:numPr>
      </w:pPr>
      <w:r>
        <w:t>Link to “My Account” page</w:t>
      </w:r>
    </w:p>
    <w:p w:rsidR="003F1B8F" w:rsidRDefault="003F1B8F" w:rsidP="003F1B8F">
      <w:pPr>
        <w:pStyle w:val="ListParagraph"/>
        <w:numPr>
          <w:ilvl w:val="0"/>
          <w:numId w:val="15"/>
        </w:numPr>
      </w:pPr>
      <w:r>
        <w:t>Link to main Help page</w:t>
      </w:r>
    </w:p>
    <w:p w:rsidR="003F1B8F" w:rsidRDefault="003F1B8F" w:rsidP="003F1B8F">
      <w:pPr>
        <w:pStyle w:val="ListParagraph"/>
        <w:numPr>
          <w:ilvl w:val="0"/>
          <w:numId w:val="15"/>
        </w:numPr>
      </w:pPr>
      <w:r>
        <w:t>Link to Contact Us</w:t>
      </w:r>
    </w:p>
    <w:p w:rsidR="00AB45D6" w:rsidRDefault="008159EA" w:rsidP="00A26A93">
      <w:pPr>
        <w:pStyle w:val="ListParagraph"/>
        <w:numPr>
          <w:ilvl w:val="0"/>
          <w:numId w:val="15"/>
        </w:numPr>
      </w:pPr>
      <w:r>
        <w:t>Link that logs out the user</w:t>
      </w:r>
    </w:p>
    <w:p w:rsidR="008159EA" w:rsidRDefault="008159EA" w:rsidP="00AF3976">
      <w:pPr>
        <w:rPr>
          <w:sz w:val="20"/>
        </w:rPr>
      </w:pPr>
    </w:p>
    <w:p w:rsidR="00751C5D" w:rsidRDefault="003F1B8F" w:rsidP="0051326A">
      <w:pPr>
        <w:pStyle w:val="Body2"/>
        <w:rPr>
          <w:rFonts w:ascii="Arial" w:hAnsi="Arial"/>
        </w:rPr>
      </w:pPr>
      <w:r>
        <w:rPr>
          <w:noProof/>
        </w:rPr>
        <w:drawing>
          <wp:inline distT="0" distB="0" distL="0" distR="0" wp14:anchorId="42A2E022" wp14:editId="7D7D51BD">
            <wp:extent cx="3095625" cy="276225"/>
            <wp:effectExtent l="19050" t="0" r="9525"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3095625" cy="276225"/>
                    </a:xfrm>
                    <a:prstGeom prst="rect">
                      <a:avLst/>
                    </a:prstGeom>
                    <a:noFill/>
                    <a:ln w="9525">
                      <a:noFill/>
                      <a:miter lim="800000"/>
                      <a:headEnd/>
                      <a:tailEnd/>
                    </a:ln>
                  </pic:spPr>
                </pic:pic>
              </a:graphicData>
            </a:graphic>
          </wp:inline>
        </w:drawing>
      </w:r>
      <w:bookmarkStart w:id="778" w:name="_Toc271864515"/>
    </w:p>
    <w:p w:rsidR="00AB45D6" w:rsidRDefault="00AF3976" w:rsidP="0051326A">
      <w:pPr>
        <w:pStyle w:val="Heading2"/>
      </w:pPr>
      <w:bookmarkStart w:id="779" w:name="_Toc292202269"/>
      <w:bookmarkStart w:id="780" w:name="_Toc303757506"/>
      <w:r>
        <w:t>Page Footer</w:t>
      </w:r>
      <w:bookmarkEnd w:id="778"/>
      <w:bookmarkEnd w:id="779"/>
      <w:bookmarkEnd w:id="780"/>
    </w:p>
    <w:p w:rsidR="00AF3976" w:rsidRDefault="00996DCF" w:rsidP="0051326A">
      <w:pPr>
        <w:pStyle w:val="Body2"/>
      </w:pPr>
      <w:r w:rsidRPr="00996DCF">
        <w:t>The footer of every page on the website will contain the following elements:</w:t>
      </w:r>
      <w:r w:rsidR="008159EA">
        <w:t xml:space="preserve"> </w:t>
      </w:r>
    </w:p>
    <w:p w:rsidR="00AB45D6" w:rsidRDefault="008159EA" w:rsidP="00A26A93">
      <w:pPr>
        <w:pStyle w:val="ListParagraph"/>
        <w:numPr>
          <w:ilvl w:val="0"/>
          <w:numId w:val="15"/>
        </w:numPr>
      </w:pPr>
      <w:r>
        <w:t>Copyright statement</w:t>
      </w:r>
    </w:p>
    <w:p w:rsidR="00AB45D6" w:rsidRDefault="008159EA" w:rsidP="00A26A93">
      <w:pPr>
        <w:pStyle w:val="ListParagraph"/>
        <w:numPr>
          <w:ilvl w:val="0"/>
          <w:numId w:val="15"/>
        </w:numPr>
      </w:pPr>
      <w:r>
        <w:t>Link to main Help page</w:t>
      </w:r>
    </w:p>
    <w:p w:rsidR="00AB45D6" w:rsidRDefault="008159EA" w:rsidP="00A26A93">
      <w:pPr>
        <w:pStyle w:val="ListParagraph"/>
        <w:numPr>
          <w:ilvl w:val="0"/>
          <w:numId w:val="15"/>
        </w:numPr>
      </w:pPr>
      <w:r>
        <w:t>Link to main Privacy page</w:t>
      </w:r>
    </w:p>
    <w:p w:rsidR="00AB45D6" w:rsidRDefault="008159EA" w:rsidP="00A26A93">
      <w:pPr>
        <w:pStyle w:val="ListParagraph"/>
        <w:numPr>
          <w:ilvl w:val="0"/>
          <w:numId w:val="15"/>
        </w:numPr>
      </w:pPr>
      <w:r>
        <w:t>Link to the Terms of Use page</w:t>
      </w:r>
      <w:r w:rsidR="002C4A00">
        <w:t xml:space="preserve"> (except on the Terms of Use page itself)</w:t>
      </w:r>
    </w:p>
    <w:p w:rsidR="008159EA" w:rsidRDefault="008159EA" w:rsidP="00AF3976">
      <w:pPr>
        <w:rPr>
          <w:sz w:val="20"/>
        </w:rPr>
      </w:pPr>
    </w:p>
    <w:p w:rsidR="00C505D8" w:rsidRPr="0051326A" w:rsidRDefault="00AB45D6" w:rsidP="0051326A">
      <w:pPr>
        <w:rPr>
          <w:sz w:val="20"/>
        </w:rPr>
      </w:pPr>
      <w:r w:rsidRPr="0051326A">
        <w:rPr>
          <w:noProof/>
          <w:sz w:val="20"/>
        </w:rPr>
        <w:drawing>
          <wp:inline distT="0" distB="0" distL="0" distR="0" wp14:anchorId="4BB5B440" wp14:editId="14D0C701">
            <wp:extent cx="5972175" cy="314325"/>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5972175" cy="314325"/>
                    </a:xfrm>
                    <a:prstGeom prst="rect">
                      <a:avLst/>
                    </a:prstGeom>
                    <a:noFill/>
                    <a:ln w="9525">
                      <a:noFill/>
                      <a:miter lim="800000"/>
                      <a:headEnd/>
                      <a:tailEnd/>
                    </a:ln>
                  </pic:spPr>
                </pic:pic>
              </a:graphicData>
            </a:graphic>
          </wp:inline>
        </w:drawing>
      </w:r>
    </w:p>
    <w:p w:rsidR="00AB45D6" w:rsidRDefault="00AF3976" w:rsidP="0051326A">
      <w:pPr>
        <w:pStyle w:val="Heading2"/>
      </w:pPr>
      <w:bookmarkStart w:id="781" w:name="_Toc271864516"/>
      <w:bookmarkStart w:id="782" w:name="_Toc292202270"/>
      <w:bookmarkStart w:id="783" w:name="_Toc303757507"/>
      <w:r>
        <w:t xml:space="preserve">Customer Service Contact </w:t>
      </w:r>
      <w:bookmarkEnd w:id="781"/>
      <w:r w:rsidR="008159EA">
        <w:t>Box</w:t>
      </w:r>
      <w:bookmarkEnd w:id="782"/>
      <w:bookmarkEnd w:id="783"/>
    </w:p>
    <w:p w:rsidR="00AF3976" w:rsidRPr="00AF3976" w:rsidRDefault="003F1B8F" w:rsidP="0051326A">
      <w:pPr>
        <w:pStyle w:val="Body2"/>
      </w:pPr>
      <w:r>
        <w:t>A few</w:t>
      </w:r>
      <w:r w:rsidR="00996DCF" w:rsidRPr="00996DCF">
        <w:t xml:space="preserve"> page</w:t>
      </w:r>
      <w:r>
        <w:t>s</w:t>
      </w:r>
      <w:r w:rsidR="00996DCF" w:rsidRPr="00996DCF">
        <w:t xml:space="preserve"> on the website will have the Customer Service phone number and a link to the secure Customer Service Email page</w:t>
      </w:r>
      <w:r w:rsidR="00AF3976">
        <w:t>.</w:t>
      </w:r>
    </w:p>
    <w:p w:rsidR="00AF3976" w:rsidRPr="0051326A" w:rsidRDefault="003F1B8F" w:rsidP="0051326A">
      <w:pPr>
        <w:pStyle w:val="Body2"/>
      </w:pPr>
      <w:r w:rsidRPr="0051326A">
        <w:rPr>
          <w:noProof/>
        </w:rPr>
        <w:drawing>
          <wp:inline distT="0" distB="0" distL="0" distR="0" wp14:anchorId="286F3D58" wp14:editId="4E91137D">
            <wp:extent cx="2152650" cy="2266950"/>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2152650" cy="2266950"/>
                    </a:xfrm>
                    <a:prstGeom prst="rect">
                      <a:avLst/>
                    </a:prstGeom>
                    <a:noFill/>
                    <a:ln w="9525">
                      <a:noFill/>
                      <a:miter lim="800000"/>
                      <a:headEnd/>
                      <a:tailEnd/>
                    </a:ln>
                  </pic:spPr>
                </pic:pic>
              </a:graphicData>
            </a:graphic>
          </wp:inline>
        </w:drawing>
      </w:r>
    </w:p>
    <w:p w:rsidR="003F1B8F" w:rsidRDefault="003F1B8F" w:rsidP="003F1B8F">
      <w:pPr>
        <w:rPr>
          <w:b/>
          <w:color w:val="E36C0A" w:themeColor="accent6" w:themeShade="BF"/>
          <w:sz w:val="20"/>
        </w:rPr>
      </w:pPr>
      <w:r>
        <w:rPr>
          <w:b/>
          <w:color w:val="E36C0A" w:themeColor="accent6" w:themeShade="BF"/>
          <w:sz w:val="20"/>
        </w:rPr>
        <w:t>Corporate Headquarters</w:t>
      </w:r>
    </w:p>
    <w:p w:rsidR="003F1B8F" w:rsidRPr="000E63E0" w:rsidRDefault="003F1B8F" w:rsidP="003F1B8F">
      <w:pPr>
        <w:rPr>
          <w:color w:val="E36C0A" w:themeColor="accent6" w:themeShade="BF"/>
          <w:sz w:val="20"/>
        </w:rPr>
      </w:pPr>
      <w:r w:rsidRPr="000E63E0">
        <w:rPr>
          <w:color w:val="E36C0A" w:themeColor="accent6" w:themeShade="BF"/>
          <w:sz w:val="20"/>
        </w:rPr>
        <w:t>Email Customer Service</w:t>
      </w:r>
    </w:p>
    <w:p w:rsidR="003F1B8F" w:rsidRDefault="003F1B8F" w:rsidP="003F1B8F">
      <w:pPr>
        <w:rPr>
          <w:color w:val="E36C0A" w:themeColor="accent6" w:themeShade="BF"/>
          <w:sz w:val="20"/>
        </w:rPr>
      </w:pPr>
      <w:r>
        <w:rPr>
          <w:color w:val="E36C0A" w:themeColor="accent6" w:themeShade="BF"/>
          <w:sz w:val="20"/>
        </w:rPr>
        <w:t>866-ONCO</w:t>
      </w:r>
      <w:r w:rsidRPr="009C55A3">
        <w:rPr>
          <w:color w:val="E36C0A" w:themeColor="accent6" w:themeShade="BF"/>
          <w:sz w:val="20"/>
        </w:rPr>
        <w:t xml:space="preserve">TYPE </w:t>
      </w:r>
    </w:p>
    <w:p w:rsidR="003F1B8F" w:rsidRPr="009056EC" w:rsidRDefault="003F1B8F" w:rsidP="003F1B8F">
      <w:pPr>
        <w:rPr>
          <w:color w:val="E36C0A" w:themeColor="accent6" w:themeShade="BF"/>
          <w:sz w:val="20"/>
        </w:rPr>
      </w:pPr>
      <w:r w:rsidRPr="009C55A3">
        <w:rPr>
          <w:color w:val="E36C0A" w:themeColor="accent6" w:themeShade="BF"/>
          <w:sz w:val="20"/>
        </w:rPr>
        <w:t>(866-662-6897)</w:t>
      </w:r>
    </w:p>
    <w:p w:rsidR="003F1B8F" w:rsidRDefault="003F1B8F" w:rsidP="003F1B8F">
      <w:pPr>
        <w:rPr>
          <w:color w:val="E36C0A" w:themeColor="accent6" w:themeShade="BF"/>
          <w:sz w:val="20"/>
          <w:u w:val="single"/>
        </w:rPr>
      </w:pPr>
    </w:p>
    <w:p w:rsidR="003F1B8F" w:rsidRPr="000E63E0" w:rsidRDefault="003F1B8F" w:rsidP="003F1B8F">
      <w:pPr>
        <w:rPr>
          <w:b/>
          <w:color w:val="E36C0A" w:themeColor="accent6" w:themeShade="BF"/>
          <w:sz w:val="20"/>
          <w:u w:val="single"/>
        </w:rPr>
      </w:pPr>
      <w:proofErr w:type="gramStart"/>
      <w:r>
        <w:rPr>
          <w:b/>
          <w:color w:val="E36C0A" w:themeColor="accent6" w:themeShade="BF"/>
          <w:sz w:val="20"/>
          <w:u w:val="single"/>
        </w:rPr>
        <w:t>Outside of U.S.</w:t>
      </w:r>
      <w:proofErr w:type="gramEnd"/>
    </w:p>
    <w:p w:rsidR="003F1B8F" w:rsidRDefault="003F1B8F" w:rsidP="003F1B8F">
      <w:pPr>
        <w:rPr>
          <w:color w:val="E36C0A" w:themeColor="accent6" w:themeShade="BF"/>
          <w:sz w:val="20"/>
          <w:u w:val="single"/>
        </w:rPr>
      </w:pPr>
      <w:r>
        <w:rPr>
          <w:color w:val="E36C0A" w:themeColor="accent6" w:themeShade="BF"/>
          <w:sz w:val="20"/>
          <w:u w:val="single"/>
        </w:rPr>
        <w:t>Email Customer Service</w:t>
      </w:r>
    </w:p>
    <w:p w:rsidR="00C95075" w:rsidRPr="003F1B8F" w:rsidRDefault="003F1B8F" w:rsidP="003F1B8F">
      <w:pPr>
        <w:rPr>
          <w:color w:val="E36C0A" w:themeColor="accent6" w:themeShade="BF"/>
          <w:sz w:val="20"/>
        </w:rPr>
      </w:pPr>
      <w:r>
        <w:rPr>
          <w:color w:val="E36C0A" w:themeColor="accent6" w:themeShade="BF"/>
          <w:sz w:val="20"/>
          <w:u w:val="single"/>
        </w:rPr>
        <w:t>+1 650 569 2080</w:t>
      </w:r>
    </w:p>
    <w:p w:rsidR="00AB45D6" w:rsidRDefault="00A575CC" w:rsidP="0051326A">
      <w:pPr>
        <w:pStyle w:val="Heading2"/>
      </w:pPr>
      <w:bookmarkStart w:id="784" w:name="_Toc271864517"/>
      <w:bookmarkStart w:id="785" w:name="_Toc292202271"/>
      <w:bookmarkStart w:id="786" w:name="_Toc303757508"/>
      <w:r>
        <w:t>Browser Window Title</w:t>
      </w:r>
      <w:bookmarkEnd w:id="784"/>
      <w:r w:rsidR="008159EA">
        <w:t xml:space="preserve"> </w:t>
      </w:r>
      <w:r w:rsidR="0069463C">
        <w:t>&amp;</w:t>
      </w:r>
      <w:r w:rsidR="008159EA">
        <w:t xml:space="preserve"> Banner Title</w:t>
      </w:r>
      <w:bookmarkEnd w:id="785"/>
      <w:bookmarkEnd w:id="786"/>
    </w:p>
    <w:p w:rsidR="00AB45D6" w:rsidRDefault="0069463C" w:rsidP="00A26A93">
      <w:pPr>
        <w:pStyle w:val="Body3"/>
        <w:numPr>
          <w:ilvl w:val="0"/>
          <w:numId w:val="17"/>
        </w:numPr>
        <w:tabs>
          <w:tab w:val="clear" w:pos="1800"/>
        </w:tabs>
        <w:ind w:left="1080"/>
      </w:pPr>
      <w:r>
        <w:t>The browser window title and the website banner title will be the same.</w:t>
      </w:r>
    </w:p>
    <w:p w:rsidR="00AB45D6" w:rsidRDefault="0069463C" w:rsidP="00A26A93">
      <w:pPr>
        <w:pStyle w:val="Body3"/>
        <w:numPr>
          <w:ilvl w:val="0"/>
          <w:numId w:val="17"/>
        </w:numPr>
        <w:tabs>
          <w:tab w:val="clear" w:pos="1800"/>
        </w:tabs>
        <w:ind w:left="1080"/>
      </w:pPr>
      <w:r>
        <w:lastRenderedPageBreak/>
        <w:t xml:space="preserve">The browser window title will also contain the text: </w:t>
      </w:r>
      <w:r w:rsidR="00996DCF" w:rsidRPr="00996DCF">
        <w:rPr>
          <w:color w:val="E36C0A" w:themeColor="accent6" w:themeShade="BF"/>
        </w:rPr>
        <w:t>Genomic Health Online</w:t>
      </w:r>
    </w:p>
    <w:p w:rsidR="00335450" w:rsidRDefault="00052ED1" w:rsidP="0051326A">
      <w:pPr>
        <w:jc w:val="center"/>
      </w:pPr>
      <w:r>
        <w:rPr>
          <w:noProof/>
        </w:rPr>
        <mc:AlternateContent>
          <mc:Choice Requires="wps">
            <w:drawing>
              <wp:anchor distT="0" distB="0" distL="114300" distR="114300" simplePos="0" relativeHeight="251664896" behindDoc="0" locked="0" layoutInCell="1" allowOverlap="1" wp14:anchorId="2EA576EE" wp14:editId="1CD05E1B">
                <wp:simplePos x="0" y="0"/>
                <wp:positionH relativeFrom="column">
                  <wp:posOffset>62865</wp:posOffset>
                </wp:positionH>
                <wp:positionV relativeFrom="paragraph">
                  <wp:posOffset>1485265</wp:posOffset>
                </wp:positionV>
                <wp:extent cx="760730" cy="635"/>
                <wp:effectExtent l="0" t="0" r="20320" b="37465"/>
                <wp:wrapNone/>
                <wp:docPr id="231"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07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9" o:spid="_x0000_s1026" type="#_x0000_t32" style="position:absolute;margin-left:4.95pt;margin-top:116.95pt;width:59.9pt;height:.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EXIQIAAD4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"/>
            </w:pict>
          </mc:Fallback>
        </mc:AlternateContent>
      </w:r>
      <w:r>
        <w:rPr>
          <w:noProof/>
        </w:rPr>
        <mc:AlternateContent>
          <mc:Choice Requires="wps">
            <w:drawing>
              <wp:anchor distT="0" distB="0" distL="114300" distR="114300" simplePos="0" relativeHeight="251661824" behindDoc="0" locked="0" layoutInCell="1" allowOverlap="1" wp14:anchorId="00B6FCE4" wp14:editId="07106A75">
                <wp:simplePos x="0" y="0"/>
                <wp:positionH relativeFrom="column">
                  <wp:posOffset>823595</wp:posOffset>
                </wp:positionH>
                <wp:positionV relativeFrom="paragraph">
                  <wp:posOffset>1421130</wp:posOffset>
                </wp:positionV>
                <wp:extent cx="659130" cy="287020"/>
                <wp:effectExtent l="0" t="0" r="26670" b="17780"/>
                <wp:wrapNone/>
                <wp:docPr id="230"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130" cy="28702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 o:spid="_x0000_s1026" style="position:absolute;margin-left:64.85pt;margin-top:111.9pt;width:51.9pt;height:22.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" filled="f" strokecolor="red"/>
            </w:pict>
          </mc:Fallback>
        </mc:AlternateContent>
      </w:r>
      <w:r>
        <w:rPr>
          <w:noProof/>
        </w:rPr>
        <mc:AlternateContent>
          <mc:Choice Requires="wps">
            <w:drawing>
              <wp:anchor distT="0" distB="0" distL="114300" distR="114300" simplePos="0" relativeHeight="251660800" behindDoc="0" locked="0" layoutInCell="1" allowOverlap="1" wp14:anchorId="1BD0C3C1" wp14:editId="32F27966">
                <wp:simplePos x="0" y="0"/>
                <wp:positionH relativeFrom="column">
                  <wp:posOffset>212725</wp:posOffset>
                </wp:positionH>
                <wp:positionV relativeFrom="paragraph">
                  <wp:posOffset>746760</wp:posOffset>
                </wp:positionV>
                <wp:extent cx="563245" cy="287020"/>
                <wp:effectExtent l="0" t="0" r="27305" b="17780"/>
                <wp:wrapNone/>
                <wp:docPr id="22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245" cy="287020"/>
                        </a:xfrm>
                        <a:prstGeom prst="roundRect">
                          <a:avLst>
                            <a:gd name="adj" fmla="val 16667"/>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26" style="position:absolute;margin-left:16.75pt;margin-top:58.8pt;width:44.35pt;height:22.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" filled="f" strokecolor="red"/>
            </w:pict>
          </mc:Fallback>
        </mc:AlternateContent>
      </w:r>
      <w:r>
        <w:rPr>
          <w:noProof/>
        </w:rPr>
        <mc:AlternateContent>
          <mc:Choice Requires="wps">
            <w:drawing>
              <wp:anchor distT="0" distB="0" distL="114300" distR="114300" simplePos="0" relativeHeight="251663872" behindDoc="0" locked="0" layoutInCell="1" allowOverlap="1" wp14:anchorId="1B281BAE" wp14:editId="6CBAA754">
                <wp:simplePos x="0" y="0"/>
                <wp:positionH relativeFrom="column">
                  <wp:posOffset>-436880</wp:posOffset>
                </wp:positionH>
                <wp:positionV relativeFrom="paragraph">
                  <wp:posOffset>673100</wp:posOffset>
                </wp:positionV>
                <wp:extent cx="584835" cy="424815"/>
                <wp:effectExtent l="0" t="0" r="0" b="0"/>
                <wp:wrapNone/>
                <wp:docPr id="22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27707" w:rsidRPr="0069463C" w:rsidRDefault="00927707">
                            <w:pPr>
                              <w:rPr>
                                <w:sz w:val="16"/>
                                <w:szCs w:val="16"/>
                              </w:rPr>
                            </w:pPr>
                            <w:r w:rsidRPr="00996DCF">
                              <w:rPr>
                                <w:sz w:val="16"/>
                                <w:szCs w:val="16"/>
                              </w:rPr>
                              <w:t>Browser window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8" type="#_x0000_t202" style="position:absolute;left:0;text-align:left;margin-left:-34.4pt;margin-top:53pt;width:46.05pt;height:33.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GhtwIAAME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" filled="f" stroked="f">
                <v:textbox>
                  <w:txbxContent>
                    <w:p w:rsidR="00927707" w:rsidRPr="0069463C" w:rsidRDefault="00927707">
                      <w:pPr>
                        <w:rPr>
                          <w:sz w:val="16"/>
                          <w:szCs w:val="16"/>
                        </w:rPr>
                      </w:pPr>
                      <w:r w:rsidRPr="00996DCF">
                        <w:rPr>
                          <w:sz w:val="16"/>
                          <w:szCs w:val="16"/>
                        </w:rPr>
                        <w:t>Browser window title</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4FB24427" wp14:editId="04ED6D5B">
                <wp:simplePos x="0" y="0"/>
                <wp:positionH relativeFrom="column">
                  <wp:posOffset>-436880</wp:posOffset>
                </wp:positionH>
                <wp:positionV relativeFrom="paragraph">
                  <wp:posOffset>1283335</wp:posOffset>
                </wp:positionV>
                <wp:extent cx="584835" cy="424815"/>
                <wp:effectExtent l="0" t="0" r="0" b="0"/>
                <wp:wrapNone/>
                <wp:docPr id="22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27707" w:rsidRPr="0069463C" w:rsidRDefault="00927707" w:rsidP="0069463C">
                            <w:pPr>
                              <w:rPr>
                                <w:sz w:val="16"/>
                                <w:szCs w:val="16"/>
                              </w:rPr>
                            </w:pPr>
                            <w:r>
                              <w:rPr>
                                <w:sz w:val="16"/>
                                <w:szCs w:val="16"/>
                              </w:rPr>
                              <w:t>Banner</w:t>
                            </w:r>
                            <w:r w:rsidRPr="00996DCF">
                              <w:rPr>
                                <w:sz w:val="16"/>
                                <w:szCs w:val="16"/>
                              </w:rPr>
                              <w:t xml:space="preserve"> 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9" type="#_x0000_t202" style="position:absolute;left:0;text-align:left;margin-left:-34.4pt;margin-top:101.05pt;width:46.05pt;height:33.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XeugIAAMI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" filled="f" stroked="f">
                <v:textbox>
                  <w:txbxContent>
                    <w:p w:rsidR="00927707" w:rsidRPr="0069463C" w:rsidRDefault="00927707" w:rsidP="0069463C">
                      <w:pPr>
                        <w:rPr>
                          <w:sz w:val="16"/>
                          <w:szCs w:val="16"/>
                        </w:rPr>
                      </w:pPr>
                      <w:r>
                        <w:rPr>
                          <w:sz w:val="16"/>
                          <w:szCs w:val="16"/>
                        </w:rPr>
                        <w:t>Banner</w:t>
                      </w:r>
                      <w:r w:rsidRPr="00996DCF">
                        <w:rPr>
                          <w:sz w:val="16"/>
                          <w:szCs w:val="16"/>
                        </w:rPr>
                        <w:t xml:space="preserve"> title</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388DFBA" wp14:editId="54FBA7BA">
                <wp:simplePos x="0" y="0"/>
                <wp:positionH relativeFrom="column">
                  <wp:posOffset>31750</wp:posOffset>
                </wp:positionH>
                <wp:positionV relativeFrom="paragraph">
                  <wp:posOffset>38735</wp:posOffset>
                </wp:positionV>
                <wp:extent cx="330835" cy="635"/>
                <wp:effectExtent l="0" t="0" r="12065" b="37465"/>
                <wp:wrapNone/>
                <wp:docPr id="22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2.5pt;margin-top:3.05pt;width:26.05pt;height:.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"/>
            </w:pict>
          </mc:Fallback>
        </mc:AlternateContent>
      </w:r>
      <w:r w:rsidR="00AB45D6" w:rsidRPr="0051326A">
        <w:rPr>
          <w:noProof/>
        </w:rPr>
        <w:drawing>
          <wp:inline distT="0" distB="0" distL="0" distR="0" wp14:anchorId="555E7D82" wp14:editId="2501D67F">
            <wp:extent cx="5510988" cy="1733794"/>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508932" cy="1733147"/>
                    </a:xfrm>
                    <a:prstGeom prst="rect">
                      <a:avLst/>
                    </a:prstGeom>
                    <a:noFill/>
                    <a:ln w="9525">
                      <a:noFill/>
                      <a:miter lim="800000"/>
                      <a:headEnd/>
                      <a:tailEnd/>
                    </a:ln>
                  </pic:spPr>
                </pic:pic>
              </a:graphicData>
            </a:graphic>
          </wp:inline>
        </w:drawing>
      </w:r>
      <w:bookmarkStart w:id="787" w:name="_Toc271864520"/>
    </w:p>
    <w:p w:rsidR="00A575CC" w:rsidRDefault="00A575CC" w:rsidP="0051326A">
      <w:pPr>
        <w:pStyle w:val="Heading2"/>
      </w:pPr>
      <w:bookmarkStart w:id="788" w:name="_Toc292202272"/>
      <w:bookmarkStart w:id="789" w:name="_Toc303757509"/>
      <w:r>
        <w:t>Navigation Controls</w:t>
      </w:r>
      <w:bookmarkEnd w:id="787"/>
      <w:bookmarkEnd w:id="788"/>
      <w:bookmarkEnd w:id="789"/>
    </w:p>
    <w:p w:rsidR="00A575CC" w:rsidRPr="00CA1DE2" w:rsidRDefault="00A575CC" w:rsidP="0051326A">
      <w:pPr>
        <w:pStyle w:val="Body2"/>
      </w:pPr>
      <w:r>
        <w:t xml:space="preserve">Users </w:t>
      </w:r>
      <w:r w:rsidR="0069463C">
        <w:t xml:space="preserve">will </w:t>
      </w:r>
      <w:r>
        <w:t>n</w:t>
      </w:r>
      <w:r w:rsidR="00335450">
        <w:t xml:space="preserve">avigate through the application </w:t>
      </w:r>
      <w:r>
        <w:t>using the tab controls, which are labeled as follows:</w:t>
      </w:r>
    </w:p>
    <w:p w:rsidR="00AB45D6" w:rsidRDefault="00AB45D6" w:rsidP="0051326A">
      <w:pPr>
        <w:jc w:val="center"/>
      </w:pPr>
      <w:r>
        <w:rPr>
          <w:noProof/>
        </w:rPr>
        <w:drawing>
          <wp:inline distT="0" distB="0" distL="0" distR="0" wp14:anchorId="528E79B0" wp14:editId="3EDF2D94">
            <wp:extent cx="4495800" cy="322568"/>
            <wp:effectExtent l="19050" t="0" r="0" b="0"/>
            <wp:docPr id="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cstate="print"/>
                    <a:srcRect/>
                    <a:stretch>
                      <a:fillRect/>
                    </a:stretch>
                  </pic:blipFill>
                  <pic:spPr bwMode="auto">
                    <a:xfrm>
                      <a:off x="0" y="0"/>
                      <a:ext cx="4495800" cy="322568"/>
                    </a:xfrm>
                    <a:prstGeom prst="rect">
                      <a:avLst/>
                    </a:prstGeom>
                    <a:noFill/>
                    <a:ln w="9525">
                      <a:noFill/>
                      <a:miter lim="800000"/>
                      <a:headEnd/>
                      <a:tailEnd/>
                    </a:ln>
                  </pic:spPr>
                </pic:pic>
              </a:graphicData>
            </a:graphic>
          </wp:inline>
        </w:drawing>
      </w:r>
    </w:p>
    <w:p w:rsidR="00AB45D6" w:rsidRDefault="00BA7C79">
      <w:pPr>
        <w:pStyle w:val="Heading1"/>
      </w:pPr>
      <w:bookmarkStart w:id="790" w:name="_Toc271864521"/>
      <w:bookmarkStart w:id="791" w:name="_Toc292202273"/>
      <w:bookmarkStart w:id="792" w:name="_Toc303757510"/>
      <w:r w:rsidRPr="00BA7C79">
        <w:t xml:space="preserve">User Login </w:t>
      </w:r>
      <w:bookmarkEnd w:id="790"/>
      <w:r w:rsidR="00123FD2">
        <w:t>&amp; Security</w:t>
      </w:r>
      <w:bookmarkEnd w:id="791"/>
      <w:bookmarkEnd w:id="792"/>
    </w:p>
    <w:tbl>
      <w:tblPr>
        <w:tblStyle w:val="TableGrid"/>
        <w:tblW w:w="0" w:type="auto"/>
        <w:tblInd w:w="108" w:type="dxa"/>
        <w:tblLook w:val="04A0" w:firstRow="1" w:lastRow="0" w:firstColumn="1" w:lastColumn="0" w:noHBand="0" w:noVBand="1"/>
      </w:tblPr>
      <w:tblGrid>
        <w:gridCol w:w="1800"/>
        <w:gridCol w:w="3510"/>
        <w:gridCol w:w="4050"/>
      </w:tblGrid>
      <w:tr w:rsidR="00FD75D2" w:rsidRPr="00D51D1A" w:rsidTr="00FD75D2">
        <w:tc>
          <w:tcPr>
            <w:tcW w:w="1800" w:type="dxa"/>
            <w:vMerge w:val="restart"/>
            <w:shd w:val="clear" w:color="auto" w:fill="D9D9D9" w:themeFill="background1" w:themeFillShade="D9"/>
            <w:vAlign w:val="center"/>
          </w:tcPr>
          <w:p w:rsidR="00FD75D2" w:rsidRDefault="00FD75D2" w:rsidP="00FD75D2">
            <w:pPr>
              <w:pStyle w:val="Body2"/>
              <w:spacing w:before="20" w:after="20"/>
              <w:ind w:left="0"/>
              <w:jc w:val="center"/>
              <w:rPr>
                <w:b/>
              </w:rPr>
            </w:pPr>
            <w:r>
              <w:rPr>
                <w:b/>
              </w:rPr>
              <w:t>CONTENT</w:t>
            </w:r>
          </w:p>
          <w:p w:rsidR="00FD75D2" w:rsidRPr="00D51D1A" w:rsidRDefault="00FD75D2" w:rsidP="00FD75D2">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FD75D2" w:rsidRPr="00D51D1A" w:rsidRDefault="00FD75D2" w:rsidP="00FD75D2">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FD75D2" w:rsidRPr="00D51D1A" w:rsidRDefault="00FD75D2" w:rsidP="00FD75D2">
            <w:pPr>
              <w:pStyle w:val="Body2"/>
              <w:spacing w:before="20" w:after="20"/>
              <w:ind w:left="0"/>
              <w:jc w:val="center"/>
              <w:rPr>
                <w:b/>
              </w:rPr>
            </w:pPr>
            <w:r w:rsidRPr="00D51D1A">
              <w:rPr>
                <w:b/>
              </w:rPr>
              <w:t>Responsible Person</w:t>
            </w:r>
          </w:p>
        </w:tc>
      </w:tr>
      <w:tr w:rsidR="00FD75D2" w:rsidTr="00FD75D2">
        <w:tc>
          <w:tcPr>
            <w:tcW w:w="1800" w:type="dxa"/>
            <w:vMerge/>
            <w:vAlign w:val="center"/>
          </w:tcPr>
          <w:p w:rsidR="00FD75D2" w:rsidRDefault="00FD75D2" w:rsidP="00FD75D2">
            <w:pPr>
              <w:pStyle w:val="Body2"/>
              <w:spacing w:before="20" w:after="20"/>
              <w:ind w:left="0"/>
              <w:jc w:val="center"/>
            </w:pPr>
          </w:p>
        </w:tc>
        <w:tc>
          <w:tcPr>
            <w:tcW w:w="3510" w:type="dxa"/>
            <w:vAlign w:val="center"/>
          </w:tcPr>
          <w:p w:rsidR="00FD75D2" w:rsidRDefault="00FD75D2" w:rsidP="00FD75D2">
            <w:pPr>
              <w:pStyle w:val="Body2"/>
              <w:spacing w:before="20" w:after="20"/>
              <w:ind w:left="0"/>
              <w:jc w:val="center"/>
            </w:pPr>
            <w:r>
              <w:t>GHI Chief Security Officer</w:t>
            </w:r>
          </w:p>
        </w:tc>
        <w:tc>
          <w:tcPr>
            <w:tcW w:w="4050" w:type="dxa"/>
            <w:vAlign w:val="center"/>
          </w:tcPr>
          <w:p w:rsidR="00FD75D2" w:rsidRDefault="00FD75D2" w:rsidP="00FD75D2">
            <w:pPr>
              <w:pStyle w:val="Body2"/>
              <w:spacing w:before="20" w:after="20"/>
              <w:ind w:left="0"/>
              <w:jc w:val="center"/>
            </w:pPr>
            <w:r>
              <w:t xml:space="preserve">Ken </w:t>
            </w:r>
            <w:proofErr w:type="spellStart"/>
            <w:r>
              <w:t>Stineman</w:t>
            </w:r>
            <w:proofErr w:type="spellEnd"/>
          </w:p>
        </w:tc>
      </w:tr>
      <w:tr w:rsidR="00FD75D2" w:rsidTr="00FD75D2">
        <w:tc>
          <w:tcPr>
            <w:tcW w:w="1800" w:type="dxa"/>
            <w:vMerge/>
            <w:vAlign w:val="center"/>
          </w:tcPr>
          <w:p w:rsidR="00FD75D2" w:rsidRDefault="00FD75D2" w:rsidP="00FD75D2">
            <w:pPr>
              <w:pStyle w:val="Body2"/>
              <w:spacing w:before="20" w:after="20"/>
              <w:ind w:left="0"/>
              <w:jc w:val="center"/>
            </w:pPr>
          </w:p>
        </w:tc>
        <w:tc>
          <w:tcPr>
            <w:tcW w:w="3510" w:type="dxa"/>
            <w:vAlign w:val="center"/>
          </w:tcPr>
          <w:p w:rsidR="00FD75D2" w:rsidRDefault="008B0384" w:rsidP="00FD75D2">
            <w:pPr>
              <w:pStyle w:val="Body2"/>
              <w:spacing w:before="20" w:after="20"/>
              <w:ind w:left="0"/>
              <w:jc w:val="center"/>
            </w:pPr>
            <w:r>
              <w:t>Commercial Operations</w:t>
            </w:r>
          </w:p>
        </w:tc>
        <w:tc>
          <w:tcPr>
            <w:tcW w:w="4050" w:type="dxa"/>
            <w:vAlign w:val="center"/>
          </w:tcPr>
          <w:p w:rsidR="00FD75D2" w:rsidRPr="008B0384" w:rsidRDefault="00996DCF" w:rsidP="00FD75D2">
            <w:pPr>
              <w:pStyle w:val="Body2"/>
              <w:spacing w:before="20" w:after="20"/>
              <w:ind w:left="0"/>
              <w:jc w:val="center"/>
            </w:pPr>
            <w:r w:rsidRPr="00996DCF">
              <w:t>Stephen Adams</w:t>
            </w:r>
          </w:p>
        </w:tc>
      </w:tr>
      <w:tr w:rsidR="00FD75D2" w:rsidRPr="00D51D1A" w:rsidTr="00FD75D2">
        <w:tc>
          <w:tcPr>
            <w:tcW w:w="1800" w:type="dxa"/>
            <w:shd w:val="clear" w:color="auto" w:fill="D9D9D9" w:themeFill="background1" w:themeFillShade="D9"/>
            <w:vAlign w:val="center"/>
          </w:tcPr>
          <w:p w:rsidR="00FD75D2" w:rsidRPr="00D51D1A" w:rsidRDefault="00FD75D2" w:rsidP="00FD75D2">
            <w:pPr>
              <w:pStyle w:val="Body2"/>
              <w:spacing w:before="20" w:after="20"/>
              <w:ind w:left="0"/>
              <w:jc w:val="center"/>
              <w:rPr>
                <w:b/>
              </w:rPr>
            </w:pPr>
            <w:r>
              <w:rPr>
                <w:b/>
              </w:rPr>
              <w:t>PURPOSE</w:t>
            </w:r>
          </w:p>
        </w:tc>
        <w:tc>
          <w:tcPr>
            <w:tcW w:w="7560" w:type="dxa"/>
            <w:gridSpan w:val="2"/>
            <w:shd w:val="clear" w:color="auto" w:fill="auto"/>
            <w:vAlign w:val="center"/>
          </w:tcPr>
          <w:p w:rsidR="00FD75D2" w:rsidRPr="00D51D1A" w:rsidRDefault="00FD75D2" w:rsidP="00FD75D2">
            <w:pPr>
              <w:pStyle w:val="Body2"/>
              <w:spacing w:before="20" w:after="20"/>
              <w:ind w:left="0"/>
              <w:rPr>
                <w:b/>
              </w:rPr>
            </w:pPr>
            <w:r>
              <w:t>The user login page provides security to the application and the GHI network. Only authorized users are allowed to log in and access the functionality provided by Online Portal.</w:t>
            </w:r>
          </w:p>
        </w:tc>
      </w:tr>
    </w:tbl>
    <w:p w:rsidR="002F23E3" w:rsidRDefault="002F23E3" w:rsidP="0051326A">
      <w:pPr>
        <w:pStyle w:val="Heading2"/>
      </w:pPr>
      <w:bookmarkStart w:id="793" w:name="_Toc292202274"/>
      <w:bookmarkStart w:id="794" w:name="_Toc303757511"/>
      <w:r>
        <w:t>Account Creation Email</w:t>
      </w:r>
      <w:bookmarkEnd w:id="793"/>
      <w:bookmarkEnd w:id="794"/>
    </w:p>
    <w:p w:rsidR="002F23E3" w:rsidRDefault="002F23E3" w:rsidP="002F23E3">
      <w:pPr>
        <w:pStyle w:val="Body2"/>
      </w:pPr>
      <w:r>
        <w:t>Upon receiving an account creation request Customer Service will email the User ID and temporary password to the new user with the following CRM template.</w:t>
      </w:r>
    </w:p>
    <w:p w:rsidR="002F23E3" w:rsidRPr="00CE3198" w:rsidRDefault="002F23E3" w:rsidP="002F23E3">
      <w:pPr>
        <w:pStyle w:val="NormalWeb"/>
        <w:rPr>
          <w:rFonts w:ascii="Tahoma" w:hAnsi="Tahoma" w:cs="Tahoma"/>
          <w:color w:val="E36C0A" w:themeColor="accent6" w:themeShade="BF"/>
          <w:sz w:val="20"/>
          <w:szCs w:val="20"/>
        </w:rPr>
      </w:pPr>
      <w:r w:rsidRPr="00CE3198">
        <w:rPr>
          <w:rFonts w:ascii="Tahoma" w:hAnsi="Tahoma" w:cs="Tahoma"/>
          <w:color w:val="E36C0A" w:themeColor="accent6" w:themeShade="BF"/>
          <w:sz w:val="20"/>
          <w:szCs w:val="20"/>
        </w:rPr>
        <w:t>Dear…</w:t>
      </w:r>
    </w:p>
    <w:p w:rsidR="002F23E3" w:rsidRPr="00CE3198" w:rsidRDefault="002F23E3" w:rsidP="002F23E3">
      <w:pPr>
        <w:pStyle w:val="NormalWeb"/>
        <w:rPr>
          <w:rFonts w:ascii="Tahoma" w:hAnsi="Tahoma" w:cs="Tahoma"/>
          <w:color w:val="E36C0A" w:themeColor="accent6" w:themeShade="BF"/>
          <w:sz w:val="20"/>
          <w:szCs w:val="20"/>
        </w:rPr>
      </w:pPr>
      <w:r w:rsidRPr="00CE3198">
        <w:rPr>
          <w:rFonts w:ascii="Tahoma" w:hAnsi="Tahoma" w:cs="Tahoma"/>
          <w:color w:val="E36C0A" w:themeColor="accent6" w:themeShade="BF"/>
          <w:sz w:val="20"/>
          <w:szCs w:val="20"/>
        </w:rPr>
        <w:t xml:space="preserve">Per your request, we have created an on-line account for viewing your future </w:t>
      </w:r>
      <w:proofErr w:type="spellStart"/>
      <w:r w:rsidRPr="00CE3198">
        <w:rPr>
          <w:rFonts w:ascii="Tahoma" w:hAnsi="Tahoma" w:cs="Tahoma"/>
          <w:color w:val="E36C0A" w:themeColor="accent6" w:themeShade="BF"/>
          <w:sz w:val="20"/>
          <w:szCs w:val="20"/>
        </w:rPr>
        <w:t>Oncotype</w:t>
      </w:r>
      <w:proofErr w:type="spellEnd"/>
      <w:r w:rsidRPr="00CE3198">
        <w:rPr>
          <w:rFonts w:ascii="Tahoma" w:hAnsi="Tahoma" w:cs="Tahoma"/>
          <w:color w:val="E36C0A" w:themeColor="accent6" w:themeShade="BF"/>
          <w:sz w:val="20"/>
          <w:szCs w:val="20"/>
        </w:rPr>
        <w:t xml:space="preserve"> DX™ results reports.  Your account ID and password are as follows:</w:t>
      </w:r>
    </w:p>
    <w:p w:rsidR="002F23E3" w:rsidRPr="00CE3198" w:rsidRDefault="002F23E3" w:rsidP="002F23E3">
      <w:pPr>
        <w:pStyle w:val="NormalWeb"/>
        <w:rPr>
          <w:rFonts w:ascii="Tahoma" w:hAnsi="Tahoma" w:cs="Tahoma"/>
          <w:color w:val="E36C0A" w:themeColor="accent6" w:themeShade="BF"/>
          <w:sz w:val="20"/>
          <w:szCs w:val="20"/>
        </w:rPr>
      </w:pPr>
      <w:r w:rsidRPr="00CE3198">
        <w:rPr>
          <w:rFonts w:ascii="Tahoma" w:hAnsi="Tahoma" w:cs="Tahoma"/>
          <w:color w:val="E36C0A" w:themeColor="accent6" w:themeShade="BF"/>
          <w:sz w:val="20"/>
          <w:szCs w:val="20"/>
        </w:rPr>
        <w:t>Account ID:  </w:t>
      </w:r>
      <w:r w:rsidRPr="00CE3198">
        <w:rPr>
          <w:rFonts w:ascii="Tahoma" w:hAnsi="Tahoma" w:cs="Tahoma"/>
          <w:color w:val="E36C0A" w:themeColor="accent6" w:themeShade="BF"/>
          <w:sz w:val="20"/>
          <w:szCs w:val="20"/>
        </w:rPr>
        <w:br/>
        <w:t xml:space="preserve">Password:  </w:t>
      </w:r>
    </w:p>
    <w:p w:rsidR="002F23E3" w:rsidRPr="00CE3198" w:rsidRDefault="002F23E3" w:rsidP="002F23E3">
      <w:pPr>
        <w:pStyle w:val="NormalWeb"/>
        <w:rPr>
          <w:rFonts w:ascii="Tahoma" w:hAnsi="Tahoma" w:cs="Tahoma"/>
          <w:color w:val="E36C0A" w:themeColor="accent6" w:themeShade="BF"/>
          <w:sz w:val="20"/>
          <w:szCs w:val="20"/>
        </w:rPr>
      </w:pPr>
      <w:r w:rsidRPr="00CE3198">
        <w:rPr>
          <w:rFonts w:ascii="Tahoma" w:hAnsi="Tahoma" w:cs="Tahoma"/>
          <w:color w:val="E36C0A" w:themeColor="accent6" w:themeShade="BF"/>
          <w:sz w:val="20"/>
          <w:szCs w:val="20"/>
        </w:rPr>
        <w:t>When your results are ready for viewing, you will receive an email from</w:t>
      </w:r>
      <w:r w:rsidR="00CE3198">
        <w:rPr>
          <w:rFonts w:ascii="Tahoma" w:hAnsi="Tahoma" w:cs="Tahoma"/>
          <w:color w:val="E36C0A" w:themeColor="accent6" w:themeShade="BF"/>
          <w:sz w:val="20"/>
          <w:szCs w:val="20"/>
        </w:rPr>
        <w:t xml:space="preserve"> the</w:t>
      </w:r>
      <w:r w:rsidRPr="00CE3198">
        <w:rPr>
          <w:rFonts w:ascii="Tahoma" w:hAnsi="Tahoma" w:cs="Tahoma"/>
          <w:color w:val="E36C0A" w:themeColor="accent6" w:themeShade="BF"/>
          <w:sz w:val="20"/>
          <w:szCs w:val="20"/>
        </w:rPr>
        <w:t xml:space="preserve"> Genomic Health</w:t>
      </w:r>
      <w:r w:rsidR="00CE3198">
        <w:rPr>
          <w:rFonts w:ascii="Tahoma" w:hAnsi="Tahoma" w:cs="Tahoma"/>
          <w:color w:val="E36C0A" w:themeColor="accent6" w:themeShade="BF"/>
          <w:sz w:val="15"/>
          <w:szCs w:val="15"/>
        </w:rPr>
        <w:t xml:space="preserve"> </w:t>
      </w:r>
      <w:r w:rsidR="00CE3198" w:rsidRPr="00CE3198">
        <w:rPr>
          <w:rFonts w:ascii="Tahoma" w:hAnsi="Tahoma" w:cs="Tahoma"/>
          <w:color w:val="E36C0A" w:themeColor="accent6" w:themeShade="BF"/>
          <w:sz w:val="20"/>
          <w:szCs w:val="20"/>
        </w:rPr>
        <w:t>laboratory.</w:t>
      </w:r>
      <w:r w:rsidRPr="00CE3198">
        <w:rPr>
          <w:rFonts w:ascii="Tahoma" w:hAnsi="Tahoma" w:cs="Tahoma"/>
          <w:color w:val="E36C0A" w:themeColor="accent6" w:themeShade="BF"/>
          <w:sz w:val="20"/>
          <w:szCs w:val="20"/>
        </w:rPr>
        <w:t xml:space="preserve"> To access your reports, use the following web-link:</w:t>
      </w:r>
    </w:p>
    <w:p w:rsidR="002F23E3" w:rsidRPr="00CE3198" w:rsidRDefault="00C93F83" w:rsidP="002F23E3">
      <w:pPr>
        <w:pStyle w:val="NormalWeb"/>
        <w:rPr>
          <w:rFonts w:ascii="Tahoma" w:hAnsi="Tahoma" w:cs="Tahoma"/>
          <w:color w:val="E36C0A" w:themeColor="accent6" w:themeShade="BF"/>
          <w:sz w:val="20"/>
          <w:szCs w:val="20"/>
        </w:rPr>
      </w:pPr>
      <w:hyperlink r:id="rId28" w:history="1">
        <w:r w:rsidR="002F23E3" w:rsidRPr="00CE3198">
          <w:rPr>
            <w:rStyle w:val="Hyperlink"/>
            <w:rFonts w:ascii="Tahoma" w:hAnsi="Tahoma" w:cs="Tahoma"/>
            <w:color w:val="E36C0A" w:themeColor="accent6" w:themeShade="BF"/>
            <w:sz w:val="20"/>
            <w:szCs w:val="20"/>
          </w:rPr>
          <w:t>https://online.genomichealth.com/Login.aspx</w:t>
        </w:r>
      </w:hyperlink>
    </w:p>
    <w:p w:rsidR="002F23E3" w:rsidRPr="00CE3198" w:rsidRDefault="002F23E3" w:rsidP="002F23E3">
      <w:pPr>
        <w:pStyle w:val="NormalWeb"/>
        <w:rPr>
          <w:rFonts w:ascii="Tahoma" w:hAnsi="Tahoma" w:cs="Tahoma"/>
          <w:color w:val="E36C0A" w:themeColor="accent6" w:themeShade="BF"/>
          <w:sz w:val="20"/>
          <w:szCs w:val="20"/>
        </w:rPr>
      </w:pPr>
      <w:r w:rsidRPr="00CE3198">
        <w:rPr>
          <w:rFonts w:ascii="Tahoma" w:hAnsi="Tahoma" w:cs="Tahoma"/>
          <w:color w:val="E36C0A" w:themeColor="accent6" w:themeShade="BF"/>
          <w:sz w:val="20"/>
          <w:szCs w:val="20"/>
        </w:rPr>
        <w:t>Should you wish any of your office or nursing staff to have online access to your patients' </w:t>
      </w:r>
      <w:proofErr w:type="spellStart"/>
      <w:r w:rsidRPr="00CE3198">
        <w:rPr>
          <w:rFonts w:ascii="Tahoma" w:hAnsi="Tahoma" w:cs="Tahoma"/>
          <w:color w:val="E36C0A" w:themeColor="accent6" w:themeShade="BF"/>
          <w:sz w:val="20"/>
          <w:szCs w:val="20"/>
        </w:rPr>
        <w:t>Oncotype</w:t>
      </w:r>
      <w:proofErr w:type="spellEnd"/>
      <w:r w:rsidRPr="00CE3198">
        <w:rPr>
          <w:rFonts w:ascii="Tahoma" w:hAnsi="Tahoma" w:cs="Tahoma"/>
          <w:color w:val="E36C0A" w:themeColor="accent6" w:themeShade="BF"/>
          <w:sz w:val="20"/>
          <w:szCs w:val="20"/>
        </w:rPr>
        <w:t xml:space="preserve"> DX™ results, please submit a signed or verbal request to Customer Service complete with contact information and email </w:t>
      </w:r>
      <w:proofErr w:type="gramStart"/>
      <w:r w:rsidRPr="00CE3198">
        <w:rPr>
          <w:rFonts w:ascii="Tahoma" w:hAnsi="Tahoma" w:cs="Tahoma"/>
          <w:color w:val="E36C0A" w:themeColor="accent6" w:themeShade="BF"/>
          <w:sz w:val="20"/>
          <w:szCs w:val="20"/>
        </w:rPr>
        <w:t>address.</w:t>
      </w:r>
      <w:proofErr w:type="gramEnd"/>
      <w:r w:rsidRPr="00CE3198">
        <w:rPr>
          <w:rFonts w:ascii="Tahoma" w:hAnsi="Tahoma" w:cs="Tahoma"/>
          <w:color w:val="E36C0A" w:themeColor="accent6" w:themeShade="BF"/>
          <w:sz w:val="20"/>
          <w:szCs w:val="20"/>
        </w:rPr>
        <w:t xml:space="preserve"> We will gladly create a delegate account upon receipt of this information.  </w:t>
      </w:r>
    </w:p>
    <w:p w:rsidR="002F23E3" w:rsidRPr="00CE3198" w:rsidRDefault="002F23E3" w:rsidP="002F23E3">
      <w:pPr>
        <w:pStyle w:val="NormalWeb"/>
        <w:rPr>
          <w:rFonts w:ascii="Tahoma" w:hAnsi="Tahoma" w:cs="Tahoma"/>
          <w:color w:val="E36C0A" w:themeColor="accent6" w:themeShade="BF"/>
          <w:sz w:val="20"/>
          <w:szCs w:val="20"/>
        </w:rPr>
      </w:pPr>
      <w:r w:rsidRPr="00CE3198">
        <w:rPr>
          <w:rFonts w:ascii="Tahoma" w:hAnsi="Tahoma" w:cs="Tahoma"/>
          <w:color w:val="E36C0A" w:themeColor="accent6" w:themeShade="BF"/>
          <w:sz w:val="20"/>
          <w:szCs w:val="20"/>
        </w:rPr>
        <w:lastRenderedPageBreak/>
        <w:t>Please feel free to contact us at the phone number listed below if you have any questions.</w:t>
      </w:r>
    </w:p>
    <w:p w:rsidR="003013E3" w:rsidRDefault="002F23E3" w:rsidP="002F23E3">
      <w:pPr>
        <w:pStyle w:val="NormalWeb"/>
        <w:rPr>
          <w:rFonts w:ascii="Tahoma" w:hAnsi="Tahoma" w:cs="Tahoma"/>
          <w:color w:val="E36C0A" w:themeColor="accent6" w:themeShade="BF"/>
          <w:sz w:val="20"/>
          <w:szCs w:val="20"/>
        </w:rPr>
      </w:pPr>
      <w:r w:rsidRPr="00CE3198">
        <w:rPr>
          <w:rFonts w:ascii="Tahoma" w:hAnsi="Tahoma" w:cs="Tahoma"/>
          <w:color w:val="E36C0A" w:themeColor="accent6" w:themeShade="BF"/>
          <w:sz w:val="20"/>
          <w:szCs w:val="20"/>
        </w:rPr>
        <w:t>Best regards,</w:t>
      </w:r>
    </w:p>
    <w:p w:rsidR="00805DF2" w:rsidRDefault="00805DF2" w:rsidP="002F23E3">
      <w:pPr>
        <w:pStyle w:val="NormalWeb"/>
        <w:rPr>
          <w:rFonts w:ascii="Tahoma" w:hAnsi="Tahoma" w:cs="Tahoma"/>
          <w:color w:val="E36C0A" w:themeColor="accent6" w:themeShade="BF"/>
          <w:sz w:val="20"/>
          <w:szCs w:val="20"/>
        </w:rPr>
      </w:pPr>
      <w:r>
        <w:rPr>
          <w:rFonts w:ascii="Tahoma" w:hAnsi="Tahoma" w:cs="Tahoma"/>
          <w:color w:val="E36C0A" w:themeColor="accent6" w:themeShade="BF"/>
          <w:sz w:val="20"/>
          <w:szCs w:val="20"/>
        </w:rPr>
        <w:t>Customer Service</w:t>
      </w:r>
      <w:r>
        <w:rPr>
          <w:rFonts w:ascii="Tahoma" w:hAnsi="Tahoma" w:cs="Tahoma"/>
          <w:color w:val="E36C0A" w:themeColor="accent6" w:themeShade="BF"/>
          <w:sz w:val="20"/>
          <w:szCs w:val="20"/>
        </w:rPr>
        <w:br/>
        <w:t>Genomic Health, Inc.</w:t>
      </w:r>
      <w:r>
        <w:rPr>
          <w:rFonts w:ascii="Tahoma" w:hAnsi="Tahoma" w:cs="Tahoma"/>
          <w:color w:val="E36C0A" w:themeColor="accent6" w:themeShade="BF"/>
          <w:sz w:val="20"/>
          <w:szCs w:val="20"/>
        </w:rPr>
        <w:br/>
      </w:r>
      <w:hyperlink r:id="rId29" w:history="1">
        <w:r w:rsidRPr="00C4312B">
          <w:rPr>
            <w:rStyle w:val="Hyperlink"/>
            <w:rFonts w:ascii="Tahoma" w:hAnsi="Tahoma" w:cs="Tahoma"/>
            <w:sz w:val="20"/>
            <w:szCs w:val="20"/>
          </w:rPr>
          <w:t>www.oncotypedx.com</w:t>
        </w:r>
      </w:hyperlink>
      <w:r>
        <w:rPr>
          <w:rFonts w:ascii="Tahoma" w:hAnsi="Tahoma" w:cs="Tahoma"/>
          <w:color w:val="E36C0A" w:themeColor="accent6" w:themeShade="BF"/>
          <w:sz w:val="20"/>
          <w:szCs w:val="20"/>
        </w:rPr>
        <w:br/>
      </w:r>
      <w:hyperlink r:id="rId30" w:history="1">
        <w:r w:rsidRPr="00C4312B">
          <w:rPr>
            <w:rStyle w:val="Hyperlink"/>
            <w:rFonts w:ascii="Tahoma" w:hAnsi="Tahoma" w:cs="Tahoma"/>
            <w:sz w:val="20"/>
            <w:szCs w:val="20"/>
          </w:rPr>
          <w:t>www.genomichealth.com</w:t>
        </w:r>
      </w:hyperlink>
    </w:p>
    <w:p w:rsidR="00B468FA" w:rsidRDefault="00B468FA" w:rsidP="0051326A">
      <w:pPr>
        <w:pStyle w:val="Heading2"/>
      </w:pPr>
      <w:bookmarkStart w:id="795" w:name="_Toc292202275"/>
      <w:bookmarkStart w:id="796" w:name="_Toc303757512"/>
      <w:r>
        <w:t>Accessing the Portal</w:t>
      </w:r>
      <w:bookmarkEnd w:id="795"/>
      <w:bookmarkEnd w:id="796"/>
    </w:p>
    <w:p w:rsidR="005D7B5B" w:rsidRDefault="00B468FA" w:rsidP="00B468FA">
      <w:pPr>
        <w:pStyle w:val="Body2"/>
      </w:pPr>
      <w:r>
        <w:t>Users can access the portal using the link provided in the account setup email sent by Customer Service.  Users are also instructed to save the website in the “Favorites” of their web browser.  A Portal shortcut can be saved to their desktop.  Th</w:t>
      </w:r>
      <w:r w:rsidR="003013E3">
        <w:t>e Portal shortcut icon is below:</w:t>
      </w:r>
    </w:p>
    <w:p w:rsidR="003013E3" w:rsidRPr="00B468FA" w:rsidRDefault="003013E3" w:rsidP="00B468FA">
      <w:pPr>
        <w:pStyle w:val="Body2"/>
      </w:pPr>
      <w:r>
        <w:rPr>
          <w:noProof/>
        </w:rPr>
        <w:drawing>
          <wp:inline distT="0" distB="0" distL="0" distR="0" wp14:anchorId="12E45C09" wp14:editId="5DAB93DE">
            <wp:extent cx="464617" cy="467833"/>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467378" cy="470613"/>
                    </a:xfrm>
                    <a:prstGeom prst="rect">
                      <a:avLst/>
                    </a:prstGeom>
                    <a:noFill/>
                    <a:ln w="9525">
                      <a:noFill/>
                      <a:miter lim="800000"/>
                      <a:headEnd/>
                      <a:tailEnd/>
                    </a:ln>
                  </pic:spPr>
                </pic:pic>
              </a:graphicData>
            </a:graphic>
          </wp:inline>
        </w:drawing>
      </w:r>
    </w:p>
    <w:p w:rsidR="00AB45D6" w:rsidRDefault="00FD75D2" w:rsidP="0051326A">
      <w:pPr>
        <w:pStyle w:val="Heading2"/>
      </w:pPr>
      <w:bookmarkStart w:id="797" w:name="_Toc292202276"/>
      <w:bookmarkStart w:id="798" w:name="_Toc303757513"/>
      <w:r w:rsidRPr="001A2CBB">
        <w:t>User Login Page</w:t>
      </w:r>
      <w:bookmarkEnd w:id="797"/>
      <w:bookmarkEnd w:id="798"/>
    </w:p>
    <w:p w:rsidR="006F12A5" w:rsidRPr="006F12A5" w:rsidRDefault="006F12A5" w:rsidP="006F12A5">
      <w:pPr>
        <w:pStyle w:val="Body2"/>
      </w:pPr>
      <w:r>
        <w:t>Users can access the homepage using the link sent to them by Customer Service within the User Name and Login information email.</w:t>
      </w:r>
    </w:p>
    <w:p w:rsidR="00C60B10" w:rsidRDefault="00A575CC" w:rsidP="00A575CC">
      <w:pPr>
        <w:rPr>
          <w:sz w:val="20"/>
        </w:rPr>
      </w:pPr>
      <w:r w:rsidRPr="00CA1DE2">
        <w:rPr>
          <w:sz w:val="20"/>
        </w:rPr>
        <w:t xml:space="preserve">The </w:t>
      </w:r>
      <w:r w:rsidR="00996DCF" w:rsidRPr="00996DCF">
        <w:rPr>
          <w:b/>
          <w:color w:val="E36C0A" w:themeColor="accent6" w:themeShade="BF"/>
          <w:sz w:val="20"/>
        </w:rPr>
        <w:t>User Login</w:t>
      </w:r>
      <w:r w:rsidRPr="00CA1DE2">
        <w:rPr>
          <w:sz w:val="20"/>
        </w:rPr>
        <w:t xml:space="preserve"> page look</w:t>
      </w:r>
      <w:r w:rsidR="00335450">
        <w:rPr>
          <w:sz w:val="20"/>
        </w:rPr>
        <w:t>s</w:t>
      </w:r>
      <w:r w:rsidRPr="00CA1DE2">
        <w:rPr>
          <w:sz w:val="20"/>
        </w:rPr>
        <w:t xml:space="preserve"> like this:</w:t>
      </w:r>
    </w:p>
    <w:p w:rsidR="00BC65D5" w:rsidRPr="00BC65D5" w:rsidRDefault="00BC65D5" w:rsidP="00A575CC">
      <w:pPr>
        <w:rPr>
          <w:sz w:val="20"/>
        </w:rPr>
      </w:pPr>
    </w:p>
    <w:p w:rsidR="00B35CB0" w:rsidRPr="00CA1DE2" w:rsidRDefault="005D1802" w:rsidP="00A575CC">
      <w:r>
        <w:rPr>
          <w:noProof/>
        </w:rPr>
        <w:drawing>
          <wp:inline distT="0" distB="0" distL="0" distR="0" wp14:anchorId="1A549A3F" wp14:editId="3AAE1A42">
            <wp:extent cx="5886450" cy="3915174"/>
            <wp:effectExtent l="19050" t="19050" r="19050" b="28176"/>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886450" cy="3915174"/>
                    </a:xfrm>
                    <a:prstGeom prst="rect">
                      <a:avLst/>
                    </a:prstGeom>
                    <a:noFill/>
                    <a:ln w="9525">
                      <a:solidFill>
                        <a:schemeClr val="tx1"/>
                      </a:solidFill>
                      <a:miter lim="800000"/>
                      <a:headEnd/>
                      <a:tailEnd/>
                    </a:ln>
                  </pic:spPr>
                </pic:pic>
              </a:graphicData>
            </a:graphic>
          </wp:inline>
        </w:drawing>
      </w:r>
    </w:p>
    <w:p w:rsidR="00BC65D5" w:rsidRDefault="00BC65D5">
      <w:pPr>
        <w:rPr>
          <w:color w:val="E36C0A" w:themeColor="accent6" w:themeShade="BF"/>
          <w:sz w:val="20"/>
        </w:rPr>
      </w:pPr>
    </w:p>
    <w:p w:rsidR="00EF6DFB" w:rsidRDefault="00EF6DFB">
      <w:pPr>
        <w:rPr>
          <w:color w:val="E36C0A" w:themeColor="accent6" w:themeShade="BF"/>
          <w:sz w:val="20"/>
        </w:rPr>
      </w:pPr>
      <w:r w:rsidRPr="00EF6DFB">
        <w:rPr>
          <w:color w:val="E36C0A" w:themeColor="accent6" w:themeShade="BF"/>
          <w:sz w:val="20"/>
        </w:rPr>
        <w:t>If you are a new user and do not have a username, please contact Customer Service.</w:t>
      </w:r>
    </w:p>
    <w:p w:rsidR="00EF6DFB" w:rsidRDefault="00EF6DFB">
      <w:pPr>
        <w:rPr>
          <w:color w:val="E36C0A" w:themeColor="accent6" w:themeShade="BF"/>
          <w:sz w:val="20"/>
        </w:rPr>
      </w:pPr>
    </w:p>
    <w:p w:rsidR="00EF6DFB" w:rsidRDefault="00C60B10">
      <w:pPr>
        <w:rPr>
          <w:b/>
          <w:color w:val="E36C0A" w:themeColor="accent6" w:themeShade="BF"/>
          <w:sz w:val="20"/>
        </w:rPr>
      </w:pPr>
      <w:r>
        <w:rPr>
          <w:b/>
          <w:color w:val="E36C0A" w:themeColor="accent6" w:themeShade="BF"/>
          <w:sz w:val="20"/>
        </w:rPr>
        <w:lastRenderedPageBreak/>
        <w:t>Corporate Headquarters</w:t>
      </w:r>
    </w:p>
    <w:p w:rsidR="000E63E0" w:rsidRPr="000E63E0" w:rsidRDefault="000E63E0">
      <w:pPr>
        <w:rPr>
          <w:color w:val="E36C0A" w:themeColor="accent6" w:themeShade="BF"/>
          <w:sz w:val="20"/>
        </w:rPr>
      </w:pPr>
      <w:r w:rsidRPr="000E63E0">
        <w:rPr>
          <w:color w:val="E36C0A" w:themeColor="accent6" w:themeShade="BF"/>
          <w:sz w:val="20"/>
        </w:rPr>
        <w:t>Email Customer Service</w:t>
      </w:r>
    </w:p>
    <w:p w:rsidR="000E63E0" w:rsidRPr="009056EC" w:rsidRDefault="000E63E0">
      <w:pPr>
        <w:rPr>
          <w:color w:val="E36C0A" w:themeColor="accent6" w:themeShade="BF"/>
          <w:sz w:val="20"/>
        </w:rPr>
      </w:pPr>
      <w:r>
        <w:rPr>
          <w:color w:val="E36C0A" w:themeColor="accent6" w:themeShade="BF"/>
          <w:sz w:val="20"/>
        </w:rPr>
        <w:t>866-ONCO</w:t>
      </w:r>
      <w:r w:rsidR="009C55A3" w:rsidRPr="009C55A3">
        <w:rPr>
          <w:color w:val="E36C0A" w:themeColor="accent6" w:themeShade="BF"/>
          <w:sz w:val="20"/>
        </w:rPr>
        <w:t>TYPE (866-662-6897)</w:t>
      </w:r>
    </w:p>
    <w:p w:rsidR="000E63E0" w:rsidRDefault="000E63E0">
      <w:pPr>
        <w:rPr>
          <w:color w:val="E36C0A" w:themeColor="accent6" w:themeShade="BF"/>
          <w:sz w:val="20"/>
          <w:u w:val="single"/>
        </w:rPr>
      </w:pPr>
    </w:p>
    <w:p w:rsidR="000E63E0" w:rsidRPr="000E63E0" w:rsidRDefault="00C60B10">
      <w:pPr>
        <w:rPr>
          <w:b/>
          <w:color w:val="E36C0A" w:themeColor="accent6" w:themeShade="BF"/>
          <w:sz w:val="20"/>
          <w:u w:val="single"/>
        </w:rPr>
      </w:pPr>
      <w:proofErr w:type="gramStart"/>
      <w:r>
        <w:rPr>
          <w:b/>
          <w:color w:val="E36C0A" w:themeColor="accent6" w:themeShade="BF"/>
          <w:sz w:val="20"/>
          <w:u w:val="single"/>
        </w:rPr>
        <w:t>Outside of U.S.</w:t>
      </w:r>
      <w:proofErr w:type="gramEnd"/>
    </w:p>
    <w:p w:rsidR="000E63E0" w:rsidRDefault="000E63E0">
      <w:pPr>
        <w:rPr>
          <w:color w:val="E36C0A" w:themeColor="accent6" w:themeShade="BF"/>
          <w:sz w:val="20"/>
          <w:u w:val="single"/>
        </w:rPr>
      </w:pPr>
      <w:r>
        <w:rPr>
          <w:color w:val="E36C0A" w:themeColor="accent6" w:themeShade="BF"/>
          <w:sz w:val="20"/>
          <w:u w:val="single"/>
        </w:rPr>
        <w:t>Email Customer Service</w:t>
      </w:r>
    </w:p>
    <w:p w:rsidR="00EF6DFB" w:rsidRPr="001B1769" w:rsidRDefault="000E63E0">
      <w:pPr>
        <w:rPr>
          <w:color w:val="E36C0A" w:themeColor="accent6" w:themeShade="BF"/>
          <w:sz w:val="20"/>
        </w:rPr>
      </w:pPr>
      <w:r>
        <w:rPr>
          <w:color w:val="E36C0A" w:themeColor="accent6" w:themeShade="BF"/>
          <w:sz w:val="20"/>
          <w:u w:val="single"/>
        </w:rPr>
        <w:t>+1 650 569 2080</w:t>
      </w:r>
    </w:p>
    <w:p w:rsidR="0051326A" w:rsidRDefault="0051326A">
      <w:pPr>
        <w:rPr>
          <w:rFonts w:ascii="Arial" w:hAnsi="Arial"/>
          <w:b/>
        </w:rPr>
      </w:pPr>
      <w:bookmarkStart w:id="799" w:name="_Toc292202277"/>
    </w:p>
    <w:p w:rsidR="007C5C18" w:rsidRPr="00335450" w:rsidRDefault="007C5C18" w:rsidP="0051326A">
      <w:pPr>
        <w:pStyle w:val="Heading2"/>
      </w:pPr>
      <w:bookmarkStart w:id="800" w:name="_Toc303757514"/>
      <w:r>
        <w:t>User Login Page – Error Messages</w:t>
      </w:r>
      <w:bookmarkEnd w:id="799"/>
      <w:bookmarkEnd w:id="800"/>
    </w:p>
    <w:tbl>
      <w:tblPr>
        <w:tblStyle w:val="TableGrid"/>
        <w:tblW w:w="0" w:type="auto"/>
        <w:tblLook w:val="04A0" w:firstRow="1" w:lastRow="0" w:firstColumn="1" w:lastColumn="0" w:noHBand="0" w:noVBand="1"/>
      </w:tblPr>
      <w:tblGrid>
        <w:gridCol w:w="416"/>
        <w:gridCol w:w="4047"/>
        <w:gridCol w:w="4968"/>
      </w:tblGrid>
      <w:tr w:rsidR="007C5C18" w:rsidRPr="00A43D01" w:rsidTr="008E6418">
        <w:tc>
          <w:tcPr>
            <w:tcW w:w="9431" w:type="dxa"/>
            <w:gridSpan w:val="3"/>
            <w:shd w:val="clear" w:color="auto" w:fill="D9D9D9" w:themeFill="background1" w:themeFillShade="D9"/>
            <w:vAlign w:val="center"/>
          </w:tcPr>
          <w:p w:rsidR="007C5C18" w:rsidRPr="00A43D01" w:rsidRDefault="00A43D01" w:rsidP="007C5C18">
            <w:pPr>
              <w:tabs>
                <w:tab w:val="left" w:pos="6530"/>
              </w:tabs>
              <w:spacing w:before="40" w:after="40"/>
              <w:jc w:val="center"/>
              <w:rPr>
                <w:b/>
                <w:sz w:val="20"/>
              </w:rPr>
            </w:pPr>
            <w:r>
              <w:rPr>
                <w:b/>
                <w:sz w:val="20"/>
              </w:rPr>
              <w:t>User Login Page</w:t>
            </w:r>
            <w:r w:rsidR="007C5C18" w:rsidRPr="00A43D01">
              <w:rPr>
                <w:b/>
                <w:sz w:val="20"/>
              </w:rPr>
              <w:t xml:space="preserve"> – Error Messages</w:t>
            </w:r>
          </w:p>
        </w:tc>
      </w:tr>
      <w:tr w:rsidR="007C5C18" w:rsidRPr="00A43D01" w:rsidTr="008E6418">
        <w:tc>
          <w:tcPr>
            <w:tcW w:w="416" w:type="dxa"/>
            <w:shd w:val="clear" w:color="auto" w:fill="D9D9D9" w:themeFill="background1" w:themeFillShade="D9"/>
            <w:vAlign w:val="center"/>
          </w:tcPr>
          <w:p w:rsidR="007C5C18" w:rsidRPr="00A43D01" w:rsidRDefault="008E6418" w:rsidP="007C5C18">
            <w:pPr>
              <w:tabs>
                <w:tab w:val="left" w:pos="6530"/>
              </w:tabs>
              <w:spacing w:before="40" w:after="40"/>
              <w:jc w:val="center"/>
              <w:rPr>
                <w:b/>
                <w:sz w:val="20"/>
              </w:rPr>
            </w:pPr>
            <w:r w:rsidRPr="00A43D01">
              <w:rPr>
                <w:b/>
                <w:sz w:val="20"/>
              </w:rPr>
              <w:t>#</w:t>
            </w:r>
          </w:p>
        </w:tc>
        <w:tc>
          <w:tcPr>
            <w:tcW w:w="4047" w:type="dxa"/>
            <w:shd w:val="clear" w:color="auto" w:fill="D9D9D9" w:themeFill="background1" w:themeFillShade="D9"/>
            <w:vAlign w:val="center"/>
          </w:tcPr>
          <w:p w:rsidR="007C5C18" w:rsidRPr="00A43D01" w:rsidRDefault="007C5C18" w:rsidP="007C5C18">
            <w:pPr>
              <w:tabs>
                <w:tab w:val="left" w:pos="6530"/>
              </w:tabs>
              <w:spacing w:before="40" w:after="40"/>
              <w:jc w:val="center"/>
              <w:rPr>
                <w:b/>
                <w:sz w:val="20"/>
              </w:rPr>
            </w:pPr>
            <w:r w:rsidRPr="00A43D01">
              <w:rPr>
                <w:b/>
                <w:sz w:val="20"/>
              </w:rPr>
              <w:t>Error Condition</w:t>
            </w:r>
          </w:p>
        </w:tc>
        <w:tc>
          <w:tcPr>
            <w:tcW w:w="4968" w:type="dxa"/>
            <w:shd w:val="clear" w:color="auto" w:fill="D9D9D9" w:themeFill="background1" w:themeFillShade="D9"/>
            <w:vAlign w:val="center"/>
          </w:tcPr>
          <w:p w:rsidR="007C5C18" w:rsidRPr="00A43D01" w:rsidRDefault="007C5C18" w:rsidP="007C5C18">
            <w:pPr>
              <w:tabs>
                <w:tab w:val="left" w:pos="6530"/>
              </w:tabs>
              <w:spacing w:before="40" w:after="40"/>
              <w:jc w:val="center"/>
              <w:rPr>
                <w:b/>
                <w:sz w:val="20"/>
              </w:rPr>
            </w:pPr>
            <w:r w:rsidRPr="00A43D01">
              <w:rPr>
                <w:b/>
                <w:sz w:val="20"/>
              </w:rPr>
              <w:t>Error Message</w:t>
            </w:r>
          </w:p>
        </w:tc>
      </w:tr>
      <w:tr w:rsidR="008E6418" w:rsidRPr="00A43D01" w:rsidTr="008E6418">
        <w:tc>
          <w:tcPr>
            <w:tcW w:w="416" w:type="dxa"/>
            <w:vAlign w:val="center"/>
          </w:tcPr>
          <w:p w:rsidR="008E6418" w:rsidRPr="00A43D01" w:rsidRDefault="008E6418" w:rsidP="007C5C18">
            <w:pPr>
              <w:tabs>
                <w:tab w:val="left" w:pos="6530"/>
              </w:tabs>
              <w:spacing w:before="40" w:after="40"/>
              <w:rPr>
                <w:sz w:val="20"/>
              </w:rPr>
            </w:pPr>
            <w:r w:rsidRPr="00A43D01">
              <w:rPr>
                <w:sz w:val="20"/>
              </w:rPr>
              <w:t>1</w:t>
            </w:r>
          </w:p>
        </w:tc>
        <w:tc>
          <w:tcPr>
            <w:tcW w:w="4047" w:type="dxa"/>
            <w:vAlign w:val="center"/>
          </w:tcPr>
          <w:p w:rsidR="008E6418" w:rsidRPr="00A43D01" w:rsidRDefault="008E6418" w:rsidP="007C5C18">
            <w:pPr>
              <w:spacing w:before="40" w:after="40"/>
              <w:rPr>
                <w:sz w:val="20"/>
              </w:rPr>
            </w:pPr>
            <w:r w:rsidRPr="00A43D01">
              <w:rPr>
                <w:sz w:val="20"/>
              </w:rPr>
              <w:t>The user clicked the Logout link in the header of any Portal page.</w:t>
            </w:r>
          </w:p>
        </w:tc>
        <w:tc>
          <w:tcPr>
            <w:tcW w:w="4968" w:type="dxa"/>
            <w:vAlign w:val="center"/>
          </w:tcPr>
          <w:p w:rsidR="008E6418" w:rsidRPr="00335450" w:rsidRDefault="008E6418" w:rsidP="007C5C18">
            <w:pPr>
              <w:rPr>
                <w:color w:val="E36C0A" w:themeColor="accent6" w:themeShade="BF"/>
                <w:sz w:val="20"/>
              </w:rPr>
            </w:pPr>
            <w:r w:rsidRPr="00335450">
              <w:rPr>
                <w:color w:val="E36C0A" w:themeColor="accent6" w:themeShade="BF"/>
                <w:sz w:val="20"/>
              </w:rPr>
              <w:t>You have been logged out.</w:t>
            </w:r>
          </w:p>
        </w:tc>
      </w:tr>
      <w:tr w:rsidR="007C5C18" w:rsidRPr="00A43D01" w:rsidTr="008E6418">
        <w:tc>
          <w:tcPr>
            <w:tcW w:w="416" w:type="dxa"/>
            <w:vAlign w:val="center"/>
          </w:tcPr>
          <w:p w:rsidR="007C5C18" w:rsidRPr="00A43D01" w:rsidRDefault="008E6418" w:rsidP="007C5C18">
            <w:pPr>
              <w:tabs>
                <w:tab w:val="left" w:pos="6530"/>
              </w:tabs>
              <w:spacing w:before="40" w:after="40"/>
              <w:rPr>
                <w:sz w:val="20"/>
              </w:rPr>
            </w:pPr>
            <w:r w:rsidRPr="00A43D01">
              <w:rPr>
                <w:sz w:val="20"/>
              </w:rPr>
              <w:t>2</w:t>
            </w:r>
          </w:p>
        </w:tc>
        <w:tc>
          <w:tcPr>
            <w:tcW w:w="4047" w:type="dxa"/>
            <w:vAlign w:val="center"/>
          </w:tcPr>
          <w:p w:rsidR="007C5C18" w:rsidRPr="00A43D01" w:rsidRDefault="007C5C18" w:rsidP="007C5C18">
            <w:pPr>
              <w:spacing w:before="40" w:after="40"/>
              <w:rPr>
                <w:sz w:val="20"/>
              </w:rPr>
            </w:pPr>
            <w:r w:rsidRPr="00A43D01">
              <w:rPr>
                <w:sz w:val="20"/>
              </w:rPr>
              <w:t>The user left his/her computer unattended for longer than the defined Portal timeout period.</w:t>
            </w:r>
          </w:p>
          <w:p w:rsidR="007C5C18" w:rsidRPr="00A43D01" w:rsidRDefault="007C5C18" w:rsidP="007C5C18">
            <w:pPr>
              <w:spacing w:before="40" w:after="40"/>
              <w:rPr>
                <w:sz w:val="20"/>
              </w:rPr>
            </w:pPr>
            <w:r w:rsidRPr="00A43D01">
              <w:rPr>
                <w:sz w:val="20"/>
              </w:rPr>
              <w:t>Currently, the timeout is 30 minutes.</w:t>
            </w:r>
          </w:p>
        </w:tc>
        <w:tc>
          <w:tcPr>
            <w:tcW w:w="4968" w:type="dxa"/>
            <w:vAlign w:val="center"/>
          </w:tcPr>
          <w:p w:rsidR="007C5C18" w:rsidRPr="00335450" w:rsidRDefault="007C5C18" w:rsidP="007C5C18">
            <w:pPr>
              <w:rPr>
                <w:color w:val="E36C0A" w:themeColor="accent6" w:themeShade="BF"/>
                <w:sz w:val="20"/>
              </w:rPr>
            </w:pPr>
            <w:r w:rsidRPr="00335450">
              <w:rPr>
                <w:color w:val="E36C0A" w:themeColor="accent6" w:themeShade="BF"/>
                <w:sz w:val="20"/>
              </w:rPr>
              <w:t xml:space="preserve">You have been logged out. </w:t>
            </w:r>
          </w:p>
        </w:tc>
      </w:tr>
      <w:tr w:rsidR="008E6418" w:rsidRPr="00A43D01" w:rsidTr="00316FAD">
        <w:tc>
          <w:tcPr>
            <w:tcW w:w="416" w:type="dxa"/>
            <w:vAlign w:val="center"/>
          </w:tcPr>
          <w:p w:rsidR="008E6418" w:rsidRPr="00A43D01" w:rsidRDefault="008E6418" w:rsidP="00316FAD">
            <w:pPr>
              <w:tabs>
                <w:tab w:val="left" w:pos="6530"/>
              </w:tabs>
              <w:spacing w:before="40" w:after="40"/>
              <w:rPr>
                <w:sz w:val="20"/>
              </w:rPr>
            </w:pPr>
            <w:r w:rsidRPr="00A43D01">
              <w:rPr>
                <w:sz w:val="20"/>
              </w:rPr>
              <w:t>3</w:t>
            </w:r>
          </w:p>
        </w:tc>
        <w:tc>
          <w:tcPr>
            <w:tcW w:w="4047" w:type="dxa"/>
            <w:vAlign w:val="center"/>
          </w:tcPr>
          <w:p w:rsidR="008E6418" w:rsidRPr="00A43D01" w:rsidRDefault="008E6418" w:rsidP="00316FAD">
            <w:pPr>
              <w:spacing w:before="40" w:after="40"/>
              <w:rPr>
                <w:sz w:val="20"/>
              </w:rPr>
            </w:pPr>
            <w:r w:rsidRPr="00A43D01">
              <w:rPr>
                <w:sz w:val="20"/>
              </w:rPr>
              <w:t>The user left the Username field blank.</w:t>
            </w:r>
          </w:p>
        </w:tc>
        <w:tc>
          <w:tcPr>
            <w:tcW w:w="4968" w:type="dxa"/>
            <w:vAlign w:val="center"/>
          </w:tcPr>
          <w:p w:rsidR="008E6418" w:rsidRPr="00335450" w:rsidRDefault="00996DCF" w:rsidP="00316FAD">
            <w:pPr>
              <w:rPr>
                <w:b/>
                <w:color w:val="E36C0A" w:themeColor="accent6" w:themeShade="BF"/>
                <w:sz w:val="20"/>
              </w:rPr>
            </w:pPr>
            <w:r w:rsidRPr="00335450">
              <w:rPr>
                <w:color w:val="E36C0A" w:themeColor="accent6" w:themeShade="BF"/>
                <w:sz w:val="20"/>
              </w:rPr>
              <w:t>Username must be supplied</w:t>
            </w:r>
            <w:r w:rsidR="002F23E3">
              <w:rPr>
                <w:color w:val="E36C0A" w:themeColor="accent6" w:themeShade="BF"/>
                <w:sz w:val="20"/>
              </w:rPr>
              <w:t>.</w:t>
            </w:r>
          </w:p>
        </w:tc>
      </w:tr>
      <w:tr w:rsidR="008E6418" w:rsidRPr="00A43D01" w:rsidTr="008E6418">
        <w:tc>
          <w:tcPr>
            <w:tcW w:w="416" w:type="dxa"/>
            <w:vAlign w:val="center"/>
          </w:tcPr>
          <w:p w:rsidR="008E6418" w:rsidRPr="00A43D01" w:rsidRDefault="008E6418" w:rsidP="007C5C18">
            <w:pPr>
              <w:tabs>
                <w:tab w:val="left" w:pos="6530"/>
              </w:tabs>
              <w:spacing w:before="40" w:after="40"/>
              <w:rPr>
                <w:sz w:val="20"/>
              </w:rPr>
            </w:pPr>
            <w:r w:rsidRPr="00A43D01">
              <w:rPr>
                <w:sz w:val="20"/>
              </w:rPr>
              <w:t>4</w:t>
            </w:r>
          </w:p>
        </w:tc>
        <w:tc>
          <w:tcPr>
            <w:tcW w:w="4047" w:type="dxa"/>
            <w:vAlign w:val="center"/>
          </w:tcPr>
          <w:p w:rsidR="008E6418" w:rsidRPr="00A43D01" w:rsidRDefault="008E6418" w:rsidP="008E6418">
            <w:pPr>
              <w:spacing w:before="40" w:after="40"/>
              <w:rPr>
                <w:sz w:val="20"/>
              </w:rPr>
            </w:pPr>
            <w:r w:rsidRPr="00A43D01">
              <w:rPr>
                <w:sz w:val="20"/>
              </w:rPr>
              <w:t>The user left the Password field blank.</w:t>
            </w:r>
          </w:p>
        </w:tc>
        <w:tc>
          <w:tcPr>
            <w:tcW w:w="4968" w:type="dxa"/>
            <w:vAlign w:val="center"/>
          </w:tcPr>
          <w:p w:rsidR="008E6418" w:rsidRPr="00335450" w:rsidRDefault="00996DCF" w:rsidP="007C5C18">
            <w:pPr>
              <w:rPr>
                <w:b/>
                <w:color w:val="E36C0A" w:themeColor="accent6" w:themeShade="BF"/>
                <w:sz w:val="20"/>
              </w:rPr>
            </w:pPr>
            <w:r w:rsidRPr="00335450">
              <w:rPr>
                <w:color w:val="E36C0A" w:themeColor="accent6" w:themeShade="BF"/>
                <w:sz w:val="20"/>
              </w:rPr>
              <w:t>Password must be supplied</w:t>
            </w:r>
            <w:r w:rsidR="002F23E3">
              <w:rPr>
                <w:color w:val="E36C0A" w:themeColor="accent6" w:themeShade="BF"/>
                <w:sz w:val="20"/>
              </w:rPr>
              <w:t>.</w:t>
            </w:r>
          </w:p>
        </w:tc>
      </w:tr>
      <w:tr w:rsidR="008E6418" w:rsidRPr="00A43D01" w:rsidTr="008E6418">
        <w:tc>
          <w:tcPr>
            <w:tcW w:w="416" w:type="dxa"/>
            <w:vAlign w:val="center"/>
          </w:tcPr>
          <w:p w:rsidR="008E6418" w:rsidRPr="00A43D01" w:rsidRDefault="008E6418" w:rsidP="007C5C18">
            <w:pPr>
              <w:tabs>
                <w:tab w:val="left" w:pos="6530"/>
              </w:tabs>
              <w:spacing w:before="40" w:after="40"/>
              <w:rPr>
                <w:sz w:val="20"/>
              </w:rPr>
            </w:pPr>
            <w:r w:rsidRPr="00A43D01">
              <w:rPr>
                <w:sz w:val="20"/>
              </w:rPr>
              <w:t>5</w:t>
            </w:r>
          </w:p>
        </w:tc>
        <w:tc>
          <w:tcPr>
            <w:tcW w:w="4047" w:type="dxa"/>
            <w:vAlign w:val="center"/>
          </w:tcPr>
          <w:p w:rsidR="008E6418" w:rsidRPr="00A43D01" w:rsidRDefault="00A43D01" w:rsidP="00A43D01">
            <w:pPr>
              <w:spacing w:before="40" w:after="40"/>
              <w:rPr>
                <w:sz w:val="20"/>
              </w:rPr>
            </w:pPr>
            <w:r w:rsidRPr="00A43D01">
              <w:rPr>
                <w:sz w:val="20"/>
              </w:rPr>
              <w:t>The user entered invalid information in one of the fields on the User Login page.</w:t>
            </w:r>
          </w:p>
        </w:tc>
        <w:tc>
          <w:tcPr>
            <w:tcW w:w="4968" w:type="dxa"/>
            <w:vAlign w:val="center"/>
          </w:tcPr>
          <w:p w:rsidR="008E6418" w:rsidRPr="00335450" w:rsidRDefault="00B468FA" w:rsidP="009367EC">
            <w:pPr>
              <w:rPr>
                <w:color w:val="E36C0A" w:themeColor="accent6" w:themeShade="BF"/>
                <w:sz w:val="20"/>
              </w:rPr>
            </w:pPr>
            <w:r>
              <w:rPr>
                <w:rStyle w:val="section-error"/>
                <w:color w:val="E36C0A" w:themeColor="accent6" w:themeShade="BF"/>
                <w:sz w:val="20"/>
              </w:rPr>
              <w:t>Usern</w:t>
            </w:r>
            <w:r w:rsidR="00431301" w:rsidRPr="00335450">
              <w:rPr>
                <w:rStyle w:val="section-error"/>
                <w:color w:val="E36C0A" w:themeColor="accent6" w:themeShade="BF"/>
                <w:sz w:val="20"/>
              </w:rPr>
              <w:t xml:space="preserve">ame or </w:t>
            </w:r>
            <w:r w:rsidR="009367EC">
              <w:rPr>
                <w:rStyle w:val="section-error"/>
                <w:color w:val="E36C0A" w:themeColor="accent6" w:themeShade="BF"/>
                <w:sz w:val="20"/>
              </w:rPr>
              <w:t>p</w:t>
            </w:r>
            <w:r w:rsidR="00996DCF" w:rsidRPr="00335450">
              <w:rPr>
                <w:rStyle w:val="section-error"/>
                <w:color w:val="E36C0A" w:themeColor="accent6" w:themeShade="BF"/>
                <w:sz w:val="20"/>
              </w:rPr>
              <w:t>assword is not valid.</w:t>
            </w:r>
          </w:p>
        </w:tc>
      </w:tr>
    </w:tbl>
    <w:p w:rsidR="006C5959" w:rsidRDefault="006C5959" w:rsidP="0051326A">
      <w:pPr>
        <w:pStyle w:val="Heading2"/>
      </w:pPr>
      <w:bookmarkStart w:id="801" w:name="_Toc292202278"/>
      <w:bookmarkStart w:id="802" w:name="_Toc303757515"/>
      <w:r>
        <w:t>Change Password</w:t>
      </w:r>
      <w:r w:rsidR="003A23F5">
        <w:t xml:space="preserve"> – Initial Setup</w:t>
      </w:r>
      <w:bookmarkEnd w:id="801"/>
      <w:bookmarkEnd w:id="802"/>
    </w:p>
    <w:p w:rsidR="006C5959" w:rsidRPr="0051326A" w:rsidRDefault="006C5959" w:rsidP="0051326A">
      <w:pPr>
        <w:pStyle w:val="Body2"/>
      </w:pPr>
      <w:r w:rsidRPr="0051326A">
        <w:t>New users must initially change the password provided to them by customer service.  While doing so the</w:t>
      </w:r>
      <w:r w:rsidR="001B1769" w:rsidRPr="0051326A">
        <w:t xml:space="preserve"> new password</w:t>
      </w:r>
      <w:r w:rsidRPr="0051326A">
        <w:t xml:space="preserve"> security</w:t>
      </w:r>
      <w:r w:rsidR="001B1769" w:rsidRPr="0051326A">
        <w:t xml:space="preserve"> requirements must be met.</w:t>
      </w:r>
    </w:p>
    <w:p w:rsidR="006C5959" w:rsidRPr="0051326A" w:rsidRDefault="003F1B8F" w:rsidP="0051326A">
      <w:pPr>
        <w:jc w:val="center"/>
      </w:pPr>
      <w:r w:rsidRPr="0051326A">
        <w:rPr>
          <w:noProof/>
        </w:rPr>
        <w:drawing>
          <wp:inline distT="0" distB="0" distL="0" distR="0" wp14:anchorId="443238BB" wp14:editId="55B74735">
            <wp:extent cx="5160276" cy="3438525"/>
            <wp:effectExtent l="19050" t="19050" r="21324" b="28575"/>
            <wp:docPr id="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160276" cy="3438525"/>
                    </a:xfrm>
                    <a:prstGeom prst="rect">
                      <a:avLst/>
                    </a:prstGeom>
                    <a:noFill/>
                    <a:ln w="9525">
                      <a:solidFill>
                        <a:schemeClr val="tx1"/>
                      </a:solidFill>
                      <a:miter lim="800000"/>
                      <a:headEnd/>
                      <a:tailEnd/>
                    </a:ln>
                  </pic:spPr>
                </pic:pic>
              </a:graphicData>
            </a:graphic>
          </wp:inline>
        </w:drawing>
      </w:r>
    </w:p>
    <w:p w:rsidR="001B1769" w:rsidRPr="0051326A" w:rsidRDefault="001B1769" w:rsidP="0051326A">
      <w:pPr>
        <w:jc w:val="center"/>
      </w:pPr>
      <w:r w:rsidRPr="0051326A">
        <w:rPr>
          <w:noProof/>
        </w:rPr>
        <w:lastRenderedPageBreak/>
        <w:drawing>
          <wp:inline distT="0" distB="0" distL="0" distR="0" wp14:anchorId="73339DF5" wp14:editId="1E3FBAD0">
            <wp:extent cx="5886450" cy="1775279"/>
            <wp:effectExtent l="19050" t="0" r="0" b="0"/>
            <wp:docPr id="2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886450" cy="1775279"/>
                    </a:xfrm>
                    <a:prstGeom prst="rect">
                      <a:avLst/>
                    </a:prstGeom>
                    <a:noFill/>
                    <a:ln w="9525">
                      <a:noFill/>
                      <a:miter lim="800000"/>
                      <a:headEnd/>
                      <a:tailEnd/>
                    </a:ln>
                  </pic:spPr>
                </pic:pic>
              </a:graphicData>
            </a:graphic>
          </wp:inline>
        </w:drawing>
      </w:r>
    </w:p>
    <w:p w:rsidR="00BA20FD" w:rsidRDefault="00EF1E13">
      <w:pPr>
        <w:pStyle w:val="Body2"/>
        <w:ind w:left="0"/>
      </w:pPr>
      <w:r>
        <w:t>Your new password:</w:t>
      </w:r>
    </w:p>
    <w:p w:rsidR="001B1769" w:rsidRDefault="001B1769" w:rsidP="001B1769">
      <w:pPr>
        <w:pStyle w:val="Body2"/>
        <w:numPr>
          <w:ilvl w:val="0"/>
          <w:numId w:val="52"/>
        </w:numPr>
      </w:pPr>
      <w:r>
        <w:t>Must be between 8 and 20 characters in length.</w:t>
      </w:r>
    </w:p>
    <w:p w:rsidR="001B1769" w:rsidRDefault="001B1769" w:rsidP="001B1769">
      <w:pPr>
        <w:pStyle w:val="Body2"/>
        <w:numPr>
          <w:ilvl w:val="0"/>
          <w:numId w:val="52"/>
        </w:numPr>
      </w:pPr>
      <w:r>
        <w:t>Whitespace characters are not allowed.</w:t>
      </w:r>
    </w:p>
    <w:p w:rsidR="001B1769" w:rsidRDefault="001B1769" w:rsidP="001B1769">
      <w:pPr>
        <w:pStyle w:val="Body2"/>
        <w:numPr>
          <w:ilvl w:val="0"/>
          <w:numId w:val="52"/>
        </w:numPr>
      </w:pPr>
      <w:r>
        <w:t>Must contain letters (upper or lower-case), at least one number and at least one special character such as $</w:t>
      </w:r>
      <w:proofErr w:type="gramStart"/>
      <w:r>
        <w:t>![.</w:t>
      </w:r>
      <w:proofErr w:type="gramEnd"/>
    </w:p>
    <w:p w:rsidR="00BA20FD" w:rsidRDefault="001B1769" w:rsidP="00F03221">
      <w:pPr>
        <w:pStyle w:val="Heading2"/>
      </w:pPr>
      <w:bookmarkStart w:id="803" w:name="_Toc292202279"/>
      <w:bookmarkStart w:id="804" w:name="_Toc303757516"/>
      <w:r>
        <w:t>Password Changed – Success</w:t>
      </w:r>
      <w:bookmarkEnd w:id="803"/>
      <w:bookmarkEnd w:id="804"/>
    </w:p>
    <w:p w:rsidR="00BA20FD" w:rsidRDefault="001B1769" w:rsidP="00F03221">
      <w:pPr>
        <w:pStyle w:val="Body2"/>
      </w:pPr>
      <w:r>
        <w:t>Once the security requirements are met, the password is changed and the user is permitted to continue.</w:t>
      </w:r>
    </w:p>
    <w:p w:rsidR="00BA20FD" w:rsidRPr="00F03221" w:rsidRDefault="00AF73A4" w:rsidP="00F03221">
      <w:r w:rsidRPr="00F03221">
        <w:rPr>
          <w:noProof/>
        </w:rPr>
        <w:drawing>
          <wp:inline distT="0" distB="0" distL="0" distR="0" wp14:anchorId="0DEE8C51" wp14:editId="1389AF3C">
            <wp:extent cx="5886450" cy="3662680"/>
            <wp:effectExtent l="19050" t="19050" r="19050" b="13970"/>
            <wp:docPr id="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886450" cy="3662680"/>
                    </a:xfrm>
                    <a:prstGeom prst="rect">
                      <a:avLst/>
                    </a:prstGeom>
                    <a:noFill/>
                    <a:ln w="9525">
                      <a:solidFill>
                        <a:schemeClr val="tx1"/>
                      </a:solidFill>
                      <a:miter lim="800000"/>
                      <a:headEnd/>
                      <a:tailEnd/>
                    </a:ln>
                  </pic:spPr>
                </pic:pic>
              </a:graphicData>
            </a:graphic>
          </wp:inline>
        </w:drawing>
      </w:r>
    </w:p>
    <w:p w:rsidR="00F03221" w:rsidRDefault="00F03221">
      <w:pPr>
        <w:rPr>
          <w:rFonts w:ascii="Arial" w:hAnsi="Arial"/>
          <w:b/>
        </w:rPr>
      </w:pPr>
      <w:bookmarkStart w:id="805" w:name="_Toc292202280"/>
      <w:r>
        <w:br w:type="page"/>
      </w:r>
    </w:p>
    <w:p w:rsidR="00AB45D6" w:rsidRDefault="00EA4DBD" w:rsidP="00F03221">
      <w:pPr>
        <w:pStyle w:val="Heading2"/>
      </w:pPr>
      <w:bookmarkStart w:id="806" w:name="_Toc303757517"/>
      <w:r>
        <w:lastRenderedPageBreak/>
        <w:t xml:space="preserve">Security Questions </w:t>
      </w:r>
      <w:r w:rsidR="00A25598">
        <w:t xml:space="preserve">– Initial </w:t>
      </w:r>
      <w:r>
        <w:t>Setup</w:t>
      </w:r>
      <w:bookmarkEnd w:id="805"/>
      <w:bookmarkEnd w:id="806"/>
    </w:p>
    <w:p w:rsidR="00AB45D6" w:rsidRDefault="00EA4DBD" w:rsidP="00F03221">
      <w:pPr>
        <w:pStyle w:val="Body2"/>
      </w:pPr>
      <w:r>
        <w:t>New us</w:t>
      </w:r>
      <w:r w:rsidR="00395852">
        <w:t>ers will be required to set up three</w:t>
      </w:r>
      <w:r>
        <w:t xml:space="preserve"> security questions w</w:t>
      </w:r>
      <w:r w:rsidR="00335450">
        <w:t xml:space="preserve">hen they first log in to Portal within the </w:t>
      </w:r>
      <w:r w:rsidR="00996DCF" w:rsidRPr="00996DCF">
        <w:rPr>
          <w:b/>
          <w:color w:val="E36C0A" w:themeColor="accent6" w:themeShade="BF"/>
        </w:rPr>
        <w:t>My Security Questions</w:t>
      </w:r>
      <w:r w:rsidR="00A575CC" w:rsidRPr="00FD75D2">
        <w:t xml:space="preserve"> </w:t>
      </w:r>
      <w:r w:rsidR="00742436">
        <w:t xml:space="preserve">– </w:t>
      </w:r>
      <w:r w:rsidR="00996DCF" w:rsidRPr="00996DCF">
        <w:rPr>
          <w:b/>
          <w:smallCaps/>
          <w:color w:val="E36C0A" w:themeColor="accent6" w:themeShade="BF"/>
        </w:rPr>
        <w:t>Create Security Questions</w:t>
      </w:r>
      <w:r w:rsidR="00742436">
        <w:t xml:space="preserve"> </w:t>
      </w:r>
      <w:r w:rsidR="00A575CC" w:rsidRPr="00FD75D2">
        <w:t>page</w:t>
      </w:r>
      <w:r w:rsidR="00335450">
        <w:t>.</w:t>
      </w:r>
    </w:p>
    <w:tbl>
      <w:tblPr>
        <w:tblStyle w:val="TableGrid"/>
        <w:tblW w:w="0" w:type="auto"/>
        <w:tblInd w:w="108" w:type="dxa"/>
        <w:tblLook w:val="04A0" w:firstRow="1" w:lastRow="0" w:firstColumn="1" w:lastColumn="0" w:noHBand="0" w:noVBand="1"/>
      </w:tblPr>
      <w:tblGrid>
        <w:gridCol w:w="3842"/>
        <w:gridCol w:w="5518"/>
      </w:tblGrid>
      <w:tr w:rsidR="00335450" w:rsidRPr="00EA4DBD" w:rsidTr="00335450">
        <w:trPr>
          <w:tblHeader/>
        </w:trPr>
        <w:tc>
          <w:tcPr>
            <w:tcW w:w="9360" w:type="dxa"/>
            <w:gridSpan w:val="2"/>
            <w:shd w:val="clear" w:color="auto" w:fill="D9D9D9" w:themeFill="background1" w:themeFillShade="D9"/>
          </w:tcPr>
          <w:p w:rsidR="00335450" w:rsidRPr="00EA4DBD" w:rsidRDefault="00335450" w:rsidP="00335450">
            <w:pPr>
              <w:pStyle w:val="Body2"/>
              <w:spacing w:before="40" w:after="40"/>
              <w:ind w:left="0"/>
              <w:jc w:val="center"/>
              <w:rPr>
                <w:b/>
              </w:rPr>
            </w:pPr>
            <w:r>
              <w:rPr>
                <w:b/>
              </w:rPr>
              <w:t>My Security Questions Page - Content</w:t>
            </w:r>
          </w:p>
        </w:tc>
      </w:tr>
      <w:tr w:rsidR="00335450" w:rsidRPr="00EA4DBD" w:rsidTr="00335450">
        <w:trPr>
          <w:tblHeader/>
        </w:trPr>
        <w:tc>
          <w:tcPr>
            <w:tcW w:w="3842" w:type="dxa"/>
            <w:shd w:val="clear" w:color="auto" w:fill="D9D9D9" w:themeFill="background1" w:themeFillShade="D9"/>
          </w:tcPr>
          <w:p w:rsidR="00335450" w:rsidRDefault="00335450" w:rsidP="00335450">
            <w:pPr>
              <w:pStyle w:val="Body2"/>
              <w:spacing w:before="40" w:after="40"/>
              <w:ind w:left="0"/>
              <w:jc w:val="center"/>
              <w:rPr>
                <w:b/>
              </w:rPr>
            </w:pPr>
            <w:r w:rsidRPr="00996DCF">
              <w:rPr>
                <w:b/>
              </w:rPr>
              <w:t>Field or Object</w:t>
            </w:r>
          </w:p>
        </w:tc>
        <w:tc>
          <w:tcPr>
            <w:tcW w:w="5518" w:type="dxa"/>
            <w:shd w:val="clear" w:color="auto" w:fill="D9D9D9" w:themeFill="background1" w:themeFillShade="D9"/>
          </w:tcPr>
          <w:p w:rsidR="00335450" w:rsidRDefault="00335450" w:rsidP="00335450">
            <w:pPr>
              <w:pStyle w:val="Body2"/>
              <w:spacing w:before="40" w:after="40"/>
              <w:ind w:left="0"/>
              <w:jc w:val="center"/>
              <w:rPr>
                <w:b/>
              </w:rPr>
            </w:pPr>
            <w:r w:rsidRPr="00996DCF">
              <w:rPr>
                <w:b/>
              </w:rPr>
              <w:t>Label/Content</w:t>
            </w:r>
          </w:p>
        </w:tc>
      </w:tr>
      <w:tr w:rsidR="00335450" w:rsidTr="00335450">
        <w:tc>
          <w:tcPr>
            <w:tcW w:w="3842" w:type="dxa"/>
          </w:tcPr>
          <w:p w:rsidR="00335450" w:rsidRDefault="00335450" w:rsidP="00335450">
            <w:pPr>
              <w:pStyle w:val="Body2"/>
              <w:spacing w:before="40" w:after="40"/>
              <w:ind w:left="0"/>
            </w:pPr>
            <w:r w:rsidRPr="00BD0780">
              <w:t xml:space="preserve">Browser </w:t>
            </w:r>
            <w:r>
              <w:t>window title</w:t>
            </w:r>
          </w:p>
        </w:tc>
        <w:tc>
          <w:tcPr>
            <w:tcW w:w="5518" w:type="dxa"/>
          </w:tcPr>
          <w:p w:rsidR="00335450" w:rsidRDefault="00335450" w:rsidP="00335450">
            <w:pPr>
              <w:pStyle w:val="Body2"/>
              <w:spacing w:before="40" w:after="40"/>
              <w:ind w:left="0"/>
              <w:rPr>
                <w:color w:val="E36C0A" w:themeColor="accent6" w:themeShade="BF"/>
              </w:rPr>
            </w:pPr>
            <w:r w:rsidRPr="00996DCF">
              <w:rPr>
                <w:color w:val="E36C0A" w:themeColor="accent6" w:themeShade="BF"/>
              </w:rPr>
              <w:t>My Security Questions</w:t>
            </w:r>
          </w:p>
        </w:tc>
      </w:tr>
      <w:tr w:rsidR="00335450" w:rsidTr="00335450">
        <w:tc>
          <w:tcPr>
            <w:tcW w:w="3842" w:type="dxa"/>
          </w:tcPr>
          <w:p w:rsidR="00335450" w:rsidRDefault="00335450" w:rsidP="00335450">
            <w:pPr>
              <w:pStyle w:val="Body2"/>
              <w:spacing w:before="40" w:after="40"/>
              <w:ind w:left="0"/>
            </w:pPr>
            <w:r>
              <w:t>Banner title</w:t>
            </w:r>
          </w:p>
        </w:tc>
        <w:tc>
          <w:tcPr>
            <w:tcW w:w="5518" w:type="dxa"/>
          </w:tcPr>
          <w:p w:rsidR="00335450" w:rsidRDefault="00335450" w:rsidP="00335450">
            <w:pPr>
              <w:pStyle w:val="Body2"/>
              <w:spacing w:before="40" w:after="40"/>
              <w:ind w:left="0"/>
              <w:rPr>
                <w:color w:val="E36C0A" w:themeColor="accent6" w:themeShade="BF"/>
              </w:rPr>
            </w:pPr>
            <w:r w:rsidRPr="00996DCF">
              <w:rPr>
                <w:color w:val="E36C0A" w:themeColor="accent6" w:themeShade="BF"/>
              </w:rPr>
              <w:t>My Security Questions</w:t>
            </w:r>
          </w:p>
        </w:tc>
      </w:tr>
      <w:tr w:rsidR="00335450" w:rsidTr="00335450">
        <w:tc>
          <w:tcPr>
            <w:tcW w:w="3842" w:type="dxa"/>
          </w:tcPr>
          <w:p w:rsidR="00335450" w:rsidRDefault="00335450" w:rsidP="00335450">
            <w:pPr>
              <w:pStyle w:val="Body2"/>
              <w:spacing w:before="40" w:after="40"/>
              <w:ind w:left="0"/>
            </w:pPr>
            <w:r>
              <w:t>Page subtitle</w:t>
            </w:r>
          </w:p>
        </w:tc>
        <w:tc>
          <w:tcPr>
            <w:tcW w:w="5518" w:type="dxa"/>
          </w:tcPr>
          <w:p w:rsidR="00335450" w:rsidRDefault="00335450" w:rsidP="00335450">
            <w:pPr>
              <w:pStyle w:val="Body2"/>
              <w:spacing w:before="40" w:after="40"/>
              <w:ind w:left="0"/>
              <w:rPr>
                <w:smallCaps/>
                <w:color w:val="E36C0A" w:themeColor="accent6" w:themeShade="BF"/>
              </w:rPr>
            </w:pPr>
            <w:r w:rsidRPr="00996DCF">
              <w:rPr>
                <w:smallCaps/>
                <w:color w:val="E36C0A" w:themeColor="accent6" w:themeShade="BF"/>
              </w:rPr>
              <w:t>CREATE SECURITY QUESTIONS</w:t>
            </w:r>
          </w:p>
        </w:tc>
      </w:tr>
    </w:tbl>
    <w:p w:rsidR="00EF1E13" w:rsidRDefault="00EF1E13" w:rsidP="00335450">
      <w:pPr>
        <w:pStyle w:val="ListParagraph"/>
        <w:ind w:left="0"/>
      </w:pPr>
    </w:p>
    <w:p w:rsidR="00EA4DBD" w:rsidRDefault="00AF73A4" w:rsidP="00335450">
      <w:pPr>
        <w:pStyle w:val="ListParagraph"/>
        <w:ind w:left="0"/>
      </w:pPr>
      <w:r>
        <w:rPr>
          <w:noProof/>
        </w:rPr>
        <w:drawing>
          <wp:inline distT="0" distB="0" distL="0" distR="0" wp14:anchorId="24143FEE" wp14:editId="37E54A9A">
            <wp:extent cx="5886450" cy="4446148"/>
            <wp:effectExtent l="19050" t="19050" r="19050" b="11552"/>
            <wp:docPr id="2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886450" cy="4446148"/>
                    </a:xfrm>
                    <a:prstGeom prst="rect">
                      <a:avLst/>
                    </a:prstGeom>
                    <a:noFill/>
                    <a:ln w="9525">
                      <a:solidFill>
                        <a:schemeClr val="tx1"/>
                      </a:solidFill>
                      <a:miter lim="800000"/>
                      <a:headEnd/>
                      <a:tailEnd/>
                    </a:ln>
                  </pic:spPr>
                </pic:pic>
              </a:graphicData>
            </a:graphic>
          </wp:inline>
        </w:drawing>
      </w:r>
    </w:p>
    <w:p w:rsidR="009F2CDE" w:rsidRPr="00335450" w:rsidRDefault="009F2CDE" w:rsidP="00335450">
      <w:pPr>
        <w:pStyle w:val="ListParagraph"/>
        <w:ind w:left="0"/>
      </w:pPr>
    </w:p>
    <w:p w:rsidR="00335450" w:rsidRDefault="00EF08AA" w:rsidP="00EF08AA">
      <w:pPr>
        <w:rPr>
          <w:sz w:val="20"/>
        </w:rPr>
      </w:pPr>
      <w:r w:rsidRPr="00FD75D2">
        <w:rPr>
          <w:sz w:val="20"/>
        </w:rPr>
        <w:t xml:space="preserve">The following setup instructions will be displayed on the </w:t>
      </w:r>
      <w:r w:rsidRPr="00742436">
        <w:rPr>
          <w:b/>
          <w:color w:val="E36C0A" w:themeColor="accent6" w:themeShade="BF"/>
          <w:sz w:val="20"/>
        </w:rPr>
        <w:t>My Security Questions</w:t>
      </w:r>
      <w:r w:rsidRPr="00FD75D2">
        <w:rPr>
          <w:sz w:val="20"/>
        </w:rPr>
        <w:t xml:space="preserve"> page</w:t>
      </w:r>
      <w:r>
        <w:rPr>
          <w:sz w:val="20"/>
        </w:rPr>
        <w:t xml:space="preserve"> in a yellow box</w:t>
      </w:r>
      <w:r w:rsidRPr="00FD75D2">
        <w:rPr>
          <w:sz w:val="20"/>
        </w:rPr>
        <w:t>:</w:t>
      </w:r>
    </w:p>
    <w:p w:rsidR="00EF08AA" w:rsidRPr="00FD75D2" w:rsidRDefault="00EF08AA" w:rsidP="00EF08AA">
      <w:pPr>
        <w:rPr>
          <w:sz w:val="20"/>
        </w:rPr>
      </w:pPr>
    </w:p>
    <w:p w:rsidR="00EF5D88" w:rsidRDefault="00EF08AA" w:rsidP="00335450">
      <w:pPr>
        <w:pStyle w:val="Body2"/>
        <w:ind w:left="0"/>
        <w:rPr>
          <w:color w:val="E36C0A" w:themeColor="accent6" w:themeShade="BF"/>
        </w:rPr>
      </w:pPr>
      <w:r w:rsidRPr="00742436">
        <w:rPr>
          <w:color w:val="E36C0A" w:themeColor="accent6" w:themeShade="BF"/>
        </w:rPr>
        <w:t xml:space="preserve">The password reset feature </w:t>
      </w:r>
      <w:r w:rsidRPr="00395852">
        <w:rPr>
          <w:b/>
          <w:i/>
          <w:color w:val="E36C0A" w:themeColor="accent6" w:themeShade="BF"/>
        </w:rPr>
        <w:t>requires</w:t>
      </w:r>
      <w:r w:rsidR="00395852">
        <w:rPr>
          <w:color w:val="E36C0A" w:themeColor="accent6" w:themeShade="BF"/>
        </w:rPr>
        <w:t xml:space="preserve"> that three</w:t>
      </w:r>
      <w:r w:rsidRPr="00742436">
        <w:rPr>
          <w:color w:val="E36C0A" w:themeColor="accent6" w:themeShade="BF"/>
        </w:rPr>
        <w:t xml:space="preserve"> unique security questions be answered</w:t>
      </w:r>
      <w:r w:rsidR="00395852">
        <w:rPr>
          <w:color w:val="E36C0A" w:themeColor="accent6" w:themeShade="BF"/>
        </w:rPr>
        <w:t xml:space="preserve"> </w:t>
      </w:r>
      <w:r w:rsidR="00395852" w:rsidRPr="00395852">
        <w:rPr>
          <w:b/>
          <w:i/>
          <w:color w:val="E36C0A" w:themeColor="accent6" w:themeShade="BF"/>
        </w:rPr>
        <w:t>before account access can be granted</w:t>
      </w:r>
      <w:r w:rsidR="00395852">
        <w:rPr>
          <w:color w:val="E36C0A" w:themeColor="accent6" w:themeShade="BF"/>
        </w:rPr>
        <w:t xml:space="preserve">.  </w:t>
      </w:r>
      <w:r w:rsidRPr="00742436">
        <w:rPr>
          <w:color w:val="E36C0A" w:themeColor="accent6" w:themeShade="BF"/>
        </w:rPr>
        <w:t xml:space="preserve">Once you have logged in, you will be able to make updates to your questions </w:t>
      </w:r>
      <w:r w:rsidR="00335450">
        <w:rPr>
          <w:color w:val="E36C0A" w:themeColor="accent6" w:themeShade="BF"/>
        </w:rPr>
        <w:t>using</w:t>
      </w:r>
      <w:r w:rsidRPr="00742436">
        <w:rPr>
          <w:color w:val="E36C0A" w:themeColor="accent6" w:themeShade="BF"/>
        </w:rPr>
        <w:t xml:space="preserve"> the </w:t>
      </w:r>
      <w:r w:rsidRPr="00EF5D88">
        <w:rPr>
          <w:b/>
          <w:color w:val="E36C0A" w:themeColor="accent6" w:themeShade="BF"/>
        </w:rPr>
        <w:t>"My Account"</w:t>
      </w:r>
      <w:r w:rsidRPr="00742436">
        <w:rPr>
          <w:color w:val="E36C0A" w:themeColor="accent6" w:themeShade="BF"/>
        </w:rPr>
        <w:t xml:space="preserve"> section of the website. </w:t>
      </w:r>
    </w:p>
    <w:p w:rsidR="00A2509D" w:rsidRPr="00742436" w:rsidRDefault="00EF5D88" w:rsidP="00335450">
      <w:pPr>
        <w:pStyle w:val="Body2"/>
        <w:ind w:left="0"/>
        <w:rPr>
          <w:color w:val="E36C0A" w:themeColor="accent6" w:themeShade="BF"/>
        </w:rPr>
      </w:pPr>
      <w:r>
        <w:rPr>
          <w:color w:val="E36C0A" w:themeColor="accent6" w:themeShade="BF"/>
        </w:rPr>
        <w:t xml:space="preserve">Your answers are not case sensitive; answers entered in upper or lowercase are recognized as the same. </w:t>
      </w:r>
      <w:r w:rsidR="00EF08AA" w:rsidRPr="00742436">
        <w:rPr>
          <w:color w:val="E36C0A" w:themeColor="accent6" w:themeShade="BF"/>
        </w:rPr>
        <w:t xml:space="preserve"> </w:t>
      </w:r>
      <w:r w:rsidR="00395852">
        <w:rPr>
          <w:color w:val="E36C0A" w:themeColor="accent6" w:themeShade="BF"/>
        </w:rPr>
        <w:br/>
      </w:r>
      <w:r w:rsidR="00EF08AA" w:rsidRPr="00742436">
        <w:rPr>
          <w:color w:val="E36C0A" w:themeColor="accent6" w:themeShade="BF"/>
        </w:rPr>
        <w:br/>
        <w:t xml:space="preserve"> If you have any questions regarding this process, please contact Customer Service</w:t>
      </w:r>
      <w:r w:rsidR="0013550E">
        <w:rPr>
          <w:color w:val="E36C0A" w:themeColor="accent6" w:themeShade="BF"/>
        </w:rPr>
        <w:t>.</w:t>
      </w:r>
    </w:p>
    <w:p w:rsidR="00F03221" w:rsidRDefault="00F03221">
      <w:pPr>
        <w:rPr>
          <w:rFonts w:ascii="Arial" w:hAnsi="Arial"/>
          <w:b/>
        </w:rPr>
      </w:pPr>
      <w:bookmarkStart w:id="807" w:name="_Toc271872472"/>
      <w:bookmarkStart w:id="808" w:name="_Toc271873319"/>
      <w:bookmarkStart w:id="809" w:name="_Toc271873478"/>
      <w:bookmarkStart w:id="810" w:name="_Toc271873637"/>
      <w:bookmarkStart w:id="811" w:name="_Toc271873796"/>
      <w:bookmarkStart w:id="812" w:name="_Toc271873956"/>
      <w:bookmarkStart w:id="813" w:name="_Toc271874117"/>
      <w:bookmarkStart w:id="814" w:name="_Toc271874279"/>
      <w:bookmarkStart w:id="815" w:name="_Toc271874444"/>
      <w:bookmarkStart w:id="816" w:name="_Toc271874570"/>
      <w:bookmarkStart w:id="817" w:name="_Toc271874697"/>
      <w:bookmarkStart w:id="818" w:name="_Toc271874824"/>
      <w:bookmarkStart w:id="819" w:name="_Toc271874950"/>
      <w:bookmarkStart w:id="820" w:name="_Toc271875078"/>
      <w:bookmarkStart w:id="821" w:name="_Toc271875205"/>
      <w:bookmarkStart w:id="822" w:name="_Toc271875355"/>
      <w:bookmarkStart w:id="823" w:name="_Toc271875524"/>
      <w:bookmarkStart w:id="824" w:name="_Toc271875692"/>
      <w:bookmarkStart w:id="825" w:name="_Toc271875861"/>
      <w:bookmarkStart w:id="826" w:name="_Toc271876038"/>
      <w:bookmarkStart w:id="827" w:name="_Toc271876215"/>
      <w:bookmarkStart w:id="828" w:name="_Toc271876392"/>
      <w:bookmarkStart w:id="829" w:name="_Toc271876577"/>
      <w:bookmarkStart w:id="830" w:name="_Toc271878167"/>
      <w:bookmarkStart w:id="831" w:name="_Toc271878367"/>
      <w:bookmarkStart w:id="832" w:name="_Toc271878952"/>
      <w:bookmarkStart w:id="833" w:name="_Toc271879168"/>
      <w:bookmarkStart w:id="834" w:name="_Toc271879517"/>
      <w:bookmarkStart w:id="835" w:name="_Toc271879878"/>
      <w:bookmarkStart w:id="836" w:name="_Toc271880250"/>
      <w:bookmarkStart w:id="837" w:name="_Toc271880624"/>
      <w:bookmarkStart w:id="838" w:name="_Toc271880999"/>
      <w:bookmarkStart w:id="839" w:name="_Toc271881175"/>
      <w:bookmarkStart w:id="840" w:name="_Toc271881351"/>
      <w:bookmarkStart w:id="841" w:name="_Toc271881526"/>
      <w:bookmarkStart w:id="842" w:name="_Toc271881700"/>
      <w:bookmarkStart w:id="843" w:name="_Toc271881875"/>
      <w:bookmarkStart w:id="844" w:name="_Toc271882051"/>
      <w:bookmarkStart w:id="845" w:name="_Toc271872473"/>
      <w:bookmarkStart w:id="846" w:name="_Toc271873320"/>
      <w:bookmarkStart w:id="847" w:name="_Toc271873479"/>
      <w:bookmarkStart w:id="848" w:name="_Toc271873638"/>
      <w:bookmarkStart w:id="849" w:name="_Toc271873797"/>
      <w:bookmarkStart w:id="850" w:name="_Toc271873957"/>
      <w:bookmarkStart w:id="851" w:name="_Toc271874118"/>
      <w:bookmarkStart w:id="852" w:name="_Toc271874280"/>
      <w:bookmarkStart w:id="853" w:name="_Toc271874445"/>
      <w:bookmarkStart w:id="854" w:name="_Toc271874571"/>
      <w:bookmarkStart w:id="855" w:name="_Toc271874698"/>
      <w:bookmarkStart w:id="856" w:name="_Toc271874825"/>
      <w:bookmarkStart w:id="857" w:name="_Toc271874951"/>
      <w:bookmarkStart w:id="858" w:name="_Toc271875079"/>
      <w:bookmarkStart w:id="859" w:name="_Toc271875206"/>
      <w:bookmarkStart w:id="860" w:name="_Toc271875356"/>
      <w:bookmarkStart w:id="861" w:name="_Toc271875525"/>
      <w:bookmarkStart w:id="862" w:name="_Toc271875693"/>
      <w:bookmarkStart w:id="863" w:name="_Toc271875862"/>
      <w:bookmarkStart w:id="864" w:name="_Toc271876039"/>
      <w:bookmarkStart w:id="865" w:name="_Toc271876216"/>
      <w:bookmarkStart w:id="866" w:name="_Toc271876393"/>
      <w:bookmarkStart w:id="867" w:name="_Toc271876578"/>
      <w:bookmarkStart w:id="868" w:name="_Toc271878168"/>
      <w:bookmarkStart w:id="869" w:name="_Toc271878368"/>
      <w:bookmarkStart w:id="870" w:name="_Toc271878953"/>
      <w:bookmarkStart w:id="871" w:name="_Toc271879169"/>
      <w:bookmarkStart w:id="872" w:name="_Toc271879518"/>
      <w:bookmarkStart w:id="873" w:name="_Toc271879879"/>
      <w:bookmarkStart w:id="874" w:name="_Toc271880251"/>
      <w:bookmarkStart w:id="875" w:name="_Toc271880625"/>
      <w:bookmarkStart w:id="876" w:name="_Toc271881000"/>
      <w:bookmarkStart w:id="877" w:name="_Toc271881176"/>
      <w:bookmarkStart w:id="878" w:name="_Toc271881352"/>
      <w:bookmarkStart w:id="879" w:name="_Toc271881527"/>
      <w:bookmarkStart w:id="880" w:name="_Toc271881701"/>
      <w:bookmarkStart w:id="881" w:name="_Toc271881876"/>
      <w:bookmarkStart w:id="882" w:name="_Toc271882052"/>
      <w:bookmarkStart w:id="883" w:name="_Toc271872474"/>
      <w:bookmarkStart w:id="884" w:name="_Toc271873321"/>
      <w:bookmarkStart w:id="885" w:name="_Toc271873480"/>
      <w:bookmarkStart w:id="886" w:name="_Toc271873639"/>
      <w:bookmarkStart w:id="887" w:name="_Toc271873798"/>
      <w:bookmarkStart w:id="888" w:name="_Toc271873958"/>
      <w:bookmarkStart w:id="889" w:name="_Toc271874119"/>
      <w:bookmarkStart w:id="890" w:name="_Toc271874281"/>
      <w:bookmarkStart w:id="891" w:name="_Toc271874446"/>
      <w:bookmarkStart w:id="892" w:name="_Toc271874572"/>
      <w:bookmarkStart w:id="893" w:name="_Toc271874699"/>
      <w:bookmarkStart w:id="894" w:name="_Toc271874826"/>
      <w:bookmarkStart w:id="895" w:name="_Toc271874952"/>
      <w:bookmarkStart w:id="896" w:name="_Toc271875080"/>
      <w:bookmarkStart w:id="897" w:name="_Toc271875207"/>
      <w:bookmarkStart w:id="898" w:name="_Toc271875357"/>
      <w:bookmarkStart w:id="899" w:name="_Toc271875526"/>
      <w:bookmarkStart w:id="900" w:name="_Toc271875694"/>
      <w:bookmarkStart w:id="901" w:name="_Toc271875863"/>
      <w:bookmarkStart w:id="902" w:name="_Toc271876040"/>
      <w:bookmarkStart w:id="903" w:name="_Toc271876217"/>
      <w:bookmarkStart w:id="904" w:name="_Toc271876394"/>
      <w:bookmarkStart w:id="905" w:name="_Toc271876579"/>
      <w:bookmarkStart w:id="906" w:name="_Toc271878169"/>
      <w:bookmarkStart w:id="907" w:name="_Toc271878369"/>
      <w:bookmarkStart w:id="908" w:name="_Toc271878954"/>
      <w:bookmarkStart w:id="909" w:name="_Toc271879170"/>
      <w:bookmarkStart w:id="910" w:name="_Toc271879519"/>
      <w:bookmarkStart w:id="911" w:name="_Toc271879880"/>
      <w:bookmarkStart w:id="912" w:name="_Toc271880252"/>
      <w:bookmarkStart w:id="913" w:name="_Toc271880626"/>
      <w:bookmarkStart w:id="914" w:name="_Toc271881001"/>
      <w:bookmarkStart w:id="915" w:name="_Toc271881177"/>
      <w:bookmarkStart w:id="916" w:name="_Toc271881353"/>
      <w:bookmarkStart w:id="917" w:name="_Toc271881528"/>
      <w:bookmarkStart w:id="918" w:name="_Toc271881702"/>
      <w:bookmarkStart w:id="919" w:name="_Toc271881877"/>
      <w:bookmarkStart w:id="920" w:name="_Toc271882053"/>
      <w:bookmarkStart w:id="921" w:name="_Toc271872475"/>
      <w:bookmarkStart w:id="922" w:name="_Toc271873322"/>
      <w:bookmarkStart w:id="923" w:name="_Toc271873481"/>
      <w:bookmarkStart w:id="924" w:name="_Toc271873640"/>
      <w:bookmarkStart w:id="925" w:name="_Toc271873799"/>
      <w:bookmarkStart w:id="926" w:name="_Toc271873959"/>
      <w:bookmarkStart w:id="927" w:name="_Toc271874120"/>
      <w:bookmarkStart w:id="928" w:name="_Toc271874282"/>
      <w:bookmarkStart w:id="929" w:name="_Toc271874447"/>
      <w:bookmarkStart w:id="930" w:name="_Toc271874573"/>
      <w:bookmarkStart w:id="931" w:name="_Toc271874700"/>
      <w:bookmarkStart w:id="932" w:name="_Toc271874827"/>
      <w:bookmarkStart w:id="933" w:name="_Toc271874953"/>
      <w:bookmarkStart w:id="934" w:name="_Toc271875081"/>
      <w:bookmarkStart w:id="935" w:name="_Toc271875208"/>
      <w:bookmarkStart w:id="936" w:name="_Toc271875358"/>
      <w:bookmarkStart w:id="937" w:name="_Toc271875527"/>
      <w:bookmarkStart w:id="938" w:name="_Toc271875695"/>
      <w:bookmarkStart w:id="939" w:name="_Toc271875864"/>
      <w:bookmarkStart w:id="940" w:name="_Toc271876041"/>
      <w:bookmarkStart w:id="941" w:name="_Toc271876218"/>
      <w:bookmarkStart w:id="942" w:name="_Toc271876395"/>
      <w:bookmarkStart w:id="943" w:name="_Toc271876580"/>
      <w:bookmarkStart w:id="944" w:name="_Toc271878170"/>
      <w:bookmarkStart w:id="945" w:name="_Toc271878370"/>
      <w:bookmarkStart w:id="946" w:name="_Toc271878955"/>
      <w:bookmarkStart w:id="947" w:name="_Toc271879171"/>
      <w:bookmarkStart w:id="948" w:name="_Toc271879520"/>
      <w:bookmarkStart w:id="949" w:name="_Toc271879881"/>
      <w:bookmarkStart w:id="950" w:name="_Toc271880253"/>
      <w:bookmarkStart w:id="951" w:name="_Toc271880627"/>
      <w:bookmarkStart w:id="952" w:name="_Toc271881002"/>
      <w:bookmarkStart w:id="953" w:name="_Toc271881178"/>
      <w:bookmarkStart w:id="954" w:name="_Toc271881354"/>
      <w:bookmarkStart w:id="955" w:name="_Toc271881529"/>
      <w:bookmarkStart w:id="956" w:name="_Toc271881703"/>
      <w:bookmarkStart w:id="957" w:name="_Toc271881878"/>
      <w:bookmarkStart w:id="958" w:name="_Toc271882054"/>
      <w:bookmarkStart w:id="959" w:name="_Toc271872476"/>
      <w:bookmarkStart w:id="960" w:name="_Toc271873323"/>
      <w:bookmarkStart w:id="961" w:name="_Toc271873482"/>
      <w:bookmarkStart w:id="962" w:name="_Toc271873641"/>
      <w:bookmarkStart w:id="963" w:name="_Toc271873800"/>
      <w:bookmarkStart w:id="964" w:name="_Toc271873960"/>
      <w:bookmarkStart w:id="965" w:name="_Toc271874121"/>
      <w:bookmarkStart w:id="966" w:name="_Toc271874283"/>
      <w:bookmarkStart w:id="967" w:name="_Toc271874448"/>
      <w:bookmarkStart w:id="968" w:name="_Toc271874574"/>
      <w:bookmarkStart w:id="969" w:name="_Toc271874701"/>
      <w:bookmarkStart w:id="970" w:name="_Toc271874828"/>
      <w:bookmarkStart w:id="971" w:name="_Toc271874954"/>
      <w:bookmarkStart w:id="972" w:name="_Toc271875082"/>
      <w:bookmarkStart w:id="973" w:name="_Toc271875209"/>
      <w:bookmarkStart w:id="974" w:name="_Toc271875359"/>
      <w:bookmarkStart w:id="975" w:name="_Toc271875528"/>
      <w:bookmarkStart w:id="976" w:name="_Toc271875696"/>
      <w:bookmarkStart w:id="977" w:name="_Toc271875865"/>
      <w:bookmarkStart w:id="978" w:name="_Toc271876042"/>
      <w:bookmarkStart w:id="979" w:name="_Toc271876219"/>
      <w:bookmarkStart w:id="980" w:name="_Toc271876396"/>
      <w:bookmarkStart w:id="981" w:name="_Toc271876581"/>
      <w:bookmarkStart w:id="982" w:name="_Toc271878171"/>
      <w:bookmarkStart w:id="983" w:name="_Toc271878371"/>
      <w:bookmarkStart w:id="984" w:name="_Toc271878956"/>
      <w:bookmarkStart w:id="985" w:name="_Toc271879172"/>
      <w:bookmarkStart w:id="986" w:name="_Toc271879521"/>
      <w:bookmarkStart w:id="987" w:name="_Toc271879882"/>
      <w:bookmarkStart w:id="988" w:name="_Toc271880254"/>
      <w:bookmarkStart w:id="989" w:name="_Toc271880628"/>
      <w:bookmarkStart w:id="990" w:name="_Toc271881003"/>
      <w:bookmarkStart w:id="991" w:name="_Toc271881179"/>
      <w:bookmarkStart w:id="992" w:name="_Toc271881355"/>
      <w:bookmarkStart w:id="993" w:name="_Toc271881530"/>
      <w:bookmarkStart w:id="994" w:name="_Toc271881704"/>
      <w:bookmarkStart w:id="995" w:name="_Toc271881879"/>
      <w:bookmarkStart w:id="996" w:name="_Toc271882055"/>
      <w:bookmarkStart w:id="997" w:name="_Toc271872477"/>
      <w:bookmarkStart w:id="998" w:name="_Toc271873324"/>
      <w:bookmarkStart w:id="999" w:name="_Toc271873483"/>
      <w:bookmarkStart w:id="1000" w:name="_Toc271873642"/>
      <w:bookmarkStart w:id="1001" w:name="_Toc271873801"/>
      <w:bookmarkStart w:id="1002" w:name="_Toc271873961"/>
      <w:bookmarkStart w:id="1003" w:name="_Toc271874122"/>
      <w:bookmarkStart w:id="1004" w:name="_Toc271874284"/>
      <w:bookmarkStart w:id="1005" w:name="_Toc271874449"/>
      <w:bookmarkStart w:id="1006" w:name="_Toc271874575"/>
      <w:bookmarkStart w:id="1007" w:name="_Toc271874702"/>
      <w:bookmarkStart w:id="1008" w:name="_Toc271874829"/>
      <w:bookmarkStart w:id="1009" w:name="_Toc271874955"/>
      <w:bookmarkStart w:id="1010" w:name="_Toc271875083"/>
      <w:bookmarkStart w:id="1011" w:name="_Toc271875210"/>
      <w:bookmarkStart w:id="1012" w:name="_Toc271875360"/>
      <w:bookmarkStart w:id="1013" w:name="_Toc271875529"/>
      <w:bookmarkStart w:id="1014" w:name="_Toc271875697"/>
      <w:bookmarkStart w:id="1015" w:name="_Toc271875866"/>
      <w:bookmarkStart w:id="1016" w:name="_Toc271876043"/>
      <w:bookmarkStart w:id="1017" w:name="_Toc271876220"/>
      <w:bookmarkStart w:id="1018" w:name="_Toc271876397"/>
      <w:bookmarkStart w:id="1019" w:name="_Toc271876582"/>
      <w:bookmarkStart w:id="1020" w:name="_Toc271878172"/>
      <w:bookmarkStart w:id="1021" w:name="_Toc271878372"/>
      <w:bookmarkStart w:id="1022" w:name="_Toc271878957"/>
      <w:bookmarkStart w:id="1023" w:name="_Toc271879173"/>
      <w:bookmarkStart w:id="1024" w:name="_Toc271879522"/>
      <w:bookmarkStart w:id="1025" w:name="_Toc271879883"/>
      <w:bookmarkStart w:id="1026" w:name="_Toc271880255"/>
      <w:bookmarkStart w:id="1027" w:name="_Toc271880629"/>
      <w:bookmarkStart w:id="1028" w:name="_Toc271881004"/>
      <w:bookmarkStart w:id="1029" w:name="_Toc271881180"/>
      <w:bookmarkStart w:id="1030" w:name="_Toc271881356"/>
      <w:bookmarkStart w:id="1031" w:name="_Toc271881531"/>
      <w:bookmarkStart w:id="1032" w:name="_Toc271881705"/>
      <w:bookmarkStart w:id="1033" w:name="_Toc271881880"/>
      <w:bookmarkStart w:id="1034" w:name="_Toc271882056"/>
      <w:bookmarkStart w:id="1035" w:name="_Toc271872478"/>
      <w:bookmarkStart w:id="1036" w:name="_Toc271873325"/>
      <w:bookmarkStart w:id="1037" w:name="_Toc271873484"/>
      <w:bookmarkStart w:id="1038" w:name="_Toc271873643"/>
      <w:bookmarkStart w:id="1039" w:name="_Toc271873802"/>
      <w:bookmarkStart w:id="1040" w:name="_Toc271873962"/>
      <w:bookmarkStart w:id="1041" w:name="_Toc271874123"/>
      <w:bookmarkStart w:id="1042" w:name="_Toc271874285"/>
      <w:bookmarkStart w:id="1043" w:name="_Toc271874450"/>
      <w:bookmarkStart w:id="1044" w:name="_Toc271874576"/>
      <w:bookmarkStart w:id="1045" w:name="_Toc271874703"/>
      <w:bookmarkStart w:id="1046" w:name="_Toc271874830"/>
      <w:bookmarkStart w:id="1047" w:name="_Toc271874956"/>
      <w:bookmarkStart w:id="1048" w:name="_Toc271875084"/>
      <w:bookmarkStart w:id="1049" w:name="_Toc271875211"/>
      <w:bookmarkStart w:id="1050" w:name="_Toc271875361"/>
      <w:bookmarkStart w:id="1051" w:name="_Toc271875530"/>
      <w:bookmarkStart w:id="1052" w:name="_Toc271875698"/>
      <w:bookmarkStart w:id="1053" w:name="_Toc271875867"/>
      <w:bookmarkStart w:id="1054" w:name="_Toc271876044"/>
      <w:bookmarkStart w:id="1055" w:name="_Toc271876221"/>
      <w:bookmarkStart w:id="1056" w:name="_Toc271876398"/>
      <w:bookmarkStart w:id="1057" w:name="_Toc271876583"/>
      <w:bookmarkStart w:id="1058" w:name="_Toc271878173"/>
      <w:bookmarkStart w:id="1059" w:name="_Toc271878373"/>
      <w:bookmarkStart w:id="1060" w:name="_Toc271878958"/>
      <w:bookmarkStart w:id="1061" w:name="_Toc271879174"/>
      <w:bookmarkStart w:id="1062" w:name="_Toc271879523"/>
      <w:bookmarkStart w:id="1063" w:name="_Toc271879884"/>
      <w:bookmarkStart w:id="1064" w:name="_Toc271880256"/>
      <w:bookmarkStart w:id="1065" w:name="_Toc271880630"/>
      <w:bookmarkStart w:id="1066" w:name="_Toc271881005"/>
      <w:bookmarkStart w:id="1067" w:name="_Toc271881181"/>
      <w:bookmarkStart w:id="1068" w:name="_Toc271881357"/>
      <w:bookmarkStart w:id="1069" w:name="_Toc271881532"/>
      <w:bookmarkStart w:id="1070" w:name="_Toc271881706"/>
      <w:bookmarkStart w:id="1071" w:name="_Toc271881881"/>
      <w:bookmarkStart w:id="1072" w:name="_Toc271882057"/>
      <w:bookmarkStart w:id="1073" w:name="_Toc271872479"/>
      <w:bookmarkStart w:id="1074" w:name="_Toc271873326"/>
      <w:bookmarkStart w:id="1075" w:name="_Toc271873485"/>
      <w:bookmarkStart w:id="1076" w:name="_Toc271873644"/>
      <w:bookmarkStart w:id="1077" w:name="_Toc271873803"/>
      <w:bookmarkStart w:id="1078" w:name="_Toc271873963"/>
      <w:bookmarkStart w:id="1079" w:name="_Toc271874124"/>
      <w:bookmarkStart w:id="1080" w:name="_Toc271874286"/>
      <w:bookmarkStart w:id="1081" w:name="_Toc271874451"/>
      <w:bookmarkStart w:id="1082" w:name="_Toc271874577"/>
      <w:bookmarkStart w:id="1083" w:name="_Toc271874704"/>
      <w:bookmarkStart w:id="1084" w:name="_Toc271874831"/>
      <w:bookmarkStart w:id="1085" w:name="_Toc271874957"/>
      <w:bookmarkStart w:id="1086" w:name="_Toc271875085"/>
      <w:bookmarkStart w:id="1087" w:name="_Toc271875212"/>
      <w:bookmarkStart w:id="1088" w:name="_Toc271875362"/>
      <w:bookmarkStart w:id="1089" w:name="_Toc271875531"/>
      <w:bookmarkStart w:id="1090" w:name="_Toc271875699"/>
      <w:bookmarkStart w:id="1091" w:name="_Toc271875868"/>
      <w:bookmarkStart w:id="1092" w:name="_Toc271876045"/>
      <w:bookmarkStart w:id="1093" w:name="_Toc271876222"/>
      <w:bookmarkStart w:id="1094" w:name="_Toc271876399"/>
      <w:bookmarkStart w:id="1095" w:name="_Toc271876584"/>
      <w:bookmarkStart w:id="1096" w:name="_Toc271878174"/>
      <w:bookmarkStart w:id="1097" w:name="_Toc271878374"/>
      <w:bookmarkStart w:id="1098" w:name="_Toc271878959"/>
      <w:bookmarkStart w:id="1099" w:name="_Toc271879175"/>
      <w:bookmarkStart w:id="1100" w:name="_Toc271879524"/>
      <w:bookmarkStart w:id="1101" w:name="_Toc271879885"/>
      <w:bookmarkStart w:id="1102" w:name="_Toc271880257"/>
      <w:bookmarkStart w:id="1103" w:name="_Toc271880631"/>
      <w:bookmarkStart w:id="1104" w:name="_Toc271881006"/>
      <w:bookmarkStart w:id="1105" w:name="_Toc271881182"/>
      <w:bookmarkStart w:id="1106" w:name="_Toc271881358"/>
      <w:bookmarkStart w:id="1107" w:name="_Toc271881533"/>
      <w:bookmarkStart w:id="1108" w:name="_Toc271881707"/>
      <w:bookmarkStart w:id="1109" w:name="_Toc271881882"/>
      <w:bookmarkStart w:id="1110" w:name="_Toc271882058"/>
      <w:bookmarkStart w:id="1111" w:name="_Toc271872480"/>
      <w:bookmarkStart w:id="1112" w:name="_Toc271873327"/>
      <w:bookmarkStart w:id="1113" w:name="_Toc271873486"/>
      <w:bookmarkStart w:id="1114" w:name="_Toc271873645"/>
      <w:bookmarkStart w:id="1115" w:name="_Toc271873804"/>
      <w:bookmarkStart w:id="1116" w:name="_Toc271873964"/>
      <w:bookmarkStart w:id="1117" w:name="_Toc271874125"/>
      <w:bookmarkStart w:id="1118" w:name="_Toc271874287"/>
      <w:bookmarkStart w:id="1119" w:name="_Toc271874452"/>
      <w:bookmarkStart w:id="1120" w:name="_Toc271874578"/>
      <w:bookmarkStart w:id="1121" w:name="_Toc271874705"/>
      <w:bookmarkStart w:id="1122" w:name="_Toc271874832"/>
      <w:bookmarkStart w:id="1123" w:name="_Toc271874958"/>
      <w:bookmarkStart w:id="1124" w:name="_Toc271875086"/>
      <w:bookmarkStart w:id="1125" w:name="_Toc271875213"/>
      <w:bookmarkStart w:id="1126" w:name="_Toc271875363"/>
      <w:bookmarkStart w:id="1127" w:name="_Toc271875532"/>
      <w:bookmarkStart w:id="1128" w:name="_Toc271875700"/>
      <w:bookmarkStart w:id="1129" w:name="_Toc271875869"/>
      <w:bookmarkStart w:id="1130" w:name="_Toc271876046"/>
      <w:bookmarkStart w:id="1131" w:name="_Toc271876223"/>
      <w:bookmarkStart w:id="1132" w:name="_Toc271876400"/>
      <w:bookmarkStart w:id="1133" w:name="_Toc271876585"/>
      <w:bookmarkStart w:id="1134" w:name="_Toc271878175"/>
      <w:bookmarkStart w:id="1135" w:name="_Toc271878375"/>
      <w:bookmarkStart w:id="1136" w:name="_Toc271878960"/>
      <w:bookmarkStart w:id="1137" w:name="_Toc271879176"/>
      <w:bookmarkStart w:id="1138" w:name="_Toc271879525"/>
      <w:bookmarkStart w:id="1139" w:name="_Toc271879886"/>
      <w:bookmarkStart w:id="1140" w:name="_Toc271880258"/>
      <w:bookmarkStart w:id="1141" w:name="_Toc271880632"/>
      <w:bookmarkStart w:id="1142" w:name="_Toc271881007"/>
      <w:bookmarkStart w:id="1143" w:name="_Toc271881183"/>
      <w:bookmarkStart w:id="1144" w:name="_Toc271881359"/>
      <w:bookmarkStart w:id="1145" w:name="_Toc271881534"/>
      <w:bookmarkStart w:id="1146" w:name="_Toc271881708"/>
      <w:bookmarkStart w:id="1147" w:name="_Toc271881883"/>
      <w:bookmarkStart w:id="1148" w:name="_Toc271882059"/>
      <w:bookmarkStart w:id="1149" w:name="_Toc271872481"/>
      <w:bookmarkStart w:id="1150" w:name="_Toc271873328"/>
      <w:bookmarkStart w:id="1151" w:name="_Toc271873487"/>
      <w:bookmarkStart w:id="1152" w:name="_Toc271873646"/>
      <w:bookmarkStart w:id="1153" w:name="_Toc271873805"/>
      <w:bookmarkStart w:id="1154" w:name="_Toc271873965"/>
      <w:bookmarkStart w:id="1155" w:name="_Toc271874126"/>
      <w:bookmarkStart w:id="1156" w:name="_Toc271874288"/>
      <w:bookmarkStart w:id="1157" w:name="_Toc271874453"/>
      <w:bookmarkStart w:id="1158" w:name="_Toc271874579"/>
      <w:bookmarkStart w:id="1159" w:name="_Toc271874706"/>
      <w:bookmarkStart w:id="1160" w:name="_Toc271874833"/>
      <w:bookmarkStart w:id="1161" w:name="_Toc271874959"/>
      <w:bookmarkStart w:id="1162" w:name="_Toc271875087"/>
      <w:bookmarkStart w:id="1163" w:name="_Toc271875214"/>
      <w:bookmarkStart w:id="1164" w:name="_Toc271875364"/>
      <w:bookmarkStart w:id="1165" w:name="_Toc271875533"/>
      <w:bookmarkStart w:id="1166" w:name="_Toc271875701"/>
      <w:bookmarkStart w:id="1167" w:name="_Toc271875870"/>
      <w:bookmarkStart w:id="1168" w:name="_Toc271876047"/>
      <w:bookmarkStart w:id="1169" w:name="_Toc271876224"/>
      <w:bookmarkStart w:id="1170" w:name="_Toc271876401"/>
      <w:bookmarkStart w:id="1171" w:name="_Toc271876586"/>
      <w:bookmarkStart w:id="1172" w:name="_Toc271878176"/>
      <w:bookmarkStart w:id="1173" w:name="_Toc271878376"/>
      <w:bookmarkStart w:id="1174" w:name="_Toc271878961"/>
      <w:bookmarkStart w:id="1175" w:name="_Toc271879177"/>
      <w:bookmarkStart w:id="1176" w:name="_Toc271879526"/>
      <w:bookmarkStart w:id="1177" w:name="_Toc271879887"/>
      <w:bookmarkStart w:id="1178" w:name="_Toc271880259"/>
      <w:bookmarkStart w:id="1179" w:name="_Toc271880633"/>
      <w:bookmarkStart w:id="1180" w:name="_Toc271881008"/>
      <w:bookmarkStart w:id="1181" w:name="_Toc271881184"/>
      <w:bookmarkStart w:id="1182" w:name="_Toc271881360"/>
      <w:bookmarkStart w:id="1183" w:name="_Toc271881535"/>
      <w:bookmarkStart w:id="1184" w:name="_Toc271881709"/>
      <w:bookmarkStart w:id="1185" w:name="_Toc271881884"/>
      <w:bookmarkStart w:id="1186" w:name="_Toc271882060"/>
      <w:bookmarkStart w:id="1187" w:name="_Toc271872482"/>
      <w:bookmarkStart w:id="1188" w:name="_Toc271873329"/>
      <w:bookmarkStart w:id="1189" w:name="_Toc271873488"/>
      <w:bookmarkStart w:id="1190" w:name="_Toc271873647"/>
      <w:bookmarkStart w:id="1191" w:name="_Toc271873806"/>
      <w:bookmarkStart w:id="1192" w:name="_Toc271873966"/>
      <w:bookmarkStart w:id="1193" w:name="_Toc271874127"/>
      <w:bookmarkStart w:id="1194" w:name="_Toc271874289"/>
      <w:bookmarkStart w:id="1195" w:name="_Toc271874454"/>
      <w:bookmarkStart w:id="1196" w:name="_Toc271874580"/>
      <w:bookmarkStart w:id="1197" w:name="_Toc271874707"/>
      <w:bookmarkStart w:id="1198" w:name="_Toc271874834"/>
      <w:bookmarkStart w:id="1199" w:name="_Toc271874960"/>
      <w:bookmarkStart w:id="1200" w:name="_Toc271875088"/>
      <w:bookmarkStart w:id="1201" w:name="_Toc271875215"/>
      <w:bookmarkStart w:id="1202" w:name="_Toc271875365"/>
      <w:bookmarkStart w:id="1203" w:name="_Toc271875534"/>
      <w:bookmarkStart w:id="1204" w:name="_Toc271875702"/>
      <w:bookmarkStart w:id="1205" w:name="_Toc271875871"/>
      <w:bookmarkStart w:id="1206" w:name="_Toc271876048"/>
      <w:bookmarkStart w:id="1207" w:name="_Toc271876225"/>
      <w:bookmarkStart w:id="1208" w:name="_Toc271876402"/>
      <w:bookmarkStart w:id="1209" w:name="_Toc271876587"/>
      <w:bookmarkStart w:id="1210" w:name="_Toc271878177"/>
      <w:bookmarkStart w:id="1211" w:name="_Toc271878377"/>
      <w:bookmarkStart w:id="1212" w:name="_Toc271878962"/>
      <w:bookmarkStart w:id="1213" w:name="_Toc271879178"/>
      <w:bookmarkStart w:id="1214" w:name="_Toc271879527"/>
      <w:bookmarkStart w:id="1215" w:name="_Toc271879888"/>
      <w:bookmarkStart w:id="1216" w:name="_Toc271880260"/>
      <w:bookmarkStart w:id="1217" w:name="_Toc271880634"/>
      <w:bookmarkStart w:id="1218" w:name="_Toc271881009"/>
      <w:bookmarkStart w:id="1219" w:name="_Toc271881185"/>
      <w:bookmarkStart w:id="1220" w:name="_Toc271881361"/>
      <w:bookmarkStart w:id="1221" w:name="_Toc271881536"/>
      <w:bookmarkStart w:id="1222" w:name="_Toc271881710"/>
      <w:bookmarkStart w:id="1223" w:name="_Toc271881885"/>
      <w:bookmarkStart w:id="1224" w:name="_Toc271882061"/>
      <w:bookmarkStart w:id="1225" w:name="_Toc271872483"/>
      <w:bookmarkStart w:id="1226" w:name="_Toc271873330"/>
      <w:bookmarkStart w:id="1227" w:name="_Toc271873489"/>
      <w:bookmarkStart w:id="1228" w:name="_Toc271873648"/>
      <w:bookmarkStart w:id="1229" w:name="_Toc271873807"/>
      <w:bookmarkStart w:id="1230" w:name="_Toc271873967"/>
      <w:bookmarkStart w:id="1231" w:name="_Toc271874128"/>
      <w:bookmarkStart w:id="1232" w:name="_Toc271874290"/>
      <w:bookmarkStart w:id="1233" w:name="_Toc271874455"/>
      <w:bookmarkStart w:id="1234" w:name="_Toc271874581"/>
      <w:bookmarkStart w:id="1235" w:name="_Toc271874708"/>
      <w:bookmarkStart w:id="1236" w:name="_Toc271874835"/>
      <w:bookmarkStart w:id="1237" w:name="_Toc271874961"/>
      <w:bookmarkStart w:id="1238" w:name="_Toc271875089"/>
      <w:bookmarkStart w:id="1239" w:name="_Toc271875216"/>
      <w:bookmarkStart w:id="1240" w:name="_Toc271875366"/>
      <w:bookmarkStart w:id="1241" w:name="_Toc271875535"/>
      <w:bookmarkStart w:id="1242" w:name="_Toc271875703"/>
      <w:bookmarkStart w:id="1243" w:name="_Toc271875872"/>
      <w:bookmarkStart w:id="1244" w:name="_Toc271876049"/>
      <w:bookmarkStart w:id="1245" w:name="_Toc271876226"/>
      <w:bookmarkStart w:id="1246" w:name="_Toc271876403"/>
      <w:bookmarkStart w:id="1247" w:name="_Toc271876588"/>
      <w:bookmarkStart w:id="1248" w:name="_Toc271878178"/>
      <w:bookmarkStart w:id="1249" w:name="_Toc271878378"/>
      <w:bookmarkStart w:id="1250" w:name="_Toc271878963"/>
      <w:bookmarkStart w:id="1251" w:name="_Toc271879179"/>
      <w:bookmarkStart w:id="1252" w:name="_Toc271879528"/>
      <w:bookmarkStart w:id="1253" w:name="_Toc271879889"/>
      <w:bookmarkStart w:id="1254" w:name="_Toc271880261"/>
      <w:bookmarkStart w:id="1255" w:name="_Toc271880635"/>
      <w:bookmarkStart w:id="1256" w:name="_Toc271881010"/>
      <w:bookmarkStart w:id="1257" w:name="_Toc271881186"/>
      <w:bookmarkStart w:id="1258" w:name="_Toc271881362"/>
      <w:bookmarkStart w:id="1259" w:name="_Toc271881537"/>
      <w:bookmarkStart w:id="1260" w:name="_Toc271881711"/>
      <w:bookmarkStart w:id="1261" w:name="_Toc271881886"/>
      <w:bookmarkStart w:id="1262" w:name="_Toc271882062"/>
      <w:bookmarkStart w:id="1263" w:name="_Toc271872484"/>
      <w:bookmarkStart w:id="1264" w:name="_Toc271873331"/>
      <w:bookmarkStart w:id="1265" w:name="_Toc271873490"/>
      <w:bookmarkStart w:id="1266" w:name="_Toc271873649"/>
      <w:bookmarkStart w:id="1267" w:name="_Toc271873808"/>
      <w:bookmarkStart w:id="1268" w:name="_Toc271873968"/>
      <w:bookmarkStart w:id="1269" w:name="_Toc271874129"/>
      <w:bookmarkStart w:id="1270" w:name="_Toc271874291"/>
      <w:bookmarkStart w:id="1271" w:name="_Toc271874456"/>
      <w:bookmarkStart w:id="1272" w:name="_Toc271874582"/>
      <w:bookmarkStart w:id="1273" w:name="_Toc271874709"/>
      <w:bookmarkStart w:id="1274" w:name="_Toc271874836"/>
      <w:bookmarkStart w:id="1275" w:name="_Toc271874962"/>
      <w:bookmarkStart w:id="1276" w:name="_Toc271875090"/>
      <w:bookmarkStart w:id="1277" w:name="_Toc271875217"/>
      <w:bookmarkStart w:id="1278" w:name="_Toc271875367"/>
      <w:bookmarkStart w:id="1279" w:name="_Toc271875536"/>
      <w:bookmarkStart w:id="1280" w:name="_Toc271875704"/>
      <w:bookmarkStart w:id="1281" w:name="_Toc271875873"/>
      <w:bookmarkStart w:id="1282" w:name="_Toc271876050"/>
      <w:bookmarkStart w:id="1283" w:name="_Toc271876227"/>
      <w:bookmarkStart w:id="1284" w:name="_Toc271876404"/>
      <w:bookmarkStart w:id="1285" w:name="_Toc271876589"/>
      <w:bookmarkStart w:id="1286" w:name="_Toc271878179"/>
      <w:bookmarkStart w:id="1287" w:name="_Toc271878379"/>
      <w:bookmarkStart w:id="1288" w:name="_Toc271878964"/>
      <w:bookmarkStart w:id="1289" w:name="_Toc271879180"/>
      <w:bookmarkStart w:id="1290" w:name="_Toc271879529"/>
      <w:bookmarkStart w:id="1291" w:name="_Toc271879890"/>
      <w:bookmarkStart w:id="1292" w:name="_Toc271880262"/>
      <w:bookmarkStart w:id="1293" w:name="_Toc271880636"/>
      <w:bookmarkStart w:id="1294" w:name="_Toc271881011"/>
      <w:bookmarkStart w:id="1295" w:name="_Toc271881187"/>
      <w:bookmarkStart w:id="1296" w:name="_Toc271881363"/>
      <w:bookmarkStart w:id="1297" w:name="_Toc271881538"/>
      <w:bookmarkStart w:id="1298" w:name="_Toc271881712"/>
      <w:bookmarkStart w:id="1299" w:name="_Toc271881887"/>
      <w:bookmarkStart w:id="1300" w:name="_Toc271882063"/>
      <w:bookmarkStart w:id="1301" w:name="_Toc271872485"/>
      <w:bookmarkStart w:id="1302" w:name="_Toc271873332"/>
      <w:bookmarkStart w:id="1303" w:name="_Toc271873491"/>
      <w:bookmarkStart w:id="1304" w:name="_Toc271873650"/>
      <w:bookmarkStart w:id="1305" w:name="_Toc271873809"/>
      <w:bookmarkStart w:id="1306" w:name="_Toc271873969"/>
      <w:bookmarkStart w:id="1307" w:name="_Toc271874130"/>
      <w:bookmarkStart w:id="1308" w:name="_Toc271874292"/>
      <w:bookmarkStart w:id="1309" w:name="_Toc271874457"/>
      <w:bookmarkStart w:id="1310" w:name="_Toc271874583"/>
      <w:bookmarkStart w:id="1311" w:name="_Toc271874710"/>
      <w:bookmarkStart w:id="1312" w:name="_Toc271874837"/>
      <w:bookmarkStart w:id="1313" w:name="_Toc271874963"/>
      <w:bookmarkStart w:id="1314" w:name="_Toc271875091"/>
      <w:bookmarkStart w:id="1315" w:name="_Toc271875218"/>
      <w:bookmarkStart w:id="1316" w:name="_Toc271875368"/>
      <w:bookmarkStart w:id="1317" w:name="_Toc271875537"/>
      <w:bookmarkStart w:id="1318" w:name="_Toc271875705"/>
      <w:bookmarkStart w:id="1319" w:name="_Toc271875874"/>
      <w:bookmarkStart w:id="1320" w:name="_Toc271876051"/>
      <w:bookmarkStart w:id="1321" w:name="_Toc271876228"/>
      <w:bookmarkStart w:id="1322" w:name="_Toc271876405"/>
      <w:bookmarkStart w:id="1323" w:name="_Toc271876590"/>
      <w:bookmarkStart w:id="1324" w:name="_Toc271878180"/>
      <w:bookmarkStart w:id="1325" w:name="_Toc271878380"/>
      <w:bookmarkStart w:id="1326" w:name="_Toc271878965"/>
      <w:bookmarkStart w:id="1327" w:name="_Toc271879181"/>
      <w:bookmarkStart w:id="1328" w:name="_Toc271879530"/>
      <w:bookmarkStart w:id="1329" w:name="_Toc271879891"/>
      <w:bookmarkStart w:id="1330" w:name="_Toc271880263"/>
      <w:bookmarkStart w:id="1331" w:name="_Toc271880637"/>
      <w:bookmarkStart w:id="1332" w:name="_Toc271881012"/>
      <w:bookmarkStart w:id="1333" w:name="_Toc271881188"/>
      <w:bookmarkStart w:id="1334" w:name="_Toc271881364"/>
      <w:bookmarkStart w:id="1335" w:name="_Toc271881539"/>
      <w:bookmarkStart w:id="1336" w:name="_Toc271881713"/>
      <w:bookmarkStart w:id="1337" w:name="_Toc271881888"/>
      <w:bookmarkStart w:id="1338" w:name="_Toc271882064"/>
      <w:bookmarkStart w:id="1339" w:name="_Toc271872486"/>
      <w:bookmarkStart w:id="1340" w:name="_Toc271873333"/>
      <w:bookmarkStart w:id="1341" w:name="_Toc271873492"/>
      <w:bookmarkStart w:id="1342" w:name="_Toc271873651"/>
      <w:bookmarkStart w:id="1343" w:name="_Toc271873810"/>
      <w:bookmarkStart w:id="1344" w:name="_Toc271873970"/>
      <w:bookmarkStart w:id="1345" w:name="_Toc271874131"/>
      <w:bookmarkStart w:id="1346" w:name="_Toc271874293"/>
      <w:bookmarkStart w:id="1347" w:name="_Toc271874458"/>
      <w:bookmarkStart w:id="1348" w:name="_Toc271874584"/>
      <w:bookmarkStart w:id="1349" w:name="_Toc271874711"/>
      <w:bookmarkStart w:id="1350" w:name="_Toc271874838"/>
      <w:bookmarkStart w:id="1351" w:name="_Toc271874964"/>
      <w:bookmarkStart w:id="1352" w:name="_Toc271875092"/>
      <w:bookmarkStart w:id="1353" w:name="_Toc271875219"/>
      <w:bookmarkStart w:id="1354" w:name="_Toc271875369"/>
      <w:bookmarkStart w:id="1355" w:name="_Toc271875538"/>
      <w:bookmarkStart w:id="1356" w:name="_Toc271875706"/>
      <w:bookmarkStart w:id="1357" w:name="_Toc271875875"/>
      <w:bookmarkStart w:id="1358" w:name="_Toc271876052"/>
      <w:bookmarkStart w:id="1359" w:name="_Toc271876229"/>
      <w:bookmarkStart w:id="1360" w:name="_Toc271876406"/>
      <w:bookmarkStart w:id="1361" w:name="_Toc271876591"/>
      <w:bookmarkStart w:id="1362" w:name="_Toc271878181"/>
      <w:bookmarkStart w:id="1363" w:name="_Toc271878381"/>
      <w:bookmarkStart w:id="1364" w:name="_Toc271878966"/>
      <w:bookmarkStart w:id="1365" w:name="_Toc271879182"/>
      <w:bookmarkStart w:id="1366" w:name="_Toc271879531"/>
      <w:bookmarkStart w:id="1367" w:name="_Toc271879892"/>
      <w:bookmarkStart w:id="1368" w:name="_Toc271880264"/>
      <w:bookmarkStart w:id="1369" w:name="_Toc271880638"/>
      <w:bookmarkStart w:id="1370" w:name="_Toc271881013"/>
      <w:bookmarkStart w:id="1371" w:name="_Toc271881189"/>
      <w:bookmarkStart w:id="1372" w:name="_Toc271881365"/>
      <w:bookmarkStart w:id="1373" w:name="_Toc271881540"/>
      <w:bookmarkStart w:id="1374" w:name="_Toc271881714"/>
      <w:bookmarkStart w:id="1375" w:name="_Toc271881889"/>
      <w:bookmarkStart w:id="1376" w:name="_Toc271882065"/>
      <w:bookmarkStart w:id="1377" w:name="_Toc271872487"/>
      <w:bookmarkStart w:id="1378" w:name="_Toc271873334"/>
      <w:bookmarkStart w:id="1379" w:name="_Toc271873493"/>
      <w:bookmarkStart w:id="1380" w:name="_Toc271873652"/>
      <w:bookmarkStart w:id="1381" w:name="_Toc271873811"/>
      <w:bookmarkStart w:id="1382" w:name="_Toc271873971"/>
      <w:bookmarkStart w:id="1383" w:name="_Toc271874132"/>
      <w:bookmarkStart w:id="1384" w:name="_Toc271874294"/>
      <w:bookmarkStart w:id="1385" w:name="_Toc271874459"/>
      <w:bookmarkStart w:id="1386" w:name="_Toc271874585"/>
      <w:bookmarkStart w:id="1387" w:name="_Toc271874712"/>
      <w:bookmarkStart w:id="1388" w:name="_Toc271874839"/>
      <w:bookmarkStart w:id="1389" w:name="_Toc271874965"/>
      <w:bookmarkStart w:id="1390" w:name="_Toc271875093"/>
      <w:bookmarkStart w:id="1391" w:name="_Toc271875220"/>
      <w:bookmarkStart w:id="1392" w:name="_Toc271875370"/>
      <w:bookmarkStart w:id="1393" w:name="_Toc271875539"/>
      <w:bookmarkStart w:id="1394" w:name="_Toc271875707"/>
      <w:bookmarkStart w:id="1395" w:name="_Toc271875876"/>
      <w:bookmarkStart w:id="1396" w:name="_Toc271876053"/>
      <w:bookmarkStart w:id="1397" w:name="_Toc271876230"/>
      <w:bookmarkStart w:id="1398" w:name="_Toc271876407"/>
      <w:bookmarkStart w:id="1399" w:name="_Toc271876592"/>
      <w:bookmarkStart w:id="1400" w:name="_Toc271878182"/>
      <w:bookmarkStart w:id="1401" w:name="_Toc271878382"/>
      <w:bookmarkStart w:id="1402" w:name="_Toc271878967"/>
      <w:bookmarkStart w:id="1403" w:name="_Toc271879183"/>
      <w:bookmarkStart w:id="1404" w:name="_Toc271879532"/>
      <w:bookmarkStart w:id="1405" w:name="_Toc271879893"/>
      <w:bookmarkStart w:id="1406" w:name="_Toc271880265"/>
      <w:bookmarkStart w:id="1407" w:name="_Toc271880639"/>
      <w:bookmarkStart w:id="1408" w:name="_Toc271881014"/>
      <w:bookmarkStart w:id="1409" w:name="_Toc271881190"/>
      <w:bookmarkStart w:id="1410" w:name="_Toc271881366"/>
      <w:bookmarkStart w:id="1411" w:name="_Toc271881541"/>
      <w:bookmarkStart w:id="1412" w:name="_Toc271881715"/>
      <w:bookmarkStart w:id="1413" w:name="_Toc271881890"/>
      <w:bookmarkStart w:id="1414" w:name="_Toc271882066"/>
      <w:bookmarkStart w:id="1415" w:name="_Toc271872488"/>
      <w:bookmarkStart w:id="1416" w:name="_Toc271873335"/>
      <w:bookmarkStart w:id="1417" w:name="_Toc271873494"/>
      <w:bookmarkStart w:id="1418" w:name="_Toc271873653"/>
      <w:bookmarkStart w:id="1419" w:name="_Toc271873812"/>
      <w:bookmarkStart w:id="1420" w:name="_Toc271873972"/>
      <w:bookmarkStart w:id="1421" w:name="_Toc271874133"/>
      <w:bookmarkStart w:id="1422" w:name="_Toc271874295"/>
      <w:bookmarkStart w:id="1423" w:name="_Toc271874460"/>
      <w:bookmarkStart w:id="1424" w:name="_Toc271874586"/>
      <w:bookmarkStart w:id="1425" w:name="_Toc271874713"/>
      <w:bookmarkStart w:id="1426" w:name="_Toc271874840"/>
      <w:bookmarkStart w:id="1427" w:name="_Toc271874966"/>
      <w:bookmarkStart w:id="1428" w:name="_Toc271875094"/>
      <w:bookmarkStart w:id="1429" w:name="_Toc271875221"/>
      <w:bookmarkStart w:id="1430" w:name="_Toc271875371"/>
      <w:bookmarkStart w:id="1431" w:name="_Toc271875540"/>
      <w:bookmarkStart w:id="1432" w:name="_Toc271875708"/>
      <w:bookmarkStart w:id="1433" w:name="_Toc271875877"/>
      <w:bookmarkStart w:id="1434" w:name="_Toc271876054"/>
      <w:bookmarkStart w:id="1435" w:name="_Toc271876231"/>
      <w:bookmarkStart w:id="1436" w:name="_Toc271876408"/>
      <w:bookmarkStart w:id="1437" w:name="_Toc271876593"/>
      <w:bookmarkStart w:id="1438" w:name="_Toc271878183"/>
      <w:bookmarkStart w:id="1439" w:name="_Toc271878383"/>
      <w:bookmarkStart w:id="1440" w:name="_Toc271878968"/>
      <w:bookmarkStart w:id="1441" w:name="_Toc271879184"/>
      <w:bookmarkStart w:id="1442" w:name="_Toc271879533"/>
      <w:bookmarkStart w:id="1443" w:name="_Toc271879894"/>
      <w:bookmarkStart w:id="1444" w:name="_Toc271880266"/>
      <w:bookmarkStart w:id="1445" w:name="_Toc271880640"/>
      <w:bookmarkStart w:id="1446" w:name="_Toc271881015"/>
      <w:bookmarkStart w:id="1447" w:name="_Toc271881191"/>
      <w:bookmarkStart w:id="1448" w:name="_Toc271881367"/>
      <w:bookmarkStart w:id="1449" w:name="_Toc271881542"/>
      <w:bookmarkStart w:id="1450" w:name="_Toc271881716"/>
      <w:bookmarkStart w:id="1451" w:name="_Toc271881891"/>
      <w:bookmarkStart w:id="1452" w:name="_Toc271882067"/>
      <w:bookmarkStart w:id="1453" w:name="_Toc271872489"/>
      <w:bookmarkStart w:id="1454" w:name="_Toc271873336"/>
      <w:bookmarkStart w:id="1455" w:name="_Toc271873495"/>
      <w:bookmarkStart w:id="1456" w:name="_Toc271873654"/>
      <w:bookmarkStart w:id="1457" w:name="_Toc271873813"/>
      <w:bookmarkStart w:id="1458" w:name="_Toc271873973"/>
      <w:bookmarkStart w:id="1459" w:name="_Toc271874134"/>
      <w:bookmarkStart w:id="1460" w:name="_Toc271874296"/>
      <w:bookmarkStart w:id="1461" w:name="_Toc271874461"/>
      <w:bookmarkStart w:id="1462" w:name="_Toc271874587"/>
      <w:bookmarkStart w:id="1463" w:name="_Toc271874714"/>
      <w:bookmarkStart w:id="1464" w:name="_Toc271874841"/>
      <w:bookmarkStart w:id="1465" w:name="_Toc271874967"/>
      <w:bookmarkStart w:id="1466" w:name="_Toc271875095"/>
      <w:bookmarkStart w:id="1467" w:name="_Toc271875222"/>
      <w:bookmarkStart w:id="1468" w:name="_Toc271875372"/>
      <w:bookmarkStart w:id="1469" w:name="_Toc271875541"/>
      <w:bookmarkStart w:id="1470" w:name="_Toc271875709"/>
      <w:bookmarkStart w:id="1471" w:name="_Toc271875878"/>
      <w:bookmarkStart w:id="1472" w:name="_Toc271876055"/>
      <w:bookmarkStart w:id="1473" w:name="_Toc271876232"/>
      <w:bookmarkStart w:id="1474" w:name="_Toc271876409"/>
      <w:bookmarkStart w:id="1475" w:name="_Toc271876594"/>
      <w:bookmarkStart w:id="1476" w:name="_Toc271878184"/>
      <w:bookmarkStart w:id="1477" w:name="_Toc271878384"/>
      <w:bookmarkStart w:id="1478" w:name="_Toc271878969"/>
      <w:bookmarkStart w:id="1479" w:name="_Toc271879185"/>
      <w:bookmarkStart w:id="1480" w:name="_Toc271879534"/>
      <w:bookmarkStart w:id="1481" w:name="_Toc271879895"/>
      <w:bookmarkStart w:id="1482" w:name="_Toc271880267"/>
      <w:bookmarkStart w:id="1483" w:name="_Toc271880641"/>
      <w:bookmarkStart w:id="1484" w:name="_Toc271881016"/>
      <w:bookmarkStart w:id="1485" w:name="_Toc271881192"/>
      <w:bookmarkStart w:id="1486" w:name="_Toc271881368"/>
      <w:bookmarkStart w:id="1487" w:name="_Toc271881543"/>
      <w:bookmarkStart w:id="1488" w:name="_Toc271881717"/>
      <w:bookmarkStart w:id="1489" w:name="_Toc271881892"/>
      <w:bookmarkStart w:id="1490" w:name="_Toc271882068"/>
      <w:bookmarkStart w:id="1491" w:name="_Toc271872490"/>
      <w:bookmarkStart w:id="1492" w:name="_Toc271873337"/>
      <w:bookmarkStart w:id="1493" w:name="_Toc271873496"/>
      <w:bookmarkStart w:id="1494" w:name="_Toc271873655"/>
      <w:bookmarkStart w:id="1495" w:name="_Toc271873814"/>
      <w:bookmarkStart w:id="1496" w:name="_Toc271873974"/>
      <w:bookmarkStart w:id="1497" w:name="_Toc271874135"/>
      <w:bookmarkStart w:id="1498" w:name="_Toc271874297"/>
      <w:bookmarkStart w:id="1499" w:name="_Toc271874462"/>
      <w:bookmarkStart w:id="1500" w:name="_Toc271874588"/>
      <w:bookmarkStart w:id="1501" w:name="_Toc271874715"/>
      <w:bookmarkStart w:id="1502" w:name="_Toc271874842"/>
      <w:bookmarkStart w:id="1503" w:name="_Toc271874968"/>
      <w:bookmarkStart w:id="1504" w:name="_Toc271875096"/>
      <w:bookmarkStart w:id="1505" w:name="_Toc271875223"/>
      <w:bookmarkStart w:id="1506" w:name="_Toc271875373"/>
      <w:bookmarkStart w:id="1507" w:name="_Toc271875542"/>
      <w:bookmarkStart w:id="1508" w:name="_Toc271875710"/>
      <w:bookmarkStart w:id="1509" w:name="_Toc271875879"/>
      <w:bookmarkStart w:id="1510" w:name="_Toc271876056"/>
      <w:bookmarkStart w:id="1511" w:name="_Toc271876233"/>
      <w:bookmarkStart w:id="1512" w:name="_Toc271876410"/>
      <w:bookmarkStart w:id="1513" w:name="_Toc271876595"/>
      <w:bookmarkStart w:id="1514" w:name="_Toc271878185"/>
      <w:bookmarkStart w:id="1515" w:name="_Toc271878385"/>
      <w:bookmarkStart w:id="1516" w:name="_Toc271878970"/>
      <w:bookmarkStart w:id="1517" w:name="_Toc271879186"/>
      <w:bookmarkStart w:id="1518" w:name="_Toc271879535"/>
      <w:bookmarkStart w:id="1519" w:name="_Toc271879896"/>
      <w:bookmarkStart w:id="1520" w:name="_Toc271880268"/>
      <w:bookmarkStart w:id="1521" w:name="_Toc271880642"/>
      <w:bookmarkStart w:id="1522" w:name="_Toc271881017"/>
      <w:bookmarkStart w:id="1523" w:name="_Toc271881193"/>
      <w:bookmarkStart w:id="1524" w:name="_Toc271881369"/>
      <w:bookmarkStart w:id="1525" w:name="_Toc271881544"/>
      <w:bookmarkStart w:id="1526" w:name="_Toc271881718"/>
      <w:bookmarkStart w:id="1527" w:name="_Toc271881893"/>
      <w:bookmarkStart w:id="1528" w:name="_Toc271882069"/>
      <w:bookmarkStart w:id="1529" w:name="_Toc292202281"/>
      <w:bookmarkStart w:id="1530" w:name="_Toc271864523"/>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r>
        <w:br w:type="page"/>
      </w:r>
    </w:p>
    <w:p w:rsidR="00A2509D" w:rsidRDefault="00A2509D" w:rsidP="00A2509D">
      <w:pPr>
        <w:pStyle w:val="Heading2"/>
        <w:tabs>
          <w:tab w:val="clear" w:pos="1080"/>
        </w:tabs>
        <w:ind w:left="720"/>
      </w:pPr>
      <w:bookmarkStart w:id="1531" w:name="_Toc303757518"/>
      <w:r>
        <w:lastRenderedPageBreak/>
        <w:t>Security Questions</w:t>
      </w:r>
      <w:r w:rsidR="00161F02">
        <w:t xml:space="preserve"> - Content</w:t>
      </w:r>
      <w:bookmarkEnd w:id="1529"/>
      <w:bookmarkEnd w:id="1531"/>
    </w:p>
    <w:p w:rsidR="00A2509D" w:rsidRPr="00F03221" w:rsidRDefault="008E14B1" w:rsidP="00F03221">
      <w:pPr>
        <w:jc w:val="center"/>
      </w:pPr>
      <w:r w:rsidRPr="00F03221">
        <w:rPr>
          <w:noProof/>
        </w:rPr>
        <w:drawing>
          <wp:inline distT="0" distB="0" distL="0" distR="0" wp14:anchorId="726BD82C" wp14:editId="2E511535">
            <wp:extent cx="4373245" cy="2154555"/>
            <wp:effectExtent l="19050" t="0" r="8255"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373245" cy="2154555"/>
                    </a:xfrm>
                    <a:prstGeom prst="rect">
                      <a:avLst/>
                    </a:prstGeom>
                    <a:noFill/>
                    <a:ln w="9525">
                      <a:noFill/>
                      <a:miter lim="800000"/>
                      <a:headEnd/>
                      <a:tailEnd/>
                    </a:ln>
                  </pic:spPr>
                </pic:pic>
              </a:graphicData>
            </a:graphic>
          </wp:inline>
        </w:drawing>
      </w:r>
    </w:p>
    <w:p w:rsidR="00A575CC" w:rsidRPr="00335450" w:rsidRDefault="00A575CC" w:rsidP="00F03221">
      <w:pPr>
        <w:pStyle w:val="Heading2"/>
      </w:pPr>
      <w:bookmarkStart w:id="1532" w:name="_Toc292202282"/>
      <w:bookmarkStart w:id="1533" w:name="_Toc303757519"/>
      <w:r>
        <w:t>Update Security Questions</w:t>
      </w:r>
      <w:bookmarkEnd w:id="1530"/>
      <w:bookmarkEnd w:id="1532"/>
      <w:bookmarkEnd w:id="1533"/>
    </w:p>
    <w:p w:rsidR="00EF08AA" w:rsidRDefault="00EF08AA" w:rsidP="00F03221">
      <w:pPr>
        <w:pStyle w:val="Body2"/>
      </w:pPr>
      <w:r>
        <w:t xml:space="preserve">The user </w:t>
      </w:r>
      <w:r w:rsidR="00811A22">
        <w:t>can</w:t>
      </w:r>
      <w:r w:rsidRPr="00E63731">
        <w:t xml:space="preserve"> update their security questions at any time </w:t>
      </w:r>
      <w:r>
        <w:t>on the</w:t>
      </w:r>
      <w:r w:rsidRPr="00E63731">
        <w:t xml:space="preserve"> </w:t>
      </w:r>
      <w:r w:rsidR="00996DCF" w:rsidRPr="00996DCF">
        <w:rPr>
          <w:b/>
          <w:color w:val="E36C0A" w:themeColor="accent6" w:themeShade="BF"/>
        </w:rPr>
        <w:t>My Account</w:t>
      </w:r>
      <w:r w:rsidRPr="00E63731">
        <w:t xml:space="preserve"> page. </w:t>
      </w:r>
    </w:p>
    <w:tbl>
      <w:tblPr>
        <w:tblStyle w:val="TableGrid"/>
        <w:tblW w:w="0" w:type="auto"/>
        <w:tblInd w:w="108" w:type="dxa"/>
        <w:tblLook w:val="04A0" w:firstRow="1" w:lastRow="0" w:firstColumn="1" w:lastColumn="0" w:noHBand="0" w:noVBand="1"/>
      </w:tblPr>
      <w:tblGrid>
        <w:gridCol w:w="3842"/>
        <w:gridCol w:w="5518"/>
      </w:tblGrid>
      <w:tr w:rsidR="00FB56CF" w:rsidRPr="00EA4DBD" w:rsidTr="001845D6">
        <w:trPr>
          <w:tblHeader/>
        </w:trPr>
        <w:tc>
          <w:tcPr>
            <w:tcW w:w="9360" w:type="dxa"/>
            <w:gridSpan w:val="2"/>
            <w:shd w:val="clear" w:color="auto" w:fill="D9D9D9" w:themeFill="background1" w:themeFillShade="D9"/>
          </w:tcPr>
          <w:p w:rsidR="00FB56CF" w:rsidRPr="00EA4DBD" w:rsidRDefault="00FB56CF" w:rsidP="001845D6">
            <w:pPr>
              <w:pStyle w:val="Body2"/>
              <w:spacing w:before="40" w:after="40"/>
              <w:ind w:left="0"/>
              <w:jc w:val="center"/>
              <w:rPr>
                <w:b/>
              </w:rPr>
            </w:pPr>
            <w:r>
              <w:rPr>
                <w:b/>
              </w:rPr>
              <w:t>My Account Page - Content</w:t>
            </w:r>
          </w:p>
        </w:tc>
      </w:tr>
      <w:tr w:rsidR="00FB56CF" w:rsidRPr="00EA4DBD" w:rsidTr="001845D6">
        <w:trPr>
          <w:tblHeader/>
        </w:trPr>
        <w:tc>
          <w:tcPr>
            <w:tcW w:w="3842" w:type="dxa"/>
            <w:shd w:val="clear" w:color="auto" w:fill="D9D9D9" w:themeFill="background1" w:themeFillShade="D9"/>
          </w:tcPr>
          <w:p w:rsidR="00FB56CF" w:rsidRPr="00EA4DBD" w:rsidRDefault="00FB56CF" w:rsidP="001845D6">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FB56CF" w:rsidRPr="00EA4DBD" w:rsidRDefault="00FB56CF" w:rsidP="001845D6">
            <w:pPr>
              <w:pStyle w:val="Body2"/>
              <w:spacing w:before="40" w:after="40"/>
              <w:ind w:left="0"/>
              <w:jc w:val="center"/>
              <w:rPr>
                <w:b/>
              </w:rPr>
            </w:pPr>
            <w:r w:rsidRPr="00EA4DBD">
              <w:rPr>
                <w:b/>
              </w:rPr>
              <w:t>Label/Content</w:t>
            </w:r>
          </w:p>
        </w:tc>
      </w:tr>
      <w:tr w:rsidR="00FB56CF" w:rsidTr="001845D6">
        <w:tc>
          <w:tcPr>
            <w:tcW w:w="3842" w:type="dxa"/>
          </w:tcPr>
          <w:p w:rsidR="00FB56CF" w:rsidRDefault="00FB56CF" w:rsidP="001845D6">
            <w:pPr>
              <w:pStyle w:val="Body2"/>
              <w:spacing w:before="40" w:after="40"/>
              <w:ind w:left="0"/>
            </w:pPr>
            <w:r w:rsidRPr="00BD0780">
              <w:t xml:space="preserve">Browser </w:t>
            </w:r>
            <w:r>
              <w:t>window title</w:t>
            </w:r>
          </w:p>
        </w:tc>
        <w:tc>
          <w:tcPr>
            <w:tcW w:w="5518" w:type="dxa"/>
          </w:tcPr>
          <w:p w:rsidR="00FB56CF" w:rsidRPr="00EA4DBD" w:rsidRDefault="00FB56CF" w:rsidP="001845D6">
            <w:pPr>
              <w:pStyle w:val="Body2"/>
              <w:spacing w:before="40" w:after="40"/>
              <w:ind w:left="0"/>
              <w:rPr>
                <w:color w:val="E36C0A" w:themeColor="accent6" w:themeShade="BF"/>
              </w:rPr>
            </w:pPr>
            <w:r w:rsidRPr="00EA4DBD">
              <w:rPr>
                <w:color w:val="E36C0A" w:themeColor="accent6" w:themeShade="BF"/>
              </w:rPr>
              <w:t xml:space="preserve">My </w:t>
            </w:r>
            <w:r>
              <w:rPr>
                <w:color w:val="E36C0A" w:themeColor="accent6" w:themeShade="BF"/>
              </w:rPr>
              <w:t>Account</w:t>
            </w:r>
          </w:p>
        </w:tc>
      </w:tr>
      <w:tr w:rsidR="00FB56CF" w:rsidTr="001845D6">
        <w:tc>
          <w:tcPr>
            <w:tcW w:w="3842" w:type="dxa"/>
          </w:tcPr>
          <w:p w:rsidR="00FB56CF" w:rsidRDefault="00FB56CF" w:rsidP="001845D6">
            <w:pPr>
              <w:pStyle w:val="Body2"/>
              <w:spacing w:before="40" w:after="40"/>
              <w:ind w:left="0"/>
            </w:pPr>
            <w:r>
              <w:t>Banner title</w:t>
            </w:r>
          </w:p>
        </w:tc>
        <w:tc>
          <w:tcPr>
            <w:tcW w:w="5518" w:type="dxa"/>
          </w:tcPr>
          <w:p w:rsidR="00FB56CF" w:rsidRPr="00EA4DBD" w:rsidRDefault="00FB56CF" w:rsidP="001845D6">
            <w:pPr>
              <w:pStyle w:val="Body2"/>
              <w:spacing w:before="40" w:after="40"/>
              <w:ind w:left="0"/>
              <w:rPr>
                <w:color w:val="E36C0A" w:themeColor="accent6" w:themeShade="BF"/>
              </w:rPr>
            </w:pPr>
            <w:r w:rsidRPr="00EA4DBD">
              <w:rPr>
                <w:color w:val="E36C0A" w:themeColor="accent6" w:themeShade="BF"/>
              </w:rPr>
              <w:t xml:space="preserve">My </w:t>
            </w:r>
            <w:r>
              <w:rPr>
                <w:color w:val="E36C0A" w:themeColor="accent6" w:themeShade="BF"/>
              </w:rPr>
              <w:t>Account</w:t>
            </w:r>
          </w:p>
        </w:tc>
      </w:tr>
      <w:tr w:rsidR="00FB56CF" w:rsidTr="001845D6">
        <w:tc>
          <w:tcPr>
            <w:tcW w:w="3842" w:type="dxa"/>
          </w:tcPr>
          <w:p w:rsidR="00FB56CF" w:rsidRDefault="00FB56CF" w:rsidP="001845D6">
            <w:pPr>
              <w:pStyle w:val="Body2"/>
              <w:spacing w:before="40" w:after="40"/>
              <w:ind w:left="0"/>
            </w:pPr>
            <w:r>
              <w:t>Page subtitle</w:t>
            </w:r>
          </w:p>
        </w:tc>
        <w:tc>
          <w:tcPr>
            <w:tcW w:w="5518" w:type="dxa"/>
          </w:tcPr>
          <w:p w:rsidR="00FB56CF" w:rsidRPr="00EA4DBD" w:rsidRDefault="00FB56CF" w:rsidP="001845D6">
            <w:pPr>
              <w:pStyle w:val="Body2"/>
              <w:spacing w:before="40" w:after="40"/>
              <w:ind w:left="0"/>
              <w:rPr>
                <w:smallCaps/>
                <w:color w:val="E36C0A" w:themeColor="accent6" w:themeShade="BF"/>
              </w:rPr>
            </w:pPr>
            <w:r>
              <w:rPr>
                <w:smallCaps/>
                <w:color w:val="E36C0A" w:themeColor="accent6" w:themeShade="BF"/>
              </w:rPr>
              <w:t>Update Security Questions</w:t>
            </w:r>
          </w:p>
        </w:tc>
      </w:tr>
    </w:tbl>
    <w:p w:rsidR="00FB56CF" w:rsidRDefault="00FB56CF" w:rsidP="00A575CC">
      <w:pPr>
        <w:rPr>
          <w:sz w:val="20"/>
        </w:rPr>
      </w:pPr>
    </w:p>
    <w:p w:rsidR="00A575CC" w:rsidRDefault="00A575CC" w:rsidP="00A575CC">
      <w:pPr>
        <w:rPr>
          <w:sz w:val="20"/>
        </w:rPr>
      </w:pPr>
      <w:r w:rsidRPr="007F41F9">
        <w:rPr>
          <w:sz w:val="20"/>
        </w:rPr>
        <w:t xml:space="preserve">The </w:t>
      </w:r>
      <w:r w:rsidR="00996DCF" w:rsidRPr="00996DCF">
        <w:rPr>
          <w:b/>
          <w:color w:val="E36C0A" w:themeColor="accent6" w:themeShade="BF"/>
          <w:sz w:val="20"/>
        </w:rPr>
        <w:t>My Account</w:t>
      </w:r>
      <w:r w:rsidR="00FD75D2">
        <w:rPr>
          <w:sz w:val="20"/>
        </w:rPr>
        <w:t xml:space="preserve"> page contains a section entitled </w:t>
      </w:r>
      <w:r w:rsidR="00996DCF" w:rsidRPr="00996DCF">
        <w:rPr>
          <w:b/>
          <w:smallCaps/>
          <w:color w:val="E36C0A" w:themeColor="accent6" w:themeShade="BF"/>
          <w:sz w:val="20"/>
        </w:rPr>
        <w:t>Update Security Questions</w:t>
      </w:r>
      <w:r w:rsidRPr="007F41F9">
        <w:rPr>
          <w:sz w:val="20"/>
        </w:rPr>
        <w:t xml:space="preserve"> </w:t>
      </w:r>
      <w:r w:rsidR="00FD75D2">
        <w:rPr>
          <w:sz w:val="20"/>
        </w:rPr>
        <w:t>that will look like this</w:t>
      </w:r>
      <w:r w:rsidRPr="007F41F9">
        <w:rPr>
          <w:sz w:val="20"/>
        </w:rPr>
        <w:t>:</w:t>
      </w:r>
    </w:p>
    <w:p w:rsidR="00A575CC" w:rsidRPr="007F41F9" w:rsidRDefault="00A575CC" w:rsidP="00A575CC">
      <w:pPr>
        <w:rPr>
          <w:sz w:val="20"/>
        </w:rPr>
      </w:pPr>
    </w:p>
    <w:p w:rsidR="00A575CC" w:rsidRPr="00F03221" w:rsidRDefault="00AB45D6" w:rsidP="00F03221">
      <w:r w:rsidRPr="00F03221">
        <w:rPr>
          <w:noProof/>
        </w:rPr>
        <w:drawing>
          <wp:inline distT="0" distB="0" distL="0" distR="0" wp14:anchorId="77A76A71" wp14:editId="6CAB693C">
            <wp:extent cx="5818579" cy="3319574"/>
            <wp:effectExtent l="19050" t="19050" r="10721" b="14176"/>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5826841" cy="3324288"/>
                    </a:xfrm>
                    <a:prstGeom prst="rect">
                      <a:avLst/>
                    </a:prstGeom>
                    <a:noFill/>
                    <a:ln w="9525">
                      <a:solidFill>
                        <a:schemeClr val="accent1"/>
                      </a:solidFill>
                      <a:miter lim="800000"/>
                      <a:headEnd/>
                      <a:tailEnd/>
                    </a:ln>
                  </pic:spPr>
                </pic:pic>
              </a:graphicData>
            </a:graphic>
          </wp:inline>
        </w:drawing>
      </w:r>
    </w:p>
    <w:p w:rsidR="00FB56CF" w:rsidRDefault="00FB56CF" w:rsidP="00EF08AA">
      <w:pPr>
        <w:pStyle w:val="Body2"/>
        <w:ind w:left="0"/>
        <w:rPr>
          <w:b/>
        </w:rPr>
      </w:pPr>
    </w:p>
    <w:p w:rsidR="009F2CDE" w:rsidRDefault="009F2CDE">
      <w:pPr>
        <w:rPr>
          <w:b/>
          <w:sz w:val="20"/>
        </w:rPr>
      </w:pPr>
      <w:r>
        <w:rPr>
          <w:b/>
        </w:rPr>
        <w:br w:type="page"/>
      </w:r>
    </w:p>
    <w:p w:rsidR="00EF08AA" w:rsidRDefault="00996DCF" w:rsidP="00EF08AA">
      <w:pPr>
        <w:pStyle w:val="Body2"/>
        <w:ind w:left="0"/>
      </w:pPr>
      <w:r w:rsidRPr="00996DCF">
        <w:rPr>
          <w:b/>
        </w:rPr>
        <w:lastRenderedPageBreak/>
        <w:t>Instruction text:</w:t>
      </w:r>
      <w:r w:rsidR="00EF08AA">
        <w:t xml:space="preserve"> </w:t>
      </w:r>
    </w:p>
    <w:p w:rsidR="00FB56CF" w:rsidRPr="00EF08AA" w:rsidRDefault="00996DCF" w:rsidP="00FB56CF">
      <w:pPr>
        <w:pStyle w:val="Body2"/>
        <w:ind w:left="0"/>
        <w:rPr>
          <w:color w:val="E36C0A" w:themeColor="accent6" w:themeShade="BF"/>
        </w:rPr>
      </w:pPr>
      <w:r w:rsidRPr="00996DCF">
        <w:rPr>
          <w:color w:val="E36C0A" w:themeColor="accent6" w:themeShade="BF"/>
        </w:rPr>
        <w:t xml:space="preserve">In order to update your security questions, you must provide your current password and answer three different </w:t>
      </w:r>
      <w:proofErr w:type="spellStart"/>
      <w:r w:rsidRPr="00996DCF">
        <w:rPr>
          <w:color w:val="E36C0A" w:themeColor="accent6" w:themeShade="BF"/>
        </w:rPr>
        <w:t>questions.Your</w:t>
      </w:r>
      <w:proofErr w:type="spellEnd"/>
      <w:r w:rsidRPr="00996DCF">
        <w:rPr>
          <w:color w:val="E36C0A" w:themeColor="accent6" w:themeShade="BF"/>
        </w:rPr>
        <w:t xml:space="preserve"> answers are not case-sensitive; answers entered in upper or lowercase are recognized as the same.</w:t>
      </w:r>
      <w:r w:rsidR="00FB56CF">
        <w:rPr>
          <w:color w:val="E36C0A" w:themeColor="accent6" w:themeShade="BF"/>
        </w:rPr>
        <w:br/>
      </w:r>
    </w:p>
    <w:p w:rsidR="00C2295F" w:rsidRPr="00C2295F" w:rsidRDefault="00996DCF" w:rsidP="00C2295F">
      <w:pPr>
        <w:pStyle w:val="Body2"/>
        <w:ind w:left="0"/>
        <w:rPr>
          <w:color w:val="E36C0A" w:themeColor="accent6" w:themeShade="BF"/>
        </w:rPr>
      </w:pPr>
      <w:r w:rsidRPr="00996DCF">
        <w:rPr>
          <w:b/>
        </w:rPr>
        <w:t>Confirmation message:</w:t>
      </w:r>
      <w:r w:rsidR="00564BA4">
        <w:t xml:space="preserve">  </w:t>
      </w:r>
      <w:r w:rsidRPr="00996DCF">
        <w:rPr>
          <w:color w:val="E36C0A" w:themeColor="accent6" w:themeShade="BF"/>
        </w:rPr>
        <w:t xml:space="preserve">Your </w:t>
      </w:r>
      <w:ins w:id="1534" w:author="Stephen Adams" w:date="2011-09-12T14:54:00Z">
        <w:r w:rsidR="00E26685">
          <w:rPr>
            <w:color w:val="E36C0A" w:themeColor="accent6" w:themeShade="BF"/>
          </w:rPr>
          <w:t xml:space="preserve">security </w:t>
        </w:r>
      </w:ins>
      <w:r w:rsidRPr="00996DCF">
        <w:rPr>
          <w:color w:val="E36C0A" w:themeColor="accent6" w:themeShade="BF"/>
        </w:rPr>
        <w:t xml:space="preserve">questions have been </w:t>
      </w:r>
      <w:del w:id="1535" w:author="Stephen Adams" w:date="2011-09-12T14:54:00Z">
        <w:r w:rsidRPr="00996DCF" w:rsidDel="00E26685">
          <w:rPr>
            <w:color w:val="E36C0A" w:themeColor="accent6" w:themeShade="BF"/>
          </w:rPr>
          <w:delText>changed</w:delText>
        </w:r>
      </w:del>
      <w:ins w:id="1536" w:author="Stephen Adams" w:date="2011-09-12T14:54:00Z">
        <w:r w:rsidR="00E26685">
          <w:rPr>
            <w:color w:val="E36C0A" w:themeColor="accent6" w:themeShade="BF"/>
          </w:rPr>
          <w:t>updat</w:t>
        </w:r>
        <w:r w:rsidR="00E26685" w:rsidRPr="00996DCF">
          <w:rPr>
            <w:color w:val="E36C0A" w:themeColor="accent6" w:themeShade="BF"/>
          </w:rPr>
          <w:t>ed</w:t>
        </w:r>
      </w:ins>
      <w:r w:rsidRPr="00996DCF">
        <w:rPr>
          <w:color w:val="E36C0A" w:themeColor="accent6" w:themeShade="BF"/>
        </w:rPr>
        <w:t>.</w:t>
      </w:r>
    </w:p>
    <w:p w:rsidR="00BA20FD" w:rsidRPr="00F03221" w:rsidRDefault="00996DCF" w:rsidP="00F03221">
      <w:pPr>
        <w:pStyle w:val="Heading2"/>
      </w:pPr>
      <w:bookmarkStart w:id="1537" w:name="_Toc271864524"/>
      <w:bookmarkStart w:id="1538" w:name="_Toc292202283"/>
      <w:bookmarkStart w:id="1539" w:name="_Toc303757520"/>
      <w:r w:rsidRPr="00F03221">
        <w:t xml:space="preserve">Password </w:t>
      </w:r>
      <w:bookmarkEnd w:id="1537"/>
      <w:r w:rsidR="002A6544" w:rsidRPr="00F03221">
        <w:t>Reset Feature</w:t>
      </w:r>
      <w:bookmarkEnd w:id="1538"/>
      <w:bookmarkEnd w:id="1539"/>
    </w:p>
    <w:p w:rsidR="00C2295F" w:rsidRPr="00C2295F" w:rsidRDefault="00C2295F" w:rsidP="00F03221">
      <w:pPr>
        <w:pStyle w:val="Body2"/>
      </w:pPr>
      <w:bookmarkStart w:id="1540" w:name="_Toc292202284"/>
      <w:r>
        <w:t>T</w:t>
      </w:r>
      <w:r w:rsidRPr="00C2295F">
        <w:t>he user can access this feature from the Login screen</w:t>
      </w:r>
      <w:proofErr w:type="gramStart"/>
      <w:r w:rsidR="002C4A00">
        <w:t>.</w:t>
      </w:r>
      <w:r w:rsidRPr="00C2295F">
        <w:t>.</w:t>
      </w:r>
      <w:bookmarkEnd w:id="1540"/>
      <w:proofErr w:type="gramEnd"/>
      <w:r w:rsidRPr="00C2295F">
        <w:t xml:space="preserve"> </w:t>
      </w:r>
    </w:p>
    <w:p w:rsidR="00AB45D6" w:rsidRDefault="00791781" w:rsidP="00F03221">
      <w:pPr>
        <w:pStyle w:val="Heading3"/>
      </w:pPr>
      <w:bookmarkStart w:id="1541" w:name="_Toc271864525"/>
      <w:bookmarkStart w:id="1542" w:name="_Toc292202285"/>
      <w:bookmarkStart w:id="1543" w:name="_Toc303757521"/>
      <w:del w:id="1544" w:author="Stephen Adams" w:date="2011-09-12T14:30:00Z">
        <w:r w:rsidDel="00002B1E">
          <w:delText xml:space="preserve">Forgot </w:delText>
        </w:r>
      </w:del>
      <w:ins w:id="1545" w:author="Stephen Adams" w:date="2011-09-12T14:30:00Z">
        <w:r w:rsidR="00002B1E">
          <w:t xml:space="preserve">Reset </w:t>
        </w:r>
      </w:ins>
      <w:r>
        <w:t xml:space="preserve">Your Password – </w:t>
      </w:r>
      <w:r w:rsidR="008F1136">
        <w:t xml:space="preserve">User Information </w:t>
      </w:r>
      <w:bookmarkEnd w:id="1541"/>
      <w:r w:rsidR="00123FD2">
        <w:t>Tab</w:t>
      </w:r>
      <w:bookmarkEnd w:id="1542"/>
      <w:bookmarkEnd w:id="1543"/>
    </w:p>
    <w:tbl>
      <w:tblPr>
        <w:tblStyle w:val="TableGrid"/>
        <w:tblW w:w="0" w:type="auto"/>
        <w:tblInd w:w="198" w:type="dxa"/>
        <w:tblLook w:val="04A0" w:firstRow="1" w:lastRow="0" w:firstColumn="1" w:lastColumn="0" w:noHBand="0" w:noVBand="1"/>
      </w:tblPr>
      <w:tblGrid>
        <w:gridCol w:w="3752"/>
        <w:gridCol w:w="5518"/>
      </w:tblGrid>
      <w:tr w:rsidR="001845D6" w:rsidRPr="00EA4DBD" w:rsidTr="001845D6">
        <w:trPr>
          <w:tblHeader/>
        </w:trPr>
        <w:tc>
          <w:tcPr>
            <w:tcW w:w="9270" w:type="dxa"/>
            <w:gridSpan w:val="2"/>
            <w:shd w:val="clear" w:color="auto" w:fill="D9D9D9" w:themeFill="background1" w:themeFillShade="D9"/>
          </w:tcPr>
          <w:p w:rsidR="001845D6" w:rsidRPr="00EA4DBD" w:rsidRDefault="001845D6" w:rsidP="001845D6">
            <w:pPr>
              <w:pStyle w:val="Body2"/>
              <w:spacing w:before="40" w:after="40"/>
              <w:ind w:left="0"/>
              <w:jc w:val="center"/>
              <w:rPr>
                <w:b/>
              </w:rPr>
            </w:pPr>
            <w:del w:id="1546" w:author="Stephen Adams" w:date="2011-09-12T14:30:00Z">
              <w:r w:rsidDel="00002B1E">
                <w:rPr>
                  <w:b/>
                </w:rPr>
                <w:delText xml:space="preserve">Forgot </w:delText>
              </w:r>
            </w:del>
            <w:ins w:id="1547" w:author="Stephen Adams" w:date="2011-09-12T14:30:00Z">
              <w:r w:rsidR="00002B1E">
                <w:rPr>
                  <w:b/>
                </w:rPr>
                <w:t xml:space="preserve">Reset </w:t>
              </w:r>
            </w:ins>
            <w:r>
              <w:rPr>
                <w:b/>
              </w:rPr>
              <w:t>Your Password - Content</w:t>
            </w:r>
          </w:p>
        </w:tc>
      </w:tr>
      <w:tr w:rsidR="001845D6" w:rsidRPr="00EA4DBD" w:rsidTr="001845D6">
        <w:trPr>
          <w:tblHeader/>
        </w:trPr>
        <w:tc>
          <w:tcPr>
            <w:tcW w:w="3752" w:type="dxa"/>
            <w:shd w:val="clear" w:color="auto" w:fill="D9D9D9" w:themeFill="background1" w:themeFillShade="D9"/>
          </w:tcPr>
          <w:p w:rsidR="001845D6" w:rsidRPr="00EA4DBD" w:rsidRDefault="001845D6" w:rsidP="001845D6">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1845D6" w:rsidRPr="00EA4DBD" w:rsidRDefault="001845D6" w:rsidP="001845D6">
            <w:pPr>
              <w:pStyle w:val="Body2"/>
              <w:spacing w:before="40" w:after="40"/>
              <w:ind w:left="0"/>
              <w:jc w:val="center"/>
              <w:rPr>
                <w:b/>
              </w:rPr>
            </w:pPr>
            <w:r w:rsidRPr="00EA4DBD">
              <w:rPr>
                <w:b/>
              </w:rPr>
              <w:t>Label/Content</w:t>
            </w:r>
          </w:p>
        </w:tc>
      </w:tr>
      <w:tr w:rsidR="001845D6" w:rsidTr="001845D6">
        <w:tc>
          <w:tcPr>
            <w:tcW w:w="3752" w:type="dxa"/>
          </w:tcPr>
          <w:p w:rsidR="001845D6" w:rsidRDefault="001845D6" w:rsidP="001845D6">
            <w:pPr>
              <w:pStyle w:val="Body2"/>
              <w:spacing w:before="40" w:after="40"/>
              <w:ind w:left="0"/>
            </w:pPr>
            <w:r w:rsidRPr="00BD0780">
              <w:t xml:space="preserve">Browser </w:t>
            </w:r>
            <w:r>
              <w:t>window title</w:t>
            </w:r>
          </w:p>
        </w:tc>
        <w:tc>
          <w:tcPr>
            <w:tcW w:w="5518" w:type="dxa"/>
          </w:tcPr>
          <w:p w:rsidR="001845D6" w:rsidRPr="00EA4DBD" w:rsidRDefault="001845D6" w:rsidP="001845D6">
            <w:pPr>
              <w:pStyle w:val="Body2"/>
              <w:spacing w:before="40" w:after="40"/>
              <w:ind w:left="0"/>
              <w:rPr>
                <w:color w:val="E36C0A" w:themeColor="accent6" w:themeShade="BF"/>
              </w:rPr>
            </w:pPr>
            <w:del w:id="1548" w:author="Stephen Adams" w:date="2011-09-12T14:28:00Z">
              <w:r w:rsidDel="00002B1E">
                <w:rPr>
                  <w:color w:val="E36C0A" w:themeColor="accent6" w:themeShade="BF"/>
                </w:rPr>
                <w:delText xml:space="preserve">Forgot </w:delText>
              </w:r>
            </w:del>
            <w:ins w:id="1549" w:author="Stephen Adams" w:date="2011-09-12T14:28:00Z">
              <w:r w:rsidR="00002B1E">
                <w:rPr>
                  <w:color w:val="E36C0A" w:themeColor="accent6" w:themeShade="BF"/>
                </w:rPr>
                <w:t xml:space="preserve">Reset </w:t>
              </w:r>
            </w:ins>
            <w:r>
              <w:rPr>
                <w:color w:val="E36C0A" w:themeColor="accent6" w:themeShade="BF"/>
              </w:rPr>
              <w:t>your password</w:t>
            </w:r>
            <w:del w:id="1550" w:author="Stephen Adams" w:date="2011-09-12T14:28:00Z">
              <w:r w:rsidDel="00002B1E">
                <w:rPr>
                  <w:color w:val="E36C0A" w:themeColor="accent6" w:themeShade="BF"/>
                </w:rPr>
                <w:delText>?</w:delText>
              </w:r>
            </w:del>
          </w:p>
        </w:tc>
      </w:tr>
      <w:tr w:rsidR="001845D6" w:rsidTr="001845D6">
        <w:tc>
          <w:tcPr>
            <w:tcW w:w="3752" w:type="dxa"/>
          </w:tcPr>
          <w:p w:rsidR="001845D6" w:rsidRDefault="001845D6" w:rsidP="001845D6">
            <w:pPr>
              <w:pStyle w:val="Body2"/>
              <w:spacing w:before="40" w:after="40"/>
              <w:ind w:left="0"/>
            </w:pPr>
            <w:r>
              <w:t>Banner title</w:t>
            </w:r>
          </w:p>
        </w:tc>
        <w:tc>
          <w:tcPr>
            <w:tcW w:w="5518" w:type="dxa"/>
          </w:tcPr>
          <w:p w:rsidR="001845D6" w:rsidRPr="00EA4DBD" w:rsidRDefault="001845D6" w:rsidP="001845D6">
            <w:pPr>
              <w:pStyle w:val="Body2"/>
              <w:spacing w:before="40" w:after="40"/>
              <w:ind w:left="0"/>
              <w:rPr>
                <w:color w:val="E36C0A" w:themeColor="accent6" w:themeShade="BF"/>
              </w:rPr>
            </w:pPr>
            <w:del w:id="1551" w:author="Stephen Adams" w:date="2011-09-12T14:28:00Z">
              <w:r w:rsidDel="00002B1E">
                <w:rPr>
                  <w:color w:val="E36C0A" w:themeColor="accent6" w:themeShade="BF"/>
                </w:rPr>
                <w:delText xml:space="preserve">Forgot </w:delText>
              </w:r>
            </w:del>
            <w:ins w:id="1552" w:author="Stephen Adams" w:date="2011-09-12T14:28:00Z">
              <w:r w:rsidR="00002B1E">
                <w:rPr>
                  <w:color w:val="E36C0A" w:themeColor="accent6" w:themeShade="BF"/>
                </w:rPr>
                <w:t xml:space="preserve">Reset </w:t>
              </w:r>
            </w:ins>
            <w:r>
              <w:rPr>
                <w:color w:val="E36C0A" w:themeColor="accent6" w:themeShade="BF"/>
              </w:rPr>
              <w:t>your password</w:t>
            </w:r>
            <w:del w:id="1553" w:author="Stephen Adams" w:date="2011-09-12T14:28:00Z">
              <w:r w:rsidDel="00002B1E">
                <w:rPr>
                  <w:color w:val="E36C0A" w:themeColor="accent6" w:themeShade="BF"/>
                </w:rPr>
                <w:delText>?</w:delText>
              </w:r>
            </w:del>
          </w:p>
        </w:tc>
      </w:tr>
      <w:tr w:rsidR="001845D6" w:rsidTr="001845D6">
        <w:tc>
          <w:tcPr>
            <w:tcW w:w="3752" w:type="dxa"/>
          </w:tcPr>
          <w:p w:rsidR="001845D6" w:rsidRDefault="001845D6" w:rsidP="001845D6">
            <w:pPr>
              <w:pStyle w:val="Body2"/>
              <w:spacing w:before="40" w:after="40"/>
              <w:ind w:left="0"/>
            </w:pPr>
            <w:r>
              <w:t>Page subtitle</w:t>
            </w:r>
          </w:p>
        </w:tc>
        <w:tc>
          <w:tcPr>
            <w:tcW w:w="5518" w:type="dxa"/>
          </w:tcPr>
          <w:p w:rsidR="001845D6" w:rsidRPr="00EA4DBD" w:rsidRDefault="001845D6" w:rsidP="001845D6">
            <w:pPr>
              <w:pStyle w:val="Body2"/>
              <w:spacing w:before="40" w:after="40"/>
              <w:ind w:left="0"/>
              <w:rPr>
                <w:smallCaps/>
                <w:color w:val="E36C0A" w:themeColor="accent6" w:themeShade="BF"/>
              </w:rPr>
            </w:pPr>
            <w:r>
              <w:rPr>
                <w:smallCaps/>
                <w:color w:val="E36C0A" w:themeColor="accent6" w:themeShade="BF"/>
              </w:rPr>
              <w:t>Enter your User Information</w:t>
            </w:r>
          </w:p>
        </w:tc>
      </w:tr>
    </w:tbl>
    <w:p w:rsidR="001845D6" w:rsidRDefault="001845D6" w:rsidP="008F1136">
      <w:pPr>
        <w:rPr>
          <w:sz w:val="20"/>
        </w:rPr>
      </w:pPr>
    </w:p>
    <w:p w:rsidR="008F1136" w:rsidRDefault="008F1136" w:rsidP="008F1136">
      <w:pPr>
        <w:rPr>
          <w:sz w:val="20"/>
        </w:rPr>
      </w:pPr>
      <w:r>
        <w:rPr>
          <w:sz w:val="20"/>
        </w:rPr>
        <w:t xml:space="preserve">The </w:t>
      </w:r>
      <w:del w:id="1554" w:author="Stephen Adams" w:date="2011-09-12T14:30:00Z">
        <w:r w:rsidR="00996DCF" w:rsidRPr="00996DCF" w:rsidDel="00002B1E">
          <w:rPr>
            <w:b/>
            <w:color w:val="E36C0A" w:themeColor="accent6" w:themeShade="BF"/>
            <w:sz w:val="20"/>
          </w:rPr>
          <w:delText xml:space="preserve">Forgot </w:delText>
        </w:r>
      </w:del>
      <w:ins w:id="1555" w:author="Stephen Adams" w:date="2011-09-12T14:30:00Z">
        <w:r w:rsidR="00002B1E">
          <w:rPr>
            <w:b/>
            <w:color w:val="E36C0A" w:themeColor="accent6" w:themeShade="BF"/>
            <w:sz w:val="20"/>
          </w:rPr>
          <w:t>Reset</w:t>
        </w:r>
        <w:r w:rsidR="00002B1E" w:rsidRPr="00996DCF">
          <w:rPr>
            <w:b/>
            <w:color w:val="E36C0A" w:themeColor="accent6" w:themeShade="BF"/>
            <w:sz w:val="20"/>
          </w:rPr>
          <w:t xml:space="preserve"> </w:t>
        </w:r>
      </w:ins>
      <w:r w:rsidR="00996DCF" w:rsidRPr="00996DCF">
        <w:rPr>
          <w:b/>
          <w:color w:val="E36C0A" w:themeColor="accent6" w:themeShade="BF"/>
          <w:sz w:val="20"/>
        </w:rPr>
        <w:t>your password</w:t>
      </w:r>
      <w:del w:id="1556" w:author="Stephen Adams" w:date="2011-09-12T14:30:00Z">
        <w:r w:rsidR="00996DCF" w:rsidRPr="00996DCF" w:rsidDel="00002B1E">
          <w:rPr>
            <w:b/>
            <w:color w:val="E36C0A" w:themeColor="accent6" w:themeShade="BF"/>
            <w:sz w:val="20"/>
          </w:rPr>
          <w:delText>?</w:delText>
        </w:r>
      </w:del>
      <w:r w:rsidR="00FD75D2">
        <w:rPr>
          <w:sz w:val="20"/>
        </w:rPr>
        <w:t xml:space="preserve"> page </w:t>
      </w:r>
      <w:r w:rsidR="00D459F3">
        <w:rPr>
          <w:sz w:val="20"/>
        </w:rPr>
        <w:t xml:space="preserve">contains four tab controls. The first tab </w:t>
      </w:r>
      <w:r w:rsidR="00FD75D2">
        <w:rPr>
          <w:sz w:val="20"/>
        </w:rPr>
        <w:t xml:space="preserve">is entitled </w:t>
      </w:r>
      <w:r w:rsidR="00996DCF" w:rsidRPr="00996DCF">
        <w:rPr>
          <w:b/>
          <w:smallCaps/>
          <w:color w:val="E36C0A" w:themeColor="accent6" w:themeShade="BF"/>
          <w:sz w:val="20"/>
        </w:rPr>
        <w:t>User Information</w:t>
      </w:r>
      <w:r w:rsidR="00FD75D2">
        <w:rPr>
          <w:sz w:val="20"/>
        </w:rPr>
        <w:t xml:space="preserve"> </w:t>
      </w:r>
      <w:r w:rsidR="00D459F3">
        <w:rPr>
          <w:sz w:val="20"/>
        </w:rPr>
        <w:t>and looks like this:</w:t>
      </w:r>
    </w:p>
    <w:p w:rsidR="008F1136" w:rsidRPr="00CA1DE2" w:rsidRDefault="008F1136" w:rsidP="008F1136">
      <w:pPr>
        <w:rPr>
          <w:sz w:val="20"/>
        </w:rPr>
      </w:pPr>
    </w:p>
    <w:p w:rsidR="00002B1E" w:rsidRDefault="005B3692" w:rsidP="008F1136">
      <w:r>
        <w:rPr>
          <w:noProof/>
        </w:rPr>
        <w:drawing>
          <wp:inline distT="0" distB="0" distL="0" distR="0" wp14:anchorId="06F10A20" wp14:editId="681E33AE">
            <wp:extent cx="5886450" cy="4055110"/>
            <wp:effectExtent l="19050" t="19050" r="19050" b="21590"/>
            <wp:docPr id="2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5886450" cy="4055110"/>
                    </a:xfrm>
                    <a:prstGeom prst="rect">
                      <a:avLst/>
                    </a:prstGeom>
                    <a:noFill/>
                    <a:ln w="9525">
                      <a:solidFill>
                        <a:schemeClr val="tx1"/>
                      </a:solidFill>
                      <a:miter lim="800000"/>
                      <a:headEnd/>
                      <a:tailEnd/>
                    </a:ln>
                  </pic:spPr>
                </pic:pic>
              </a:graphicData>
            </a:graphic>
          </wp:inline>
        </w:drawing>
      </w:r>
    </w:p>
    <w:p w:rsidR="005B3692" w:rsidRPr="00CA1DE2" w:rsidRDefault="005B3692" w:rsidP="008F1136"/>
    <w:p w:rsidR="008F1136" w:rsidRPr="00CA1DE2" w:rsidRDefault="008F1136" w:rsidP="008F1136">
      <w:pPr>
        <w:rPr>
          <w:sz w:val="20"/>
        </w:rPr>
      </w:pPr>
      <w:r w:rsidRPr="00CA1DE2">
        <w:rPr>
          <w:sz w:val="20"/>
        </w:rPr>
        <w:t>The following fixed text will appear in a yellow box that can be closed by the user, if desired.</w:t>
      </w:r>
    </w:p>
    <w:p w:rsidR="000A60E0" w:rsidRPr="000A60E0" w:rsidRDefault="000A60E0" w:rsidP="000A60E0">
      <w:pPr>
        <w:rPr>
          <w:color w:val="E36C0A" w:themeColor="accent6" w:themeShade="BF"/>
          <w:sz w:val="20"/>
        </w:rPr>
      </w:pPr>
    </w:p>
    <w:p w:rsidR="000A60E0" w:rsidRPr="000A60E0" w:rsidRDefault="00996DCF" w:rsidP="001845D6">
      <w:pPr>
        <w:rPr>
          <w:b/>
          <w:color w:val="E36C0A" w:themeColor="accent6" w:themeShade="BF"/>
          <w:sz w:val="20"/>
        </w:rPr>
      </w:pPr>
      <w:r w:rsidRPr="00996DCF">
        <w:rPr>
          <w:b/>
          <w:color w:val="E36C0A" w:themeColor="accent6" w:themeShade="BF"/>
          <w:sz w:val="20"/>
        </w:rPr>
        <w:t xml:space="preserve">Complete the following information to reset your password. </w:t>
      </w:r>
    </w:p>
    <w:p w:rsidR="001867E6" w:rsidRPr="001845D6" w:rsidRDefault="000A60E0" w:rsidP="001845D6">
      <w:pPr>
        <w:rPr>
          <w:color w:val="E36C0A" w:themeColor="accent6" w:themeShade="BF"/>
          <w:sz w:val="20"/>
        </w:rPr>
      </w:pPr>
      <w:r w:rsidRPr="000A60E0">
        <w:rPr>
          <w:color w:val="E36C0A" w:themeColor="accent6" w:themeShade="BF"/>
          <w:sz w:val="20"/>
        </w:rPr>
        <w:lastRenderedPageBreak/>
        <w:t>I</w:t>
      </w:r>
      <w:r w:rsidR="003013E3">
        <w:rPr>
          <w:color w:val="E36C0A" w:themeColor="accent6" w:themeShade="BF"/>
          <w:sz w:val="20"/>
        </w:rPr>
        <w:t>f you have not previously set</w:t>
      </w:r>
      <w:r w:rsidR="00630697">
        <w:rPr>
          <w:color w:val="E36C0A" w:themeColor="accent6" w:themeShade="BF"/>
          <w:sz w:val="20"/>
        </w:rPr>
        <w:t xml:space="preserve"> </w:t>
      </w:r>
      <w:r w:rsidRPr="000A60E0">
        <w:rPr>
          <w:color w:val="E36C0A" w:themeColor="accent6" w:themeShade="BF"/>
          <w:sz w:val="20"/>
        </w:rPr>
        <w:t xml:space="preserve">up </w:t>
      </w:r>
      <w:r w:rsidR="003013E3">
        <w:rPr>
          <w:color w:val="E36C0A" w:themeColor="accent6" w:themeShade="BF"/>
          <w:sz w:val="20"/>
        </w:rPr>
        <w:t>security questions</w:t>
      </w:r>
      <w:r w:rsidR="00CE3198">
        <w:rPr>
          <w:color w:val="E36C0A" w:themeColor="accent6" w:themeShade="BF"/>
          <w:sz w:val="20"/>
        </w:rPr>
        <w:t xml:space="preserve"> </w:t>
      </w:r>
      <w:r w:rsidRPr="000A60E0">
        <w:rPr>
          <w:color w:val="E36C0A" w:themeColor="accent6" w:themeShade="BF"/>
          <w:sz w:val="20"/>
        </w:rPr>
        <w:t xml:space="preserve">or cannot remember the answers to your </w:t>
      </w:r>
      <w:r w:rsidR="003013E3">
        <w:rPr>
          <w:color w:val="E36C0A" w:themeColor="accent6" w:themeShade="BF"/>
          <w:sz w:val="20"/>
        </w:rPr>
        <w:t>security</w:t>
      </w:r>
      <w:r w:rsidRPr="000A60E0">
        <w:rPr>
          <w:color w:val="E36C0A" w:themeColor="accent6" w:themeShade="BF"/>
          <w:sz w:val="20"/>
        </w:rPr>
        <w:t xml:space="preserve"> questions, please contact Customer Service</w:t>
      </w:r>
      <w:r w:rsidR="0013550E">
        <w:rPr>
          <w:color w:val="E36C0A" w:themeColor="accent6" w:themeShade="BF"/>
          <w:sz w:val="20"/>
        </w:rPr>
        <w:t>.</w:t>
      </w:r>
    </w:p>
    <w:p w:rsidR="00AB45D6" w:rsidRDefault="00791781" w:rsidP="00F03221">
      <w:pPr>
        <w:pStyle w:val="Heading3"/>
      </w:pPr>
      <w:bookmarkStart w:id="1557" w:name="_Toc271864526"/>
      <w:bookmarkStart w:id="1558" w:name="_Toc292202286"/>
      <w:bookmarkStart w:id="1559" w:name="_Toc303757522"/>
      <w:del w:id="1560" w:author="Stephen Adams" w:date="2011-09-12T14:32:00Z">
        <w:r w:rsidDel="00B057CA">
          <w:delText xml:space="preserve">Forgot </w:delText>
        </w:r>
      </w:del>
      <w:ins w:id="1561" w:author="Stephen Adams" w:date="2011-09-12T14:32:00Z">
        <w:r w:rsidR="00B057CA">
          <w:t xml:space="preserve">Reset </w:t>
        </w:r>
      </w:ins>
      <w:r>
        <w:t xml:space="preserve">Your Password – </w:t>
      </w:r>
      <w:r w:rsidR="008F1136">
        <w:t xml:space="preserve">Security Questions </w:t>
      </w:r>
      <w:bookmarkEnd w:id="1557"/>
      <w:r w:rsidR="00123FD2">
        <w:t>Tab</w:t>
      </w:r>
      <w:bookmarkEnd w:id="1558"/>
      <w:bookmarkEnd w:id="1559"/>
    </w:p>
    <w:p w:rsidR="008F1136" w:rsidRDefault="008F1136" w:rsidP="009F2CDE">
      <w:pPr>
        <w:pStyle w:val="Body3"/>
      </w:pPr>
      <w:r w:rsidRPr="008D1BFB">
        <w:t xml:space="preserve">The </w:t>
      </w:r>
      <w:r w:rsidR="00D459F3">
        <w:t xml:space="preserve">second tab control on the </w:t>
      </w:r>
      <w:del w:id="1562" w:author="Stephen Adams" w:date="2011-09-12T14:32:00Z">
        <w:r w:rsidR="00996DCF" w:rsidRPr="00996DCF" w:rsidDel="00B057CA">
          <w:rPr>
            <w:b/>
            <w:color w:val="E36C0A" w:themeColor="accent6" w:themeShade="BF"/>
          </w:rPr>
          <w:delText xml:space="preserve">Forgot </w:delText>
        </w:r>
      </w:del>
      <w:ins w:id="1563" w:author="Stephen Adams" w:date="2011-09-12T14:32:00Z">
        <w:r w:rsidR="00B057CA">
          <w:rPr>
            <w:b/>
            <w:color w:val="E36C0A" w:themeColor="accent6" w:themeShade="BF"/>
          </w:rPr>
          <w:t>Reset</w:t>
        </w:r>
        <w:r w:rsidR="00B057CA" w:rsidRPr="00996DCF">
          <w:rPr>
            <w:b/>
            <w:color w:val="E36C0A" w:themeColor="accent6" w:themeShade="BF"/>
          </w:rPr>
          <w:t xml:space="preserve"> </w:t>
        </w:r>
      </w:ins>
      <w:r w:rsidR="00996DCF" w:rsidRPr="00996DCF">
        <w:rPr>
          <w:b/>
          <w:color w:val="E36C0A" w:themeColor="accent6" w:themeShade="BF"/>
        </w:rPr>
        <w:t>your password</w:t>
      </w:r>
      <w:del w:id="1564" w:author="Stephen Adams" w:date="2011-09-12T14:32:00Z">
        <w:r w:rsidR="00996DCF" w:rsidRPr="00996DCF" w:rsidDel="00B057CA">
          <w:rPr>
            <w:b/>
            <w:color w:val="E36C0A" w:themeColor="accent6" w:themeShade="BF"/>
          </w:rPr>
          <w:delText>?</w:delText>
        </w:r>
      </w:del>
      <w:r w:rsidR="00D459F3">
        <w:t xml:space="preserve"> page is labeled </w:t>
      </w:r>
      <w:r w:rsidR="00996DCF" w:rsidRPr="00996DCF">
        <w:rPr>
          <w:b/>
          <w:smallCaps/>
          <w:color w:val="E36C0A" w:themeColor="accent6" w:themeShade="BF"/>
        </w:rPr>
        <w:t>Security Questions</w:t>
      </w:r>
      <w:r w:rsidR="00D459F3">
        <w:t xml:space="preserve"> and </w:t>
      </w:r>
      <w:r w:rsidR="000A60E0">
        <w:t>looks</w:t>
      </w:r>
      <w:r w:rsidR="00D459F3">
        <w:t xml:space="preserve"> like this</w:t>
      </w:r>
      <w:r w:rsidRPr="008D1BFB">
        <w:t>:</w:t>
      </w:r>
    </w:p>
    <w:p w:rsidR="008F1136" w:rsidRPr="008D1BFB" w:rsidRDefault="008F1136" w:rsidP="008F1136">
      <w:pPr>
        <w:rPr>
          <w:sz w:val="20"/>
        </w:rPr>
      </w:pPr>
    </w:p>
    <w:p w:rsidR="008F1136" w:rsidRPr="00CA1DE2" w:rsidRDefault="005B3692" w:rsidP="008F1136">
      <w:r>
        <w:rPr>
          <w:noProof/>
        </w:rPr>
        <w:drawing>
          <wp:inline distT="0" distB="0" distL="0" distR="0" wp14:anchorId="69B1940B" wp14:editId="5C89512C">
            <wp:extent cx="5886450" cy="4396353"/>
            <wp:effectExtent l="19050" t="19050" r="19050" b="23247"/>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886450" cy="4396353"/>
                    </a:xfrm>
                    <a:prstGeom prst="rect">
                      <a:avLst/>
                    </a:prstGeom>
                    <a:noFill/>
                    <a:ln w="9525">
                      <a:solidFill>
                        <a:schemeClr val="tx1"/>
                      </a:solidFill>
                      <a:miter lim="800000"/>
                      <a:headEnd/>
                      <a:tailEnd/>
                    </a:ln>
                  </pic:spPr>
                </pic:pic>
              </a:graphicData>
            </a:graphic>
          </wp:inline>
        </w:drawing>
      </w:r>
    </w:p>
    <w:p w:rsidR="00AB45D6" w:rsidRPr="009F2CDE" w:rsidRDefault="00AB45D6" w:rsidP="009F2CDE"/>
    <w:p w:rsidR="000A60E0" w:rsidRDefault="000A60E0" w:rsidP="000A60E0">
      <w:pPr>
        <w:rPr>
          <w:sz w:val="20"/>
        </w:rPr>
      </w:pPr>
      <w:r w:rsidRPr="00CA1DE2">
        <w:rPr>
          <w:sz w:val="20"/>
        </w:rPr>
        <w:t>The following fixed text will appear in a yellow box that can be</w:t>
      </w:r>
      <w:r>
        <w:rPr>
          <w:sz w:val="20"/>
        </w:rPr>
        <w:t xml:space="preserve"> closed by the user, if desired:</w:t>
      </w:r>
    </w:p>
    <w:p w:rsidR="00BD4425" w:rsidRDefault="00BD4425" w:rsidP="000A60E0">
      <w:pPr>
        <w:rPr>
          <w:sz w:val="20"/>
        </w:rPr>
      </w:pPr>
    </w:p>
    <w:p w:rsidR="00BD4425" w:rsidRDefault="005B3692" w:rsidP="000A60E0">
      <w:pPr>
        <w:rPr>
          <w:sz w:val="20"/>
        </w:rPr>
      </w:pPr>
      <w:r>
        <w:rPr>
          <w:noProof/>
          <w:sz w:val="20"/>
        </w:rPr>
        <w:drawing>
          <wp:inline distT="0" distB="0" distL="0" distR="0" wp14:anchorId="1AFBE366" wp14:editId="4C4F6E6F">
            <wp:extent cx="5886450" cy="1025854"/>
            <wp:effectExtent l="19050" t="0" r="0" b="0"/>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5886450" cy="1025854"/>
                    </a:xfrm>
                    <a:prstGeom prst="rect">
                      <a:avLst/>
                    </a:prstGeom>
                    <a:noFill/>
                    <a:ln w="9525">
                      <a:noFill/>
                      <a:miter lim="800000"/>
                      <a:headEnd/>
                      <a:tailEnd/>
                    </a:ln>
                  </pic:spPr>
                </pic:pic>
              </a:graphicData>
            </a:graphic>
          </wp:inline>
        </w:drawing>
      </w:r>
    </w:p>
    <w:p w:rsidR="009C73AA" w:rsidRDefault="009C73AA" w:rsidP="000A60E0">
      <w:pPr>
        <w:rPr>
          <w:sz w:val="20"/>
        </w:rPr>
      </w:pPr>
    </w:p>
    <w:p w:rsidR="009C73AA" w:rsidRPr="009C73AA" w:rsidRDefault="00996DCF" w:rsidP="005B3692">
      <w:pPr>
        <w:ind w:left="360"/>
        <w:rPr>
          <w:color w:val="E36C0A" w:themeColor="accent6" w:themeShade="BF"/>
          <w:sz w:val="20"/>
        </w:rPr>
      </w:pPr>
      <w:r w:rsidRPr="00996DCF">
        <w:rPr>
          <w:color w:val="E36C0A" w:themeColor="accent6" w:themeShade="BF"/>
          <w:sz w:val="20"/>
        </w:rPr>
        <w:t>Your answers are not case-sensitive; answers entered in upper or lowercase are recognized as the same. You must use the exact format of your answer</w:t>
      </w:r>
      <w:proofErr w:type="gramStart"/>
      <w:r w:rsidR="00BD4425">
        <w:rPr>
          <w:color w:val="E36C0A" w:themeColor="accent6" w:themeShade="BF"/>
          <w:sz w:val="20"/>
        </w:rPr>
        <w:t>.</w:t>
      </w:r>
      <w:r w:rsidRPr="00996DCF">
        <w:rPr>
          <w:color w:val="E36C0A" w:themeColor="accent6" w:themeShade="BF"/>
          <w:sz w:val="20"/>
        </w:rPr>
        <w:t>.</w:t>
      </w:r>
      <w:proofErr w:type="gramEnd"/>
      <w:r w:rsidRPr="00996DCF">
        <w:rPr>
          <w:color w:val="E36C0A" w:themeColor="accent6" w:themeShade="BF"/>
          <w:sz w:val="20"/>
        </w:rPr>
        <w:t xml:space="preserve"> </w:t>
      </w:r>
    </w:p>
    <w:p w:rsidR="009C73AA" w:rsidRPr="009C73AA" w:rsidRDefault="009C73AA" w:rsidP="005B3692">
      <w:pPr>
        <w:ind w:left="360"/>
        <w:rPr>
          <w:color w:val="E36C0A" w:themeColor="accent6" w:themeShade="BF"/>
          <w:sz w:val="20"/>
        </w:rPr>
      </w:pPr>
    </w:p>
    <w:p w:rsidR="000A60E0" w:rsidRPr="00BD4425" w:rsidRDefault="0013550E" w:rsidP="005B3692">
      <w:pPr>
        <w:ind w:left="360"/>
        <w:rPr>
          <w:color w:val="E36C0A" w:themeColor="accent6" w:themeShade="BF"/>
          <w:sz w:val="20"/>
        </w:rPr>
      </w:pPr>
      <w:r>
        <w:rPr>
          <w:color w:val="E36C0A" w:themeColor="accent6" w:themeShade="BF"/>
          <w:sz w:val="20"/>
        </w:rPr>
        <w:t>If you have not previously set</w:t>
      </w:r>
      <w:r w:rsidR="00630697">
        <w:rPr>
          <w:color w:val="E36C0A" w:themeColor="accent6" w:themeShade="BF"/>
          <w:sz w:val="20"/>
        </w:rPr>
        <w:t xml:space="preserve"> </w:t>
      </w:r>
      <w:r w:rsidR="00996DCF" w:rsidRPr="00996DCF">
        <w:rPr>
          <w:color w:val="E36C0A" w:themeColor="accent6" w:themeShade="BF"/>
          <w:sz w:val="20"/>
        </w:rPr>
        <w:t>up</w:t>
      </w:r>
      <w:r>
        <w:rPr>
          <w:color w:val="E36C0A" w:themeColor="accent6" w:themeShade="BF"/>
          <w:sz w:val="20"/>
        </w:rPr>
        <w:t xml:space="preserve"> your security questions or</w:t>
      </w:r>
      <w:r w:rsidR="00996DCF" w:rsidRPr="00996DCF">
        <w:rPr>
          <w:color w:val="E36C0A" w:themeColor="accent6" w:themeShade="BF"/>
          <w:sz w:val="20"/>
        </w:rPr>
        <w:t xml:space="preserve"> cannot remember the answers to your </w:t>
      </w:r>
      <w:r>
        <w:rPr>
          <w:color w:val="E36C0A" w:themeColor="accent6" w:themeShade="BF"/>
          <w:sz w:val="20"/>
        </w:rPr>
        <w:t xml:space="preserve">security </w:t>
      </w:r>
      <w:r w:rsidR="00996DCF" w:rsidRPr="00996DCF">
        <w:rPr>
          <w:color w:val="E36C0A" w:themeColor="accent6" w:themeShade="BF"/>
          <w:sz w:val="20"/>
        </w:rPr>
        <w:t xml:space="preserve">questions, please contact Customer Service. </w:t>
      </w:r>
      <w:bookmarkStart w:id="1565" w:name="_Toc271864527"/>
    </w:p>
    <w:p w:rsidR="00AB45D6" w:rsidRDefault="00791781" w:rsidP="00F03221">
      <w:pPr>
        <w:pStyle w:val="Heading3"/>
      </w:pPr>
      <w:bookmarkStart w:id="1566" w:name="_Toc292202287"/>
      <w:bookmarkStart w:id="1567" w:name="_Toc303757523"/>
      <w:del w:id="1568" w:author="Stephen Adams" w:date="2011-09-12T14:32:00Z">
        <w:r w:rsidDel="00B057CA">
          <w:lastRenderedPageBreak/>
          <w:delText xml:space="preserve">Forgot </w:delText>
        </w:r>
      </w:del>
      <w:ins w:id="1569" w:author="Stephen Adams" w:date="2011-09-12T14:32:00Z">
        <w:r w:rsidR="00B057CA">
          <w:t xml:space="preserve">Reset </w:t>
        </w:r>
      </w:ins>
      <w:r>
        <w:t xml:space="preserve">Your Password – </w:t>
      </w:r>
      <w:r w:rsidR="00020547">
        <w:t xml:space="preserve">Reset Password </w:t>
      </w:r>
      <w:bookmarkEnd w:id="1565"/>
      <w:r w:rsidR="00123FD2">
        <w:t>Tab</w:t>
      </w:r>
      <w:bookmarkEnd w:id="1566"/>
      <w:bookmarkEnd w:id="1567"/>
    </w:p>
    <w:p w:rsidR="000A60E0" w:rsidRDefault="000A60E0" w:rsidP="009F2CDE">
      <w:pPr>
        <w:pStyle w:val="Body3"/>
      </w:pPr>
      <w:r w:rsidRPr="008D1BFB">
        <w:t xml:space="preserve">The </w:t>
      </w:r>
      <w:r>
        <w:t xml:space="preserve">third tab control on the </w:t>
      </w:r>
      <w:del w:id="1570" w:author="Stephen Adams" w:date="2011-09-12T14:32:00Z">
        <w:r w:rsidRPr="00D459F3" w:rsidDel="00B057CA">
          <w:rPr>
            <w:b/>
            <w:color w:val="E36C0A" w:themeColor="accent6" w:themeShade="BF"/>
          </w:rPr>
          <w:delText xml:space="preserve">Forgot </w:delText>
        </w:r>
      </w:del>
      <w:ins w:id="1571" w:author="Stephen Adams" w:date="2011-09-12T14:32:00Z">
        <w:r w:rsidR="00B057CA">
          <w:rPr>
            <w:b/>
            <w:color w:val="E36C0A" w:themeColor="accent6" w:themeShade="BF"/>
          </w:rPr>
          <w:t>Reset</w:t>
        </w:r>
        <w:r w:rsidR="00B057CA" w:rsidRPr="00D459F3">
          <w:rPr>
            <w:b/>
            <w:color w:val="E36C0A" w:themeColor="accent6" w:themeShade="BF"/>
          </w:rPr>
          <w:t xml:space="preserve"> </w:t>
        </w:r>
      </w:ins>
      <w:r w:rsidRPr="00D459F3">
        <w:rPr>
          <w:b/>
          <w:color w:val="E36C0A" w:themeColor="accent6" w:themeShade="BF"/>
        </w:rPr>
        <w:t>your password</w:t>
      </w:r>
      <w:del w:id="1572" w:author="Stephen Adams" w:date="2011-09-12T14:32:00Z">
        <w:r w:rsidRPr="00D459F3" w:rsidDel="00B057CA">
          <w:rPr>
            <w:b/>
            <w:color w:val="E36C0A" w:themeColor="accent6" w:themeShade="BF"/>
          </w:rPr>
          <w:delText>?</w:delText>
        </w:r>
      </w:del>
      <w:r>
        <w:t xml:space="preserve"> page is labeled </w:t>
      </w:r>
      <w:r w:rsidRPr="000A60E0">
        <w:rPr>
          <w:b/>
          <w:smallCaps/>
          <w:color w:val="E36C0A" w:themeColor="accent6" w:themeShade="BF"/>
        </w:rPr>
        <w:t>Reset Password</w:t>
      </w:r>
      <w:r w:rsidRPr="00BA7C79">
        <w:t xml:space="preserve"> </w:t>
      </w:r>
      <w:r>
        <w:t>and looks like this</w:t>
      </w:r>
      <w:r w:rsidRPr="008D1BFB">
        <w:t>:</w:t>
      </w:r>
    </w:p>
    <w:p w:rsidR="000A60E0" w:rsidRPr="001C186C" w:rsidRDefault="000A60E0" w:rsidP="00A51A0A">
      <w:pPr>
        <w:rPr>
          <w:sz w:val="20"/>
        </w:rPr>
      </w:pPr>
    </w:p>
    <w:p w:rsidR="00A51A0A" w:rsidRDefault="005B3692" w:rsidP="00A51A0A">
      <w:pPr>
        <w:ind w:left="90"/>
      </w:pPr>
      <w:r>
        <w:rPr>
          <w:noProof/>
        </w:rPr>
        <w:drawing>
          <wp:inline distT="0" distB="0" distL="0" distR="0" wp14:anchorId="1E4C82E0" wp14:editId="78458A16">
            <wp:extent cx="5886450" cy="4384979"/>
            <wp:effectExtent l="19050" t="19050" r="19050" b="15571"/>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5886450" cy="4384979"/>
                    </a:xfrm>
                    <a:prstGeom prst="rect">
                      <a:avLst/>
                    </a:prstGeom>
                    <a:noFill/>
                    <a:ln w="9525">
                      <a:solidFill>
                        <a:schemeClr val="tx1"/>
                      </a:solidFill>
                      <a:miter lim="800000"/>
                      <a:headEnd/>
                      <a:tailEnd/>
                    </a:ln>
                  </pic:spPr>
                </pic:pic>
              </a:graphicData>
            </a:graphic>
          </wp:inline>
        </w:drawing>
      </w:r>
    </w:p>
    <w:p w:rsidR="00753A26" w:rsidRPr="009F2CDE" w:rsidRDefault="00753A26" w:rsidP="009F2CDE">
      <w:pPr>
        <w:rPr>
          <w:sz w:val="20"/>
        </w:rPr>
      </w:pPr>
    </w:p>
    <w:p w:rsidR="00D770A5" w:rsidRDefault="00D770A5" w:rsidP="00D770A5">
      <w:pPr>
        <w:rPr>
          <w:sz w:val="20"/>
        </w:rPr>
      </w:pPr>
      <w:r w:rsidRPr="00CA1DE2">
        <w:rPr>
          <w:sz w:val="20"/>
        </w:rPr>
        <w:t>The following fixed text will appear in a yellow box that can be</w:t>
      </w:r>
      <w:r>
        <w:rPr>
          <w:sz w:val="20"/>
        </w:rPr>
        <w:t xml:space="preserve"> closed by the user, if desired:</w:t>
      </w:r>
    </w:p>
    <w:p w:rsidR="00BD4425" w:rsidRDefault="00BD4425" w:rsidP="00D770A5">
      <w:pPr>
        <w:rPr>
          <w:sz w:val="20"/>
        </w:rPr>
      </w:pPr>
    </w:p>
    <w:p w:rsidR="00D770A5" w:rsidRPr="00BD4425" w:rsidRDefault="005B3692" w:rsidP="00BD4425">
      <w:pPr>
        <w:rPr>
          <w:sz w:val="20"/>
        </w:rPr>
      </w:pPr>
      <w:r>
        <w:rPr>
          <w:noProof/>
          <w:sz w:val="20"/>
        </w:rPr>
        <w:drawing>
          <wp:inline distT="0" distB="0" distL="0" distR="0" wp14:anchorId="1ECF6F78" wp14:editId="16F423A4">
            <wp:extent cx="5886450" cy="971550"/>
            <wp:effectExtent l="1905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886450" cy="971550"/>
                    </a:xfrm>
                    <a:prstGeom prst="rect">
                      <a:avLst/>
                    </a:prstGeom>
                    <a:noFill/>
                    <a:ln w="9525">
                      <a:noFill/>
                      <a:miter lim="800000"/>
                      <a:headEnd/>
                      <a:tailEnd/>
                    </a:ln>
                  </pic:spPr>
                </pic:pic>
              </a:graphicData>
            </a:graphic>
          </wp:inline>
        </w:drawing>
      </w:r>
    </w:p>
    <w:p w:rsidR="009F2CDE" w:rsidRDefault="009F2CDE">
      <w:pPr>
        <w:rPr>
          <w:rFonts w:ascii="Arial" w:hAnsi="Arial"/>
          <w:b/>
        </w:rPr>
      </w:pPr>
      <w:bookmarkStart w:id="1573" w:name="_Toc271864528"/>
      <w:bookmarkStart w:id="1574" w:name="_Toc292202288"/>
      <w:r>
        <w:br w:type="page"/>
      </w:r>
    </w:p>
    <w:p w:rsidR="00AB45D6" w:rsidRDefault="00791781" w:rsidP="00F03221">
      <w:pPr>
        <w:pStyle w:val="Heading3"/>
      </w:pPr>
      <w:bookmarkStart w:id="1575" w:name="_Toc303757524"/>
      <w:del w:id="1576" w:author="Stephen Adams" w:date="2011-09-12T14:32:00Z">
        <w:r w:rsidDel="00B057CA">
          <w:lastRenderedPageBreak/>
          <w:delText xml:space="preserve">Forgot </w:delText>
        </w:r>
      </w:del>
      <w:ins w:id="1577" w:author="Stephen Adams" w:date="2011-09-12T14:32:00Z">
        <w:r w:rsidR="00B057CA">
          <w:t xml:space="preserve">Reset </w:t>
        </w:r>
      </w:ins>
      <w:r>
        <w:t xml:space="preserve">Your Password – </w:t>
      </w:r>
      <w:r w:rsidR="00753A26">
        <w:t xml:space="preserve">Confirmation </w:t>
      </w:r>
      <w:bookmarkEnd w:id="1573"/>
      <w:r w:rsidR="00474684">
        <w:t>Page</w:t>
      </w:r>
      <w:bookmarkEnd w:id="1574"/>
      <w:bookmarkEnd w:id="1575"/>
    </w:p>
    <w:p w:rsidR="00DD05F8" w:rsidRDefault="00DD05F8" w:rsidP="00F03221">
      <w:pPr>
        <w:pStyle w:val="Body3"/>
      </w:pPr>
      <w:r w:rsidRPr="008D1BFB">
        <w:t xml:space="preserve">The </w:t>
      </w:r>
      <w:r>
        <w:t xml:space="preserve">fourth tab control on the </w:t>
      </w:r>
      <w:del w:id="1578" w:author="Stephen Adams" w:date="2011-09-12T14:32:00Z">
        <w:r w:rsidRPr="00D459F3" w:rsidDel="00B057CA">
          <w:rPr>
            <w:b/>
            <w:color w:val="E36C0A" w:themeColor="accent6" w:themeShade="BF"/>
          </w:rPr>
          <w:delText xml:space="preserve">Forgot </w:delText>
        </w:r>
      </w:del>
      <w:ins w:id="1579" w:author="Stephen Adams" w:date="2011-09-12T14:32:00Z">
        <w:r w:rsidR="00B057CA">
          <w:rPr>
            <w:b/>
            <w:color w:val="E36C0A" w:themeColor="accent6" w:themeShade="BF"/>
          </w:rPr>
          <w:t>Reset</w:t>
        </w:r>
        <w:r w:rsidR="00B057CA" w:rsidRPr="00D459F3">
          <w:rPr>
            <w:b/>
            <w:color w:val="E36C0A" w:themeColor="accent6" w:themeShade="BF"/>
          </w:rPr>
          <w:t xml:space="preserve"> </w:t>
        </w:r>
      </w:ins>
      <w:r w:rsidRPr="00D459F3">
        <w:rPr>
          <w:b/>
          <w:color w:val="E36C0A" w:themeColor="accent6" w:themeShade="BF"/>
        </w:rPr>
        <w:t>your password</w:t>
      </w:r>
      <w:del w:id="1580" w:author="Stephen Adams" w:date="2011-09-12T14:32:00Z">
        <w:r w:rsidRPr="00D459F3" w:rsidDel="00B057CA">
          <w:rPr>
            <w:b/>
            <w:color w:val="E36C0A" w:themeColor="accent6" w:themeShade="BF"/>
          </w:rPr>
          <w:delText>?</w:delText>
        </w:r>
      </w:del>
      <w:r>
        <w:t xml:space="preserve"> page is labeled </w:t>
      </w:r>
      <w:r>
        <w:rPr>
          <w:b/>
          <w:smallCaps/>
          <w:color w:val="E36C0A" w:themeColor="accent6" w:themeShade="BF"/>
        </w:rPr>
        <w:t>CONFIRMATION</w:t>
      </w:r>
      <w:r w:rsidRPr="00BA7C79">
        <w:t xml:space="preserve"> </w:t>
      </w:r>
      <w:r>
        <w:t>and looks like this</w:t>
      </w:r>
      <w:r w:rsidRPr="008D1BFB">
        <w:t>:</w:t>
      </w:r>
    </w:p>
    <w:p w:rsidR="00753A26" w:rsidRPr="001C186C" w:rsidRDefault="00753A26" w:rsidP="00753A26">
      <w:pPr>
        <w:rPr>
          <w:sz w:val="20"/>
        </w:rPr>
      </w:pPr>
    </w:p>
    <w:p w:rsidR="00D770A5" w:rsidRPr="009F2CDE" w:rsidRDefault="005B3692" w:rsidP="009F2CDE">
      <w:pPr>
        <w:rPr>
          <w:sz w:val="20"/>
        </w:rPr>
      </w:pPr>
      <w:r w:rsidRPr="009F2CDE">
        <w:rPr>
          <w:noProof/>
          <w:sz w:val="20"/>
        </w:rPr>
        <w:drawing>
          <wp:inline distT="0" distB="0" distL="0" distR="0" wp14:anchorId="2F080446" wp14:editId="6198C606">
            <wp:extent cx="5886450" cy="2507297"/>
            <wp:effectExtent l="19050" t="19050" r="19050" b="26353"/>
            <wp:docPr id="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5886450" cy="2507297"/>
                    </a:xfrm>
                    <a:prstGeom prst="rect">
                      <a:avLst/>
                    </a:prstGeom>
                    <a:noFill/>
                    <a:ln w="9525">
                      <a:solidFill>
                        <a:schemeClr val="tx1"/>
                      </a:solidFill>
                      <a:miter lim="800000"/>
                      <a:headEnd/>
                      <a:tailEnd/>
                    </a:ln>
                  </pic:spPr>
                </pic:pic>
              </a:graphicData>
            </a:graphic>
          </wp:inline>
        </w:drawing>
      </w:r>
    </w:p>
    <w:p w:rsidR="00D770A5" w:rsidRPr="009F2CDE" w:rsidRDefault="00D770A5" w:rsidP="009F2CDE">
      <w:pPr>
        <w:rPr>
          <w:sz w:val="20"/>
        </w:rPr>
      </w:pPr>
    </w:p>
    <w:p w:rsidR="00D770A5" w:rsidRDefault="00D770A5" w:rsidP="00D770A5">
      <w:pPr>
        <w:rPr>
          <w:sz w:val="20"/>
        </w:rPr>
      </w:pPr>
      <w:r w:rsidRPr="00CA1DE2">
        <w:rPr>
          <w:sz w:val="20"/>
        </w:rPr>
        <w:t>The following fixed text will appear in a yellow box that can be</w:t>
      </w:r>
      <w:r>
        <w:rPr>
          <w:sz w:val="20"/>
        </w:rPr>
        <w:t xml:space="preserve"> closed by the user, if desired:</w:t>
      </w:r>
    </w:p>
    <w:p w:rsidR="00D770A5" w:rsidRDefault="00D770A5" w:rsidP="00D770A5">
      <w:pPr>
        <w:rPr>
          <w:sz w:val="20"/>
        </w:rPr>
      </w:pPr>
    </w:p>
    <w:p w:rsidR="00BD4425" w:rsidRDefault="005B3692" w:rsidP="00D770A5">
      <w:pPr>
        <w:rPr>
          <w:sz w:val="20"/>
        </w:rPr>
      </w:pPr>
      <w:r>
        <w:rPr>
          <w:noProof/>
          <w:sz w:val="20"/>
        </w:rPr>
        <w:drawing>
          <wp:inline distT="0" distB="0" distL="0" distR="0" wp14:anchorId="3CF1B0CB" wp14:editId="1F1822B5">
            <wp:extent cx="5886450" cy="779447"/>
            <wp:effectExtent l="1905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5886450" cy="779447"/>
                    </a:xfrm>
                    <a:prstGeom prst="rect">
                      <a:avLst/>
                    </a:prstGeom>
                    <a:noFill/>
                    <a:ln w="9525">
                      <a:noFill/>
                      <a:miter lim="800000"/>
                      <a:headEnd/>
                      <a:tailEnd/>
                    </a:ln>
                  </pic:spPr>
                </pic:pic>
              </a:graphicData>
            </a:graphic>
          </wp:inline>
        </w:drawing>
      </w:r>
    </w:p>
    <w:p w:rsidR="00BD4425" w:rsidRDefault="00BD4425" w:rsidP="00D770A5">
      <w:pPr>
        <w:rPr>
          <w:color w:val="E36C0A" w:themeColor="accent6" w:themeShade="BF"/>
          <w:sz w:val="20"/>
        </w:rPr>
      </w:pPr>
    </w:p>
    <w:p w:rsidR="00D770A5" w:rsidRPr="00D770A5" w:rsidRDefault="00D770A5" w:rsidP="00D770A5">
      <w:pPr>
        <w:rPr>
          <w:color w:val="E36C0A" w:themeColor="accent6" w:themeShade="BF"/>
          <w:sz w:val="20"/>
        </w:rPr>
      </w:pPr>
      <w:r w:rsidRPr="00D770A5">
        <w:rPr>
          <w:color w:val="E36C0A" w:themeColor="accent6" w:themeShade="BF"/>
          <w:sz w:val="20"/>
        </w:rPr>
        <w:t>PASSWORD SUCCESSFULLY RESET</w:t>
      </w:r>
    </w:p>
    <w:p w:rsidR="00D770A5" w:rsidRPr="00D770A5" w:rsidRDefault="00D770A5" w:rsidP="00D770A5">
      <w:pPr>
        <w:rPr>
          <w:color w:val="E36C0A" w:themeColor="accent6" w:themeShade="BF"/>
          <w:sz w:val="20"/>
        </w:rPr>
      </w:pPr>
      <w:r w:rsidRPr="00D770A5">
        <w:rPr>
          <w:color w:val="E36C0A" w:themeColor="accent6" w:themeShade="BF"/>
          <w:sz w:val="20"/>
        </w:rPr>
        <w:t>Congratulations!  Your password was s</w:t>
      </w:r>
      <w:r w:rsidR="00B01145">
        <w:rPr>
          <w:color w:val="E36C0A" w:themeColor="accent6" w:themeShade="BF"/>
          <w:sz w:val="20"/>
        </w:rPr>
        <w:t>uccessfully reset.  You can log</w:t>
      </w:r>
      <w:r w:rsidRPr="00D770A5">
        <w:rPr>
          <w:color w:val="E36C0A" w:themeColor="accent6" w:themeShade="BF"/>
          <w:sz w:val="20"/>
        </w:rPr>
        <w:t>in using your new password.</w:t>
      </w:r>
    </w:p>
    <w:p w:rsidR="00D770A5" w:rsidRPr="00C56E52" w:rsidRDefault="00D770A5" w:rsidP="00A26A93">
      <w:pPr>
        <w:pStyle w:val="ListParagraph"/>
        <w:numPr>
          <w:ilvl w:val="0"/>
          <w:numId w:val="39"/>
        </w:numPr>
        <w:rPr>
          <w:color w:val="E36C0A" w:themeColor="accent6" w:themeShade="BF"/>
        </w:rPr>
      </w:pPr>
      <w:r w:rsidRPr="00D770A5">
        <w:rPr>
          <w:color w:val="E36C0A" w:themeColor="accent6" w:themeShade="BF"/>
        </w:rPr>
        <w:t>Login Page</w:t>
      </w:r>
      <w:r>
        <w:rPr>
          <w:color w:val="E36C0A" w:themeColor="accent6" w:themeShade="BF"/>
        </w:rPr>
        <w:t xml:space="preserve"> </w:t>
      </w:r>
      <w:r w:rsidRPr="00996DCF">
        <w:t>[URL will</w:t>
      </w:r>
      <w:r>
        <w:t xml:space="preserve"> be a link to the log</w:t>
      </w:r>
      <w:r w:rsidRPr="00996DCF">
        <w:t>in page]</w:t>
      </w:r>
    </w:p>
    <w:p w:rsidR="00D459F3" w:rsidRPr="00BD4425" w:rsidRDefault="00D459F3" w:rsidP="00F03221">
      <w:pPr>
        <w:pStyle w:val="Heading3"/>
      </w:pPr>
      <w:bookmarkStart w:id="1581" w:name="_Toc271864529"/>
      <w:bookmarkStart w:id="1582" w:name="_Toc292202289"/>
      <w:bookmarkStart w:id="1583" w:name="_Toc303757525"/>
      <w:del w:id="1584" w:author="Stephen Adams" w:date="2011-09-12T14:33:00Z">
        <w:r w:rsidDel="00B057CA">
          <w:delText xml:space="preserve">Forgot </w:delText>
        </w:r>
      </w:del>
      <w:ins w:id="1585" w:author="Stephen Adams" w:date="2011-09-12T14:33:00Z">
        <w:r w:rsidR="00B057CA">
          <w:t xml:space="preserve">Reset </w:t>
        </w:r>
      </w:ins>
      <w:r>
        <w:t xml:space="preserve">Your Password – </w:t>
      </w:r>
      <w:bookmarkEnd w:id="1581"/>
      <w:r>
        <w:t>Email Messages to the User</w:t>
      </w:r>
      <w:bookmarkEnd w:id="1582"/>
      <w:bookmarkEnd w:id="1583"/>
    </w:p>
    <w:p w:rsidR="00D459F3" w:rsidRPr="00F03221" w:rsidRDefault="00996DCF" w:rsidP="00F03221">
      <w:pPr>
        <w:pStyle w:val="Body3"/>
        <w:rPr>
          <w:b/>
          <w:u w:val="single"/>
        </w:rPr>
      </w:pPr>
      <w:r w:rsidRPr="00F03221">
        <w:rPr>
          <w:b/>
          <w:u w:val="single"/>
        </w:rPr>
        <w:t xml:space="preserve">Successful Password Change </w:t>
      </w:r>
    </w:p>
    <w:p w:rsidR="00D459F3" w:rsidRDefault="00D459F3" w:rsidP="00F03221">
      <w:pPr>
        <w:pStyle w:val="Body3"/>
      </w:pPr>
      <w:r w:rsidRPr="00CA1DE2">
        <w:t xml:space="preserve">A confirmation Email message will be sent to the user upon successful completion of the Reset Password function. </w:t>
      </w:r>
      <w:r>
        <w:t xml:space="preserve"> The Email will contain the following text:</w:t>
      </w:r>
    </w:p>
    <w:p w:rsidR="00D459F3" w:rsidRDefault="00D459F3" w:rsidP="00D459F3">
      <w:pPr>
        <w:rPr>
          <w:sz w:val="20"/>
        </w:rPr>
      </w:pPr>
    </w:p>
    <w:p w:rsidR="009E45ED" w:rsidRPr="009E45ED" w:rsidRDefault="009E45ED" w:rsidP="00C56E52">
      <w:pPr>
        <w:rPr>
          <w:color w:val="E36C0A" w:themeColor="accent6" w:themeShade="BF"/>
          <w:sz w:val="20"/>
        </w:rPr>
      </w:pPr>
      <w:r w:rsidRPr="009E45ED">
        <w:rPr>
          <w:color w:val="E36C0A" w:themeColor="accent6" w:themeShade="BF"/>
          <w:sz w:val="20"/>
        </w:rPr>
        <w:t>Dear (Full Name),</w:t>
      </w:r>
    </w:p>
    <w:p w:rsidR="009E45ED" w:rsidRDefault="009E45ED" w:rsidP="00C56E52">
      <w:pPr>
        <w:rPr>
          <w:color w:val="E36C0A" w:themeColor="accent6" w:themeShade="BF"/>
          <w:sz w:val="20"/>
        </w:rPr>
      </w:pPr>
    </w:p>
    <w:p w:rsidR="00D459F3" w:rsidRDefault="00996DCF" w:rsidP="00C56E52">
      <w:pPr>
        <w:rPr>
          <w:color w:val="E36C0A" w:themeColor="accent6" w:themeShade="BF"/>
          <w:sz w:val="20"/>
        </w:rPr>
      </w:pPr>
      <w:r w:rsidRPr="00996DCF">
        <w:rPr>
          <w:color w:val="E36C0A" w:themeColor="accent6" w:themeShade="BF"/>
          <w:sz w:val="20"/>
        </w:rPr>
        <w:t xml:space="preserve">You have successfully reset your password with </w:t>
      </w:r>
      <w:r w:rsidRPr="00996DCF">
        <w:rPr>
          <w:rStyle w:val="yshortcuts"/>
          <w:color w:val="E36C0A" w:themeColor="accent6" w:themeShade="BF"/>
          <w:sz w:val="20"/>
        </w:rPr>
        <w:t>Genomic Health Online Portal</w:t>
      </w:r>
      <w:r w:rsidRPr="00996DCF">
        <w:rPr>
          <w:color w:val="E36C0A" w:themeColor="accent6" w:themeShade="BF"/>
          <w:sz w:val="20"/>
        </w:rPr>
        <w:t>.</w:t>
      </w:r>
      <w:r w:rsidR="00E73E7F">
        <w:rPr>
          <w:color w:val="E36C0A" w:themeColor="accent6" w:themeShade="BF"/>
          <w:sz w:val="20"/>
        </w:rPr>
        <w:t xml:space="preserve">  </w:t>
      </w:r>
      <w:r w:rsidRPr="00996DCF">
        <w:rPr>
          <w:color w:val="E36C0A" w:themeColor="accent6" w:themeShade="BF"/>
          <w:sz w:val="20"/>
        </w:rPr>
        <w:t xml:space="preserve">If you did not change your password, </w:t>
      </w:r>
      <w:r w:rsidR="00E73E7F">
        <w:rPr>
          <w:color w:val="E36C0A" w:themeColor="accent6" w:themeShade="BF"/>
          <w:sz w:val="20"/>
        </w:rPr>
        <w:t xml:space="preserve">or if you have any questions, </w:t>
      </w:r>
      <w:r w:rsidRPr="00996DCF">
        <w:rPr>
          <w:color w:val="E36C0A" w:themeColor="accent6" w:themeShade="BF"/>
          <w:sz w:val="20"/>
        </w:rPr>
        <w:t>please contact Customer Service immediately</w:t>
      </w:r>
      <w:r w:rsidR="00ED145F">
        <w:rPr>
          <w:color w:val="E36C0A" w:themeColor="accent6" w:themeShade="BF"/>
          <w:sz w:val="20"/>
        </w:rPr>
        <w:t>.</w:t>
      </w:r>
    </w:p>
    <w:p w:rsidR="00ED145F" w:rsidRDefault="00ED145F" w:rsidP="00C56E52">
      <w:pPr>
        <w:rPr>
          <w:color w:val="E36C0A" w:themeColor="accent6" w:themeShade="BF"/>
          <w:sz w:val="20"/>
        </w:rPr>
      </w:pPr>
    </w:p>
    <w:p w:rsidR="00ED145F" w:rsidRDefault="00C60B10" w:rsidP="00ED145F">
      <w:pPr>
        <w:rPr>
          <w:b/>
          <w:color w:val="E36C0A" w:themeColor="accent6" w:themeShade="BF"/>
          <w:sz w:val="20"/>
        </w:rPr>
      </w:pPr>
      <w:r>
        <w:rPr>
          <w:b/>
          <w:color w:val="E36C0A" w:themeColor="accent6" w:themeShade="BF"/>
          <w:sz w:val="20"/>
        </w:rPr>
        <w:t>Corporate Headquarters</w:t>
      </w:r>
    </w:p>
    <w:p w:rsidR="00ED145F" w:rsidRPr="000E63E0" w:rsidRDefault="00ED145F" w:rsidP="00ED145F">
      <w:pPr>
        <w:rPr>
          <w:color w:val="E36C0A" w:themeColor="accent6" w:themeShade="BF"/>
          <w:sz w:val="20"/>
        </w:rPr>
      </w:pPr>
      <w:r>
        <w:rPr>
          <w:color w:val="E36C0A" w:themeColor="accent6" w:themeShade="BF"/>
          <w:sz w:val="20"/>
        </w:rPr>
        <w:t>customerservice@genomichealth.com</w:t>
      </w:r>
    </w:p>
    <w:p w:rsidR="00ED145F" w:rsidRDefault="00ED145F" w:rsidP="00ED145F">
      <w:pPr>
        <w:rPr>
          <w:i/>
          <w:color w:val="E36C0A" w:themeColor="accent6" w:themeShade="BF"/>
          <w:sz w:val="20"/>
          <w:u w:val="single"/>
        </w:rPr>
      </w:pPr>
      <w:r>
        <w:rPr>
          <w:color w:val="E36C0A" w:themeColor="accent6" w:themeShade="BF"/>
          <w:sz w:val="20"/>
        </w:rPr>
        <w:t>866-ONCO</w:t>
      </w:r>
      <w:r w:rsidRPr="000C5B4B">
        <w:rPr>
          <w:color w:val="E36C0A" w:themeColor="accent6" w:themeShade="BF"/>
          <w:sz w:val="20"/>
          <w:u w:val="single"/>
        </w:rPr>
        <w:t>TYPE</w:t>
      </w:r>
    </w:p>
    <w:p w:rsidR="00ED145F" w:rsidRDefault="00ED145F" w:rsidP="00ED145F">
      <w:pPr>
        <w:rPr>
          <w:color w:val="E36C0A" w:themeColor="accent6" w:themeShade="BF"/>
          <w:sz w:val="20"/>
          <w:u w:val="single"/>
        </w:rPr>
      </w:pPr>
      <w:r>
        <w:rPr>
          <w:color w:val="E36C0A" w:themeColor="accent6" w:themeShade="BF"/>
          <w:sz w:val="20"/>
          <w:u w:val="single"/>
        </w:rPr>
        <w:t>(866-662-6897)</w:t>
      </w:r>
    </w:p>
    <w:p w:rsidR="00ED145F" w:rsidRDefault="00ED145F" w:rsidP="00ED145F">
      <w:pPr>
        <w:rPr>
          <w:color w:val="E36C0A" w:themeColor="accent6" w:themeShade="BF"/>
          <w:sz w:val="20"/>
          <w:u w:val="single"/>
        </w:rPr>
      </w:pPr>
    </w:p>
    <w:p w:rsidR="00ED145F" w:rsidRPr="000E63E0" w:rsidRDefault="00C60B10" w:rsidP="00ED145F">
      <w:pPr>
        <w:rPr>
          <w:b/>
          <w:color w:val="E36C0A" w:themeColor="accent6" w:themeShade="BF"/>
          <w:sz w:val="20"/>
          <w:u w:val="single"/>
        </w:rPr>
      </w:pPr>
      <w:proofErr w:type="gramStart"/>
      <w:r>
        <w:rPr>
          <w:b/>
          <w:color w:val="E36C0A" w:themeColor="accent6" w:themeShade="BF"/>
          <w:sz w:val="20"/>
          <w:u w:val="single"/>
        </w:rPr>
        <w:t>Outside of U.S.</w:t>
      </w:r>
      <w:proofErr w:type="gramEnd"/>
    </w:p>
    <w:p w:rsidR="00ED145F" w:rsidRDefault="00ED145F" w:rsidP="00ED145F">
      <w:pPr>
        <w:rPr>
          <w:color w:val="E36C0A" w:themeColor="accent6" w:themeShade="BF"/>
          <w:sz w:val="20"/>
          <w:u w:val="single"/>
        </w:rPr>
      </w:pPr>
      <w:r>
        <w:rPr>
          <w:color w:val="E36C0A" w:themeColor="accent6" w:themeShade="BF"/>
          <w:sz w:val="20"/>
          <w:u w:val="single"/>
        </w:rPr>
        <w:t>international@genomichealth.com</w:t>
      </w:r>
    </w:p>
    <w:p w:rsidR="00ED145F" w:rsidRPr="00D459F3" w:rsidRDefault="00ED145F" w:rsidP="00C56E52">
      <w:pPr>
        <w:rPr>
          <w:color w:val="E36C0A" w:themeColor="accent6" w:themeShade="BF"/>
          <w:sz w:val="20"/>
        </w:rPr>
      </w:pPr>
      <w:r>
        <w:rPr>
          <w:color w:val="E36C0A" w:themeColor="accent6" w:themeShade="BF"/>
          <w:sz w:val="20"/>
          <w:u w:val="single"/>
        </w:rPr>
        <w:t>+1 650 569 2080</w:t>
      </w:r>
    </w:p>
    <w:p w:rsidR="00D459F3" w:rsidRPr="00D459F3" w:rsidRDefault="00D459F3" w:rsidP="00C56E52">
      <w:pPr>
        <w:rPr>
          <w:color w:val="E36C0A" w:themeColor="accent6" w:themeShade="BF"/>
          <w:sz w:val="20"/>
        </w:rPr>
      </w:pPr>
    </w:p>
    <w:p w:rsidR="00E73E7F" w:rsidRDefault="00996DCF" w:rsidP="00C56E52">
      <w:pPr>
        <w:rPr>
          <w:sz w:val="20"/>
        </w:rPr>
      </w:pPr>
      <w:r w:rsidRPr="00996DCF">
        <w:rPr>
          <w:color w:val="E36C0A" w:themeColor="accent6" w:themeShade="BF"/>
          <w:sz w:val="20"/>
        </w:rPr>
        <w:t xml:space="preserve">To visit the Genomic Health Online Portal, please go </w:t>
      </w:r>
      <w:r w:rsidRPr="00C56E52">
        <w:rPr>
          <w:color w:val="E36C0A" w:themeColor="accent6" w:themeShade="BF"/>
          <w:sz w:val="20"/>
        </w:rPr>
        <w:t xml:space="preserve">to </w:t>
      </w:r>
      <w:hyperlink r:id="rId46" w:history="1">
        <w:r w:rsidR="00E73E7F" w:rsidRPr="004F17F1">
          <w:rPr>
            <w:rStyle w:val="Hyperlink"/>
            <w:sz w:val="20"/>
          </w:rPr>
          <w:t>https://online.genomichealth.com</w:t>
        </w:r>
      </w:hyperlink>
      <w:r w:rsidR="00D459F3">
        <w:rPr>
          <w:color w:val="E36C0A" w:themeColor="accent6" w:themeShade="BF"/>
          <w:sz w:val="20"/>
        </w:rPr>
        <w:t xml:space="preserve"> </w:t>
      </w:r>
      <w:r w:rsidRPr="00996DCF">
        <w:rPr>
          <w:color w:val="E36C0A" w:themeColor="accent6" w:themeShade="BF"/>
          <w:sz w:val="20"/>
        </w:rPr>
        <w:t xml:space="preserve"> </w:t>
      </w:r>
    </w:p>
    <w:p w:rsidR="00E73E7F" w:rsidRDefault="00E73E7F" w:rsidP="00C56E52">
      <w:pPr>
        <w:rPr>
          <w:sz w:val="20"/>
        </w:rPr>
      </w:pPr>
    </w:p>
    <w:p w:rsidR="00E73E7F" w:rsidRPr="00E73E7F" w:rsidRDefault="00E73E7F" w:rsidP="00C56E52">
      <w:pPr>
        <w:rPr>
          <w:color w:val="E36C0A" w:themeColor="accent6" w:themeShade="BF"/>
          <w:sz w:val="20"/>
        </w:rPr>
      </w:pPr>
      <w:r w:rsidRPr="00E73E7F">
        <w:rPr>
          <w:color w:val="E36C0A" w:themeColor="accent6" w:themeShade="BF"/>
          <w:sz w:val="20"/>
        </w:rPr>
        <w:t>Please do not reply to this message, it was sent from an unmonitored email address.  You are receiving this email because you are a registered user of Genomic Health Online Portal.</w:t>
      </w:r>
    </w:p>
    <w:p w:rsidR="00E73E7F" w:rsidRPr="00E73E7F" w:rsidRDefault="00E73E7F" w:rsidP="00C56E52">
      <w:pPr>
        <w:rPr>
          <w:color w:val="E36C0A" w:themeColor="accent6" w:themeShade="BF"/>
          <w:sz w:val="20"/>
        </w:rPr>
      </w:pPr>
    </w:p>
    <w:p w:rsidR="00E73E7F" w:rsidRDefault="00E73E7F" w:rsidP="00C56E52">
      <w:pPr>
        <w:rPr>
          <w:sz w:val="20"/>
        </w:rPr>
      </w:pPr>
      <w:r w:rsidRPr="00E73E7F">
        <w:rPr>
          <w:color w:val="E36C0A" w:themeColor="accent6" w:themeShade="BF"/>
          <w:sz w:val="20"/>
        </w:rPr>
        <w:t xml:space="preserve">Privacy: </w:t>
      </w:r>
      <w:r>
        <w:rPr>
          <w:sz w:val="20"/>
        </w:rPr>
        <w:t xml:space="preserve"> </w:t>
      </w:r>
      <w:ins w:id="1586" w:author="Stephen Adams" w:date="2011-09-14T11:24:00Z">
        <w:r w:rsidR="002D3C75">
          <w:rPr>
            <w:rFonts w:ascii="Arial" w:hAnsi="Arial" w:cs="Arial"/>
            <w:sz w:val="20"/>
          </w:rPr>
          <w:t>http://www.genomichealth.com/privacy.aspx</w:t>
        </w:r>
      </w:ins>
      <w:del w:id="1587" w:author="Stephen Adams" w:date="2011-09-14T11:24:00Z">
        <w:r w:rsidR="006B2703" w:rsidRPr="006B2703" w:rsidDel="002D3C75">
          <w:delText>http://www.genomichealth.com/Privacy/PrivacyStatement.aspx</w:delText>
        </w:r>
      </w:del>
    </w:p>
    <w:p w:rsidR="00D459F3" w:rsidRDefault="00D459F3" w:rsidP="00753A26">
      <w:pPr>
        <w:rPr>
          <w:b/>
          <w:sz w:val="20"/>
          <w:u w:val="single"/>
        </w:rPr>
      </w:pPr>
    </w:p>
    <w:p w:rsidR="00D459F3" w:rsidRPr="00F03221" w:rsidRDefault="00D459F3" w:rsidP="00F03221">
      <w:pPr>
        <w:pStyle w:val="Body3"/>
        <w:rPr>
          <w:b/>
          <w:u w:val="single"/>
        </w:rPr>
      </w:pPr>
      <w:r w:rsidRPr="00F03221">
        <w:rPr>
          <w:b/>
          <w:u w:val="single"/>
        </w:rPr>
        <w:t>Unsuccessful Password Change</w:t>
      </w:r>
    </w:p>
    <w:p w:rsidR="00753A26" w:rsidRDefault="00753A26" w:rsidP="00F03221">
      <w:pPr>
        <w:pStyle w:val="Body3"/>
      </w:pPr>
      <w:r>
        <w:t>An Email message will be sent to the user if a failed attempt is made to change the password. The text of the message is as follows:</w:t>
      </w:r>
    </w:p>
    <w:p w:rsidR="00753A26" w:rsidRDefault="00753A26" w:rsidP="00753A26">
      <w:pPr>
        <w:rPr>
          <w:sz w:val="20"/>
        </w:rPr>
      </w:pPr>
    </w:p>
    <w:p w:rsidR="009E45ED" w:rsidRDefault="009E45ED" w:rsidP="004672AB">
      <w:pPr>
        <w:rPr>
          <w:color w:val="E36C0A" w:themeColor="accent6" w:themeShade="BF"/>
          <w:sz w:val="20"/>
        </w:rPr>
      </w:pPr>
      <w:r>
        <w:rPr>
          <w:color w:val="E36C0A" w:themeColor="accent6" w:themeShade="BF"/>
          <w:sz w:val="20"/>
        </w:rPr>
        <w:t>Dear (Full Name),</w:t>
      </w:r>
    </w:p>
    <w:p w:rsidR="009E45ED" w:rsidRDefault="009E45ED" w:rsidP="004672AB">
      <w:pPr>
        <w:rPr>
          <w:color w:val="E36C0A" w:themeColor="accent6" w:themeShade="BF"/>
          <w:sz w:val="20"/>
        </w:rPr>
      </w:pPr>
    </w:p>
    <w:p w:rsidR="00753A26" w:rsidRDefault="00996DCF" w:rsidP="004672AB">
      <w:pPr>
        <w:rPr>
          <w:color w:val="E36C0A" w:themeColor="accent6" w:themeShade="BF"/>
          <w:sz w:val="20"/>
        </w:rPr>
      </w:pPr>
      <w:r w:rsidRPr="00996DCF">
        <w:rPr>
          <w:color w:val="E36C0A" w:themeColor="accent6" w:themeShade="BF"/>
          <w:sz w:val="20"/>
        </w:rPr>
        <w:t xml:space="preserve">A failed attempt has been made to reset your password on the </w:t>
      </w:r>
      <w:r w:rsidRPr="00996DCF">
        <w:rPr>
          <w:rStyle w:val="yshortcuts"/>
          <w:color w:val="E36C0A" w:themeColor="accent6" w:themeShade="BF"/>
          <w:sz w:val="20"/>
        </w:rPr>
        <w:t>Genomic Health Online Portal</w:t>
      </w:r>
      <w:r w:rsidRPr="00996DCF">
        <w:rPr>
          <w:color w:val="E36C0A" w:themeColor="accent6" w:themeShade="BF"/>
          <w:sz w:val="20"/>
        </w:rPr>
        <w:t xml:space="preserve">. </w:t>
      </w:r>
      <w:r w:rsidR="004672AB">
        <w:rPr>
          <w:color w:val="E36C0A" w:themeColor="accent6" w:themeShade="BF"/>
          <w:sz w:val="20"/>
        </w:rPr>
        <w:t xml:space="preserve">  </w:t>
      </w:r>
      <w:r w:rsidRPr="00996DCF">
        <w:rPr>
          <w:color w:val="E36C0A" w:themeColor="accent6" w:themeShade="BF"/>
          <w:sz w:val="20"/>
        </w:rPr>
        <w:t xml:space="preserve">If you did not attempt to change your password, please contact Customer Service </w:t>
      </w:r>
      <w:r w:rsidR="00ED145F">
        <w:rPr>
          <w:color w:val="E36C0A" w:themeColor="accent6" w:themeShade="BF"/>
          <w:sz w:val="20"/>
        </w:rPr>
        <w:t>immediately.</w:t>
      </w:r>
    </w:p>
    <w:p w:rsidR="00ED145F" w:rsidRDefault="00ED145F" w:rsidP="004672AB">
      <w:pPr>
        <w:rPr>
          <w:color w:val="E36C0A" w:themeColor="accent6" w:themeShade="BF"/>
          <w:sz w:val="20"/>
        </w:rPr>
      </w:pPr>
    </w:p>
    <w:p w:rsidR="00ED145F" w:rsidRDefault="00C60B10" w:rsidP="00ED145F">
      <w:pPr>
        <w:rPr>
          <w:b/>
          <w:color w:val="E36C0A" w:themeColor="accent6" w:themeShade="BF"/>
          <w:sz w:val="20"/>
        </w:rPr>
      </w:pPr>
      <w:r>
        <w:rPr>
          <w:b/>
          <w:color w:val="E36C0A" w:themeColor="accent6" w:themeShade="BF"/>
          <w:sz w:val="20"/>
        </w:rPr>
        <w:t>Corporate Headquarters</w:t>
      </w:r>
    </w:p>
    <w:p w:rsidR="00ED145F" w:rsidRPr="000E63E0" w:rsidRDefault="00ED145F" w:rsidP="00ED145F">
      <w:pPr>
        <w:rPr>
          <w:color w:val="E36C0A" w:themeColor="accent6" w:themeShade="BF"/>
          <w:sz w:val="20"/>
        </w:rPr>
      </w:pPr>
      <w:r>
        <w:rPr>
          <w:color w:val="E36C0A" w:themeColor="accent6" w:themeShade="BF"/>
          <w:sz w:val="20"/>
        </w:rPr>
        <w:t>customerservice@genomichealth.com</w:t>
      </w:r>
    </w:p>
    <w:p w:rsidR="00ED145F" w:rsidRDefault="00ED145F" w:rsidP="00ED145F">
      <w:pPr>
        <w:rPr>
          <w:i/>
          <w:color w:val="E36C0A" w:themeColor="accent6" w:themeShade="BF"/>
          <w:sz w:val="20"/>
          <w:u w:val="single"/>
        </w:rPr>
      </w:pPr>
      <w:r>
        <w:rPr>
          <w:color w:val="E36C0A" w:themeColor="accent6" w:themeShade="BF"/>
          <w:sz w:val="20"/>
        </w:rPr>
        <w:t>866-ONCO</w:t>
      </w:r>
      <w:r w:rsidRPr="000C5B4B">
        <w:rPr>
          <w:color w:val="E36C0A" w:themeColor="accent6" w:themeShade="BF"/>
          <w:sz w:val="20"/>
          <w:u w:val="single"/>
        </w:rPr>
        <w:t>TYPE</w:t>
      </w:r>
    </w:p>
    <w:p w:rsidR="00ED145F" w:rsidRDefault="00ED145F" w:rsidP="00ED145F">
      <w:pPr>
        <w:rPr>
          <w:color w:val="E36C0A" w:themeColor="accent6" w:themeShade="BF"/>
          <w:sz w:val="20"/>
          <w:u w:val="single"/>
        </w:rPr>
      </w:pPr>
      <w:r>
        <w:rPr>
          <w:color w:val="E36C0A" w:themeColor="accent6" w:themeShade="BF"/>
          <w:sz w:val="20"/>
          <w:u w:val="single"/>
        </w:rPr>
        <w:t>(866-662-6897)</w:t>
      </w:r>
    </w:p>
    <w:p w:rsidR="00ED145F" w:rsidRDefault="00ED145F" w:rsidP="00ED145F">
      <w:pPr>
        <w:rPr>
          <w:color w:val="E36C0A" w:themeColor="accent6" w:themeShade="BF"/>
          <w:sz w:val="20"/>
          <w:u w:val="single"/>
        </w:rPr>
      </w:pPr>
    </w:p>
    <w:p w:rsidR="00ED145F" w:rsidRPr="000E63E0" w:rsidRDefault="00C60B10" w:rsidP="00ED145F">
      <w:pPr>
        <w:rPr>
          <w:b/>
          <w:color w:val="E36C0A" w:themeColor="accent6" w:themeShade="BF"/>
          <w:sz w:val="20"/>
          <w:u w:val="single"/>
        </w:rPr>
      </w:pPr>
      <w:proofErr w:type="gramStart"/>
      <w:r>
        <w:rPr>
          <w:b/>
          <w:color w:val="E36C0A" w:themeColor="accent6" w:themeShade="BF"/>
          <w:sz w:val="20"/>
          <w:u w:val="single"/>
        </w:rPr>
        <w:t>Outside of U.S.</w:t>
      </w:r>
      <w:proofErr w:type="gramEnd"/>
    </w:p>
    <w:p w:rsidR="00ED145F" w:rsidRDefault="00ED145F" w:rsidP="00ED145F">
      <w:pPr>
        <w:rPr>
          <w:color w:val="E36C0A" w:themeColor="accent6" w:themeShade="BF"/>
          <w:sz w:val="20"/>
          <w:u w:val="single"/>
        </w:rPr>
      </w:pPr>
      <w:r>
        <w:rPr>
          <w:color w:val="E36C0A" w:themeColor="accent6" w:themeShade="BF"/>
          <w:sz w:val="20"/>
          <w:u w:val="single"/>
        </w:rPr>
        <w:t>international@genomichealth.com</w:t>
      </w:r>
    </w:p>
    <w:p w:rsidR="00ED145F" w:rsidRPr="004672AB" w:rsidRDefault="00ED145F" w:rsidP="00ED145F">
      <w:pPr>
        <w:rPr>
          <w:color w:val="E36C0A" w:themeColor="accent6" w:themeShade="BF"/>
          <w:sz w:val="20"/>
        </w:rPr>
      </w:pPr>
      <w:r>
        <w:rPr>
          <w:color w:val="E36C0A" w:themeColor="accent6" w:themeShade="BF"/>
          <w:sz w:val="20"/>
          <w:u w:val="single"/>
        </w:rPr>
        <w:t>+1 650 569 2080</w:t>
      </w:r>
    </w:p>
    <w:p w:rsidR="00753A26" w:rsidRPr="00D459F3" w:rsidRDefault="00753A26" w:rsidP="004672AB">
      <w:pPr>
        <w:rPr>
          <w:color w:val="E36C0A" w:themeColor="accent6" w:themeShade="BF"/>
          <w:sz w:val="20"/>
        </w:rPr>
      </w:pPr>
    </w:p>
    <w:p w:rsidR="00753A26" w:rsidRDefault="00996DCF" w:rsidP="004672AB">
      <w:r w:rsidRPr="00996DCF">
        <w:rPr>
          <w:color w:val="E36C0A" w:themeColor="accent6" w:themeShade="BF"/>
          <w:sz w:val="20"/>
        </w:rPr>
        <w:t xml:space="preserve">To visit the Genomic Health Online Portal, please go to </w:t>
      </w:r>
      <w:hyperlink r:id="rId47" w:history="1">
        <w:r w:rsidRPr="00996DCF">
          <w:rPr>
            <w:rStyle w:val="Hyperlink"/>
            <w:sz w:val="20"/>
          </w:rPr>
          <w:t>https://online.genomichealth.com</w:t>
        </w:r>
      </w:hyperlink>
    </w:p>
    <w:p w:rsidR="00630697" w:rsidRDefault="00630697" w:rsidP="00630697"/>
    <w:p w:rsidR="00630697" w:rsidRPr="009E45ED" w:rsidRDefault="009C55A3" w:rsidP="00630697">
      <w:pPr>
        <w:rPr>
          <w:color w:val="E36C0A" w:themeColor="accent6" w:themeShade="BF"/>
          <w:sz w:val="20"/>
        </w:rPr>
      </w:pPr>
      <w:r w:rsidRPr="009C55A3">
        <w:rPr>
          <w:color w:val="E36C0A" w:themeColor="accent6" w:themeShade="BF"/>
          <w:sz w:val="20"/>
        </w:rPr>
        <w:t xml:space="preserve">Please do not reply to this message, it was sent from an unmonitored email address. </w:t>
      </w:r>
    </w:p>
    <w:p w:rsidR="00E73E7F" w:rsidRPr="009E45ED" w:rsidRDefault="009C55A3" w:rsidP="00630697">
      <w:pPr>
        <w:rPr>
          <w:color w:val="E36C0A" w:themeColor="accent6" w:themeShade="BF"/>
          <w:sz w:val="20"/>
        </w:rPr>
      </w:pPr>
      <w:r w:rsidRPr="009C55A3">
        <w:rPr>
          <w:color w:val="E36C0A" w:themeColor="accent6" w:themeShade="BF"/>
          <w:sz w:val="20"/>
        </w:rPr>
        <w:t>You are receiving this email because you are a registered user of Genomic Health Online Portal.</w:t>
      </w:r>
    </w:p>
    <w:p w:rsidR="00630697" w:rsidRPr="009E45ED" w:rsidRDefault="00630697" w:rsidP="004672AB">
      <w:pPr>
        <w:rPr>
          <w:color w:val="E36C0A" w:themeColor="accent6" w:themeShade="BF"/>
          <w:sz w:val="20"/>
        </w:rPr>
      </w:pPr>
    </w:p>
    <w:p w:rsidR="002D3C75" w:rsidRPr="009E45ED" w:rsidRDefault="00E73E7F" w:rsidP="004672AB">
      <w:pPr>
        <w:rPr>
          <w:color w:val="E36C0A" w:themeColor="accent6" w:themeShade="BF"/>
          <w:sz w:val="20"/>
        </w:rPr>
      </w:pPr>
      <w:r w:rsidRPr="009E45ED">
        <w:rPr>
          <w:color w:val="E36C0A" w:themeColor="accent6" w:themeShade="BF"/>
          <w:sz w:val="20"/>
        </w:rPr>
        <w:t xml:space="preserve">Privacy: </w:t>
      </w:r>
      <w:r w:rsidR="009C55A3" w:rsidRPr="009C55A3">
        <w:rPr>
          <w:color w:val="E36C0A" w:themeColor="accent6" w:themeShade="BF"/>
          <w:sz w:val="20"/>
        </w:rPr>
        <w:t xml:space="preserve"> </w:t>
      </w:r>
      <w:ins w:id="1588" w:author="Stephen Adams" w:date="2011-09-14T11:25:00Z">
        <w:r w:rsidR="002D3C75">
          <w:rPr>
            <w:rFonts w:ascii="Arial" w:hAnsi="Arial" w:cs="Arial"/>
            <w:sz w:val="20"/>
          </w:rPr>
          <w:t>http://www.genomichealth.com/privacy.aspx</w:t>
        </w:r>
      </w:ins>
    </w:p>
    <w:p w:rsidR="00DD05F8" w:rsidRDefault="00DD05F8" w:rsidP="00F03221">
      <w:pPr>
        <w:pStyle w:val="Heading3"/>
      </w:pPr>
      <w:bookmarkStart w:id="1589" w:name="_Toc292202290"/>
      <w:bookmarkStart w:id="1590" w:name="_Toc303757526"/>
      <w:del w:id="1591" w:author="Stephen Adams" w:date="2011-09-12T14:34:00Z">
        <w:r w:rsidDel="00B057CA">
          <w:delText xml:space="preserve">Forgot </w:delText>
        </w:r>
      </w:del>
      <w:ins w:id="1592" w:author="Stephen Adams" w:date="2011-09-12T14:34:00Z">
        <w:r w:rsidR="00B057CA">
          <w:t xml:space="preserve">Reset </w:t>
        </w:r>
      </w:ins>
      <w:r>
        <w:t>Your Password – Error Messages</w:t>
      </w:r>
      <w:bookmarkEnd w:id="1589"/>
      <w:bookmarkEnd w:id="1590"/>
    </w:p>
    <w:tbl>
      <w:tblPr>
        <w:tblStyle w:val="TableGrid"/>
        <w:tblW w:w="0" w:type="auto"/>
        <w:tblLook w:val="04A0" w:firstRow="1" w:lastRow="0" w:firstColumn="1" w:lastColumn="0" w:noHBand="0" w:noVBand="1"/>
      </w:tblPr>
      <w:tblGrid>
        <w:gridCol w:w="561"/>
        <w:gridCol w:w="4010"/>
        <w:gridCol w:w="4915"/>
      </w:tblGrid>
      <w:tr w:rsidR="00D459F3" w:rsidRPr="009C73AA" w:rsidTr="00F03221">
        <w:tc>
          <w:tcPr>
            <w:tcW w:w="9486" w:type="dxa"/>
            <w:gridSpan w:val="3"/>
            <w:shd w:val="clear" w:color="auto" w:fill="D9D9D9" w:themeFill="background1" w:themeFillShade="D9"/>
            <w:vAlign w:val="center"/>
          </w:tcPr>
          <w:p w:rsidR="00D459F3" w:rsidRPr="009C73AA" w:rsidRDefault="00D459F3" w:rsidP="000A60E0">
            <w:pPr>
              <w:tabs>
                <w:tab w:val="left" w:pos="6530"/>
              </w:tabs>
              <w:spacing w:before="40" w:after="40"/>
              <w:jc w:val="center"/>
              <w:rPr>
                <w:b/>
                <w:sz w:val="20"/>
              </w:rPr>
            </w:pPr>
            <w:del w:id="1593" w:author="Stephen Adams" w:date="2011-09-12T14:34:00Z">
              <w:r w:rsidRPr="009C73AA" w:rsidDel="00B057CA">
                <w:rPr>
                  <w:b/>
                  <w:sz w:val="20"/>
                </w:rPr>
                <w:delText xml:space="preserve">Forgot </w:delText>
              </w:r>
            </w:del>
            <w:ins w:id="1594" w:author="Stephen Adams" w:date="2011-09-12T14:34:00Z">
              <w:r w:rsidR="00B057CA">
                <w:rPr>
                  <w:b/>
                  <w:sz w:val="20"/>
                </w:rPr>
                <w:t>Reset</w:t>
              </w:r>
              <w:r w:rsidR="00B057CA" w:rsidRPr="009C73AA">
                <w:rPr>
                  <w:b/>
                  <w:sz w:val="20"/>
                </w:rPr>
                <w:t xml:space="preserve"> </w:t>
              </w:r>
            </w:ins>
            <w:r w:rsidRPr="009C73AA">
              <w:rPr>
                <w:b/>
                <w:sz w:val="20"/>
              </w:rPr>
              <w:t>Your Password – Error Messages</w:t>
            </w:r>
          </w:p>
        </w:tc>
      </w:tr>
      <w:tr w:rsidR="00D459F3" w:rsidRPr="009C73AA" w:rsidTr="00F03221">
        <w:tc>
          <w:tcPr>
            <w:tcW w:w="561" w:type="dxa"/>
            <w:shd w:val="clear" w:color="auto" w:fill="D9D9D9" w:themeFill="background1" w:themeFillShade="D9"/>
            <w:vAlign w:val="center"/>
          </w:tcPr>
          <w:p w:rsidR="00AB45D6" w:rsidRDefault="000A60E0">
            <w:pPr>
              <w:tabs>
                <w:tab w:val="left" w:pos="6530"/>
              </w:tabs>
              <w:spacing w:before="40" w:after="40"/>
              <w:jc w:val="center"/>
              <w:rPr>
                <w:b/>
                <w:sz w:val="20"/>
              </w:rPr>
            </w:pPr>
            <w:r w:rsidRPr="009C73AA">
              <w:rPr>
                <w:b/>
                <w:sz w:val="20"/>
              </w:rPr>
              <w:t>Tab</w:t>
            </w:r>
          </w:p>
        </w:tc>
        <w:tc>
          <w:tcPr>
            <w:tcW w:w="4010" w:type="dxa"/>
            <w:shd w:val="clear" w:color="auto" w:fill="D9D9D9" w:themeFill="background1" w:themeFillShade="D9"/>
            <w:vAlign w:val="center"/>
          </w:tcPr>
          <w:p w:rsidR="00AB45D6" w:rsidRDefault="00996DCF">
            <w:pPr>
              <w:tabs>
                <w:tab w:val="left" w:pos="6530"/>
              </w:tabs>
              <w:spacing w:before="40" w:after="40"/>
              <w:jc w:val="center"/>
              <w:rPr>
                <w:b/>
                <w:sz w:val="20"/>
              </w:rPr>
            </w:pPr>
            <w:r w:rsidRPr="00996DCF">
              <w:rPr>
                <w:b/>
                <w:sz w:val="20"/>
              </w:rPr>
              <w:t>Error Condition</w:t>
            </w:r>
          </w:p>
        </w:tc>
        <w:tc>
          <w:tcPr>
            <w:tcW w:w="4915" w:type="dxa"/>
            <w:shd w:val="clear" w:color="auto" w:fill="D9D9D9" w:themeFill="background1" w:themeFillShade="D9"/>
            <w:vAlign w:val="center"/>
          </w:tcPr>
          <w:p w:rsidR="00AB45D6" w:rsidRDefault="00996DCF">
            <w:pPr>
              <w:tabs>
                <w:tab w:val="left" w:pos="6530"/>
              </w:tabs>
              <w:spacing w:before="40" w:after="40"/>
              <w:jc w:val="center"/>
              <w:rPr>
                <w:b/>
                <w:sz w:val="20"/>
              </w:rPr>
            </w:pPr>
            <w:r w:rsidRPr="00996DCF">
              <w:rPr>
                <w:b/>
                <w:sz w:val="20"/>
              </w:rPr>
              <w:t>Error Message</w:t>
            </w:r>
          </w:p>
        </w:tc>
      </w:tr>
      <w:tr w:rsidR="00DD05F8" w:rsidRPr="009C73AA" w:rsidTr="00F03221">
        <w:tc>
          <w:tcPr>
            <w:tcW w:w="561" w:type="dxa"/>
            <w:vMerge w:val="restart"/>
            <w:vAlign w:val="center"/>
          </w:tcPr>
          <w:p w:rsidR="00AB45D6" w:rsidRDefault="00996DCF">
            <w:pPr>
              <w:tabs>
                <w:tab w:val="left" w:pos="6530"/>
              </w:tabs>
              <w:spacing w:before="40" w:after="40"/>
              <w:rPr>
                <w:sz w:val="20"/>
              </w:rPr>
            </w:pPr>
            <w:r w:rsidRPr="00996DCF">
              <w:rPr>
                <w:sz w:val="20"/>
              </w:rPr>
              <w:t>1</w:t>
            </w:r>
          </w:p>
        </w:tc>
        <w:tc>
          <w:tcPr>
            <w:tcW w:w="4010" w:type="dxa"/>
            <w:vAlign w:val="center"/>
          </w:tcPr>
          <w:p w:rsidR="00AB45D6" w:rsidRDefault="00DD05F8">
            <w:pPr>
              <w:spacing w:before="40" w:after="40"/>
              <w:rPr>
                <w:sz w:val="20"/>
              </w:rPr>
            </w:pPr>
            <w:r w:rsidRPr="009C73AA">
              <w:rPr>
                <w:sz w:val="20"/>
              </w:rPr>
              <w:t>The user enter</w:t>
            </w:r>
            <w:r w:rsidR="009C73AA">
              <w:rPr>
                <w:sz w:val="20"/>
              </w:rPr>
              <w:t>ed</w:t>
            </w:r>
            <w:r w:rsidRPr="009C73AA">
              <w:rPr>
                <w:sz w:val="20"/>
              </w:rPr>
              <w:t xml:space="preserve"> incorrect information on the </w:t>
            </w:r>
            <w:r w:rsidR="00996DCF" w:rsidRPr="00996DCF">
              <w:rPr>
                <w:b/>
                <w:smallCaps/>
                <w:color w:val="E36C0A" w:themeColor="accent6" w:themeShade="BF"/>
                <w:sz w:val="20"/>
              </w:rPr>
              <w:t>User Information</w:t>
            </w:r>
            <w:r w:rsidRPr="009C73AA">
              <w:rPr>
                <w:sz w:val="20"/>
              </w:rPr>
              <w:t xml:space="preserve"> tab.</w:t>
            </w:r>
          </w:p>
        </w:tc>
        <w:tc>
          <w:tcPr>
            <w:tcW w:w="4915" w:type="dxa"/>
            <w:vAlign w:val="center"/>
          </w:tcPr>
          <w:p w:rsidR="00DD05F8" w:rsidRPr="008F77BC" w:rsidRDefault="00B01145" w:rsidP="000A60E0">
            <w:pPr>
              <w:spacing w:after="240"/>
              <w:rPr>
                <w:color w:val="E36C0A" w:themeColor="accent6" w:themeShade="BF"/>
                <w:sz w:val="20"/>
              </w:rPr>
            </w:pPr>
            <w:r>
              <w:rPr>
                <w:color w:val="E36C0A" w:themeColor="accent6" w:themeShade="BF"/>
                <w:sz w:val="20"/>
              </w:rPr>
              <w:t xml:space="preserve">The information entered is </w:t>
            </w:r>
            <w:proofErr w:type="gramStart"/>
            <w:r>
              <w:rPr>
                <w:color w:val="E36C0A" w:themeColor="accent6" w:themeShade="BF"/>
                <w:sz w:val="20"/>
              </w:rPr>
              <w:t>incorrect</w:t>
            </w:r>
            <w:r w:rsidR="00DD05F8" w:rsidRPr="008F77BC">
              <w:rPr>
                <w:color w:val="E36C0A" w:themeColor="accent6" w:themeShade="BF"/>
                <w:sz w:val="20"/>
              </w:rPr>
              <w:t>,</w:t>
            </w:r>
            <w:proofErr w:type="gramEnd"/>
            <w:r w:rsidR="00DD05F8" w:rsidRPr="008F77BC">
              <w:rPr>
                <w:color w:val="E36C0A" w:themeColor="accent6" w:themeShade="BF"/>
                <w:sz w:val="20"/>
              </w:rPr>
              <w:t xml:space="preserve"> please contact Customer Service for assistance. </w:t>
            </w:r>
          </w:p>
          <w:p w:rsidR="00AB45D6" w:rsidRPr="00B01145" w:rsidRDefault="00DD05F8" w:rsidP="00B01145">
            <w:pPr>
              <w:rPr>
                <w:color w:val="E36C0A" w:themeColor="accent6" w:themeShade="BF"/>
                <w:sz w:val="20"/>
              </w:rPr>
            </w:pPr>
            <w:del w:id="1595" w:author="Stephen Adams" w:date="2011-09-30T14:06:00Z">
              <w:r w:rsidRPr="00B01145" w:rsidDel="000768FD">
                <w:rPr>
                  <w:color w:val="E36C0A" w:themeColor="accent6" w:themeShade="BF"/>
                  <w:sz w:val="20"/>
                </w:rPr>
                <w:delText>If this problem persists, please contact Customer Service</w:delText>
              </w:r>
              <w:r w:rsidR="00B01145" w:rsidRPr="00B01145" w:rsidDel="000768FD">
                <w:rPr>
                  <w:color w:val="E36C0A" w:themeColor="accent6" w:themeShade="BF"/>
                  <w:sz w:val="20"/>
                </w:rPr>
                <w:delText>.</w:delText>
              </w:r>
            </w:del>
          </w:p>
        </w:tc>
      </w:tr>
      <w:tr w:rsidR="009C73AA" w:rsidRPr="009C73AA" w:rsidTr="00F03221">
        <w:tc>
          <w:tcPr>
            <w:tcW w:w="561" w:type="dxa"/>
            <w:vMerge/>
            <w:vAlign w:val="center"/>
          </w:tcPr>
          <w:p w:rsidR="009C73AA" w:rsidRPr="009C73AA" w:rsidRDefault="009C73AA" w:rsidP="000A60E0">
            <w:pPr>
              <w:tabs>
                <w:tab w:val="left" w:pos="6530"/>
              </w:tabs>
              <w:spacing w:before="40" w:after="40"/>
              <w:rPr>
                <w:sz w:val="20"/>
              </w:rPr>
            </w:pPr>
          </w:p>
        </w:tc>
        <w:tc>
          <w:tcPr>
            <w:tcW w:w="4010" w:type="dxa"/>
            <w:vAlign w:val="center"/>
          </w:tcPr>
          <w:p w:rsidR="009C73AA" w:rsidRPr="009C73AA" w:rsidRDefault="009C73AA" w:rsidP="000A60E0">
            <w:pPr>
              <w:spacing w:before="40" w:after="40"/>
              <w:rPr>
                <w:sz w:val="20"/>
              </w:rPr>
            </w:pPr>
            <w:r>
              <w:rPr>
                <w:sz w:val="20"/>
              </w:rPr>
              <w:t>The user entered</w:t>
            </w:r>
            <w:r w:rsidRPr="009C73AA">
              <w:rPr>
                <w:sz w:val="20"/>
              </w:rPr>
              <w:t xml:space="preserve"> incorrect information on the </w:t>
            </w:r>
            <w:r w:rsidRPr="009C73AA">
              <w:rPr>
                <w:b/>
                <w:smallCaps/>
                <w:color w:val="E36C0A" w:themeColor="accent6" w:themeShade="BF"/>
                <w:sz w:val="20"/>
              </w:rPr>
              <w:t>User Information</w:t>
            </w:r>
            <w:r w:rsidRPr="009C73AA">
              <w:rPr>
                <w:sz w:val="20"/>
              </w:rPr>
              <w:t xml:space="preserve"> tab.</w:t>
            </w:r>
          </w:p>
          <w:p w:rsidR="009C73AA" w:rsidRPr="009C73AA" w:rsidRDefault="009C73AA" w:rsidP="000A60E0">
            <w:pPr>
              <w:spacing w:before="40" w:after="40"/>
              <w:rPr>
                <w:sz w:val="20"/>
              </w:rPr>
            </w:pPr>
          </w:p>
          <w:p w:rsidR="009C73AA" w:rsidRPr="009C73AA" w:rsidRDefault="00996DCF" w:rsidP="000A60E0">
            <w:pPr>
              <w:spacing w:before="40" w:after="40"/>
              <w:rPr>
                <w:sz w:val="20"/>
              </w:rPr>
            </w:pPr>
            <w:r w:rsidRPr="00996DCF">
              <w:rPr>
                <w:b/>
                <w:sz w:val="20"/>
              </w:rPr>
              <w:t>Note to Customer Service</w:t>
            </w:r>
            <w:r w:rsidR="009C73AA" w:rsidRPr="009C73AA">
              <w:rPr>
                <w:sz w:val="20"/>
              </w:rPr>
              <w:t>: this may mean that more than one user has the same combination of Last Name and Email address.</w:t>
            </w:r>
          </w:p>
        </w:tc>
        <w:tc>
          <w:tcPr>
            <w:tcW w:w="4915" w:type="dxa"/>
            <w:vAlign w:val="center"/>
          </w:tcPr>
          <w:p w:rsidR="009C73AA" w:rsidRPr="008F77BC" w:rsidRDefault="00996DCF" w:rsidP="009C73AA">
            <w:pPr>
              <w:spacing w:after="240"/>
              <w:rPr>
                <w:color w:val="E36C0A" w:themeColor="accent6" w:themeShade="BF"/>
                <w:sz w:val="20"/>
              </w:rPr>
            </w:pPr>
            <w:r w:rsidRPr="008F77BC">
              <w:rPr>
                <w:color w:val="E36C0A" w:themeColor="accent6" w:themeShade="BF"/>
                <w:sz w:val="20"/>
              </w:rPr>
              <w:t xml:space="preserve">For your protection and security, you cannot continue due to invalid information entered above. </w:t>
            </w:r>
          </w:p>
          <w:p w:rsidR="00AB45D6" w:rsidRPr="00B01145" w:rsidRDefault="00996DCF" w:rsidP="00B01145">
            <w:pPr>
              <w:rPr>
                <w:color w:val="E36C0A" w:themeColor="accent6" w:themeShade="BF"/>
                <w:sz w:val="20"/>
              </w:rPr>
            </w:pPr>
            <w:r w:rsidRPr="00B01145">
              <w:rPr>
                <w:color w:val="E36C0A" w:themeColor="accent6" w:themeShade="BF"/>
                <w:sz w:val="20"/>
              </w:rPr>
              <w:t>If this problem persists, please contact Customer Service</w:t>
            </w:r>
            <w:r w:rsidR="00B01145" w:rsidRPr="00B01145">
              <w:rPr>
                <w:color w:val="E36C0A" w:themeColor="accent6" w:themeShade="BF"/>
                <w:sz w:val="20"/>
              </w:rPr>
              <w:t>.</w:t>
            </w:r>
            <w:r w:rsidRPr="00B01145">
              <w:rPr>
                <w:color w:val="E36C0A" w:themeColor="accent6" w:themeShade="BF"/>
                <w:sz w:val="20"/>
              </w:rPr>
              <w:t xml:space="preserve"> </w:t>
            </w:r>
          </w:p>
        </w:tc>
      </w:tr>
      <w:tr w:rsidR="00DD05F8" w:rsidRPr="009C73AA" w:rsidTr="00F03221">
        <w:tc>
          <w:tcPr>
            <w:tcW w:w="561" w:type="dxa"/>
            <w:vMerge/>
            <w:vAlign w:val="center"/>
          </w:tcPr>
          <w:p w:rsidR="00DD05F8" w:rsidRPr="009C73AA" w:rsidRDefault="00DD05F8" w:rsidP="000A60E0">
            <w:pPr>
              <w:tabs>
                <w:tab w:val="left" w:pos="6530"/>
              </w:tabs>
              <w:spacing w:before="40" w:after="40"/>
              <w:rPr>
                <w:sz w:val="20"/>
              </w:rPr>
            </w:pPr>
          </w:p>
        </w:tc>
        <w:tc>
          <w:tcPr>
            <w:tcW w:w="4010" w:type="dxa"/>
            <w:vAlign w:val="center"/>
          </w:tcPr>
          <w:p w:rsidR="00DD05F8" w:rsidRPr="009C73AA" w:rsidRDefault="00DD05F8" w:rsidP="009C73AA">
            <w:pPr>
              <w:rPr>
                <w:sz w:val="20"/>
              </w:rPr>
            </w:pPr>
            <w:r w:rsidRPr="009C73AA">
              <w:rPr>
                <w:sz w:val="20"/>
              </w:rPr>
              <w:t xml:space="preserve">The user </w:t>
            </w:r>
            <w:r w:rsidR="009C73AA">
              <w:rPr>
                <w:sz w:val="20"/>
              </w:rPr>
              <w:t>did</w:t>
            </w:r>
            <w:r w:rsidRPr="009C73AA">
              <w:rPr>
                <w:sz w:val="20"/>
              </w:rPr>
              <w:t xml:space="preserve"> not enter his/her username on the </w:t>
            </w:r>
            <w:r w:rsidRPr="009C73AA">
              <w:rPr>
                <w:b/>
                <w:smallCaps/>
                <w:color w:val="E36C0A" w:themeColor="accent6" w:themeShade="BF"/>
                <w:sz w:val="20"/>
              </w:rPr>
              <w:t>User Information</w:t>
            </w:r>
            <w:r w:rsidRPr="009C73AA">
              <w:rPr>
                <w:sz w:val="20"/>
              </w:rPr>
              <w:t xml:space="preserve"> tab.</w:t>
            </w:r>
          </w:p>
        </w:tc>
        <w:tc>
          <w:tcPr>
            <w:tcW w:w="4915" w:type="dxa"/>
            <w:vAlign w:val="center"/>
          </w:tcPr>
          <w:p w:rsidR="00DD05F8" w:rsidRPr="008F77BC" w:rsidRDefault="00996DCF" w:rsidP="000A60E0">
            <w:pPr>
              <w:rPr>
                <w:rStyle w:val="section-error"/>
                <w:color w:val="E36C0A" w:themeColor="accent6" w:themeShade="BF"/>
                <w:sz w:val="20"/>
              </w:rPr>
            </w:pPr>
            <w:r w:rsidRPr="008F77BC">
              <w:rPr>
                <w:rStyle w:val="section-error"/>
                <w:color w:val="E36C0A" w:themeColor="accent6" w:themeShade="BF"/>
                <w:sz w:val="20"/>
              </w:rPr>
              <w:t>Username must be supplied.</w:t>
            </w:r>
          </w:p>
        </w:tc>
      </w:tr>
      <w:tr w:rsidR="00DD05F8" w:rsidRPr="009C73AA" w:rsidTr="00F03221">
        <w:tc>
          <w:tcPr>
            <w:tcW w:w="561" w:type="dxa"/>
            <w:vMerge/>
            <w:vAlign w:val="center"/>
          </w:tcPr>
          <w:p w:rsidR="00DD05F8" w:rsidRPr="009C73AA" w:rsidRDefault="00DD05F8" w:rsidP="000A60E0">
            <w:pPr>
              <w:tabs>
                <w:tab w:val="left" w:pos="6530"/>
              </w:tabs>
              <w:spacing w:before="40" w:after="40"/>
              <w:rPr>
                <w:sz w:val="20"/>
              </w:rPr>
            </w:pPr>
          </w:p>
        </w:tc>
        <w:tc>
          <w:tcPr>
            <w:tcW w:w="4010" w:type="dxa"/>
            <w:vAlign w:val="center"/>
          </w:tcPr>
          <w:p w:rsidR="00DD05F8" w:rsidRPr="009C73AA" w:rsidRDefault="00DD05F8" w:rsidP="009C73AA">
            <w:pPr>
              <w:rPr>
                <w:sz w:val="20"/>
              </w:rPr>
            </w:pPr>
            <w:r w:rsidRPr="009C73AA">
              <w:rPr>
                <w:sz w:val="20"/>
              </w:rPr>
              <w:t xml:space="preserve">The user </w:t>
            </w:r>
            <w:r w:rsidR="009C73AA">
              <w:rPr>
                <w:sz w:val="20"/>
              </w:rPr>
              <w:t>did</w:t>
            </w:r>
            <w:r w:rsidRPr="009C73AA">
              <w:rPr>
                <w:sz w:val="20"/>
              </w:rPr>
              <w:t xml:space="preserve"> not enter an Email address on the </w:t>
            </w:r>
            <w:r w:rsidRPr="009C73AA">
              <w:rPr>
                <w:b/>
                <w:smallCaps/>
                <w:color w:val="E36C0A" w:themeColor="accent6" w:themeShade="BF"/>
                <w:sz w:val="20"/>
              </w:rPr>
              <w:t>User Information</w:t>
            </w:r>
            <w:r w:rsidRPr="009C73AA">
              <w:rPr>
                <w:sz w:val="20"/>
              </w:rPr>
              <w:t xml:space="preserve"> tab.</w:t>
            </w:r>
          </w:p>
        </w:tc>
        <w:tc>
          <w:tcPr>
            <w:tcW w:w="4915" w:type="dxa"/>
            <w:vAlign w:val="center"/>
          </w:tcPr>
          <w:p w:rsidR="00DD05F8" w:rsidRPr="008F77BC" w:rsidRDefault="00996DCF" w:rsidP="000A60E0">
            <w:pPr>
              <w:rPr>
                <w:rStyle w:val="section-error"/>
                <w:color w:val="E36C0A" w:themeColor="accent6" w:themeShade="BF"/>
                <w:sz w:val="20"/>
              </w:rPr>
            </w:pPr>
            <w:r w:rsidRPr="008F77BC">
              <w:rPr>
                <w:rStyle w:val="section-error"/>
                <w:color w:val="E36C0A" w:themeColor="accent6" w:themeShade="BF"/>
                <w:sz w:val="20"/>
              </w:rPr>
              <w:t>Email address must be supplied.</w:t>
            </w:r>
            <w:r w:rsidRPr="008F77BC">
              <w:rPr>
                <w:color w:val="E36C0A" w:themeColor="accent6" w:themeShade="BF"/>
                <w:sz w:val="20"/>
              </w:rPr>
              <w:t xml:space="preserve"> </w:t>
            </w:r>
            <w:r w:rsidRPr="008F77BC">
              <w:rPr>
                <w:rStyle w:val="section-error"/>
                <w:vanish/>
                <w:color w:val="E36C0A" w:themeColor="accent6" w:themeShade="BF"/>
                <w:sz w:val="20"/>
              </w:rPr>
              <w:t>Invalid email address format.</w:t>
            </w:r>
          </w:p>
        </w:tc>
      </w:tr>
      <w:tr w:rsidR="00DD05F8" w:rsidRPr="009C73AA" w:rsidTr="00F03221">
        <w:tc>
          <w:tcPr>
            <w:tcW w:w="561" w:type="dxa"/>
            <w:vMerge/>
            <w:vAlign w:val="center"/>
          </w:tcPr>
          <w:p w:rsidR="00DD05F8" w:rsidRPr="009C73AA" w:rsidRDefault="00DD05F8" w:rsidP="000A60E0">
            <w:pPr>
              <w:tabs>
                <w:tab w:val="left" w:pos="6530"/>
              </w:tabs>
              <w:spacing w:before="40" w:after="40"/>
              <w:rPr>
                <w:sz w:val="20"/>
              </w:rPr>
            </w:pPr>
          </w:p>
        </w:tc>
        <w:tc>
          <w:tcPr>
            <w:tcW w:w="4010" w:type="dxa"/>
            <w:vAlign w:val="center"/>
          </w:tcPr>
          <w:p w:rsidR="00DD05F8" w:rsidRPr="009C73AA" w:rsidRDefault="00537C40" w:rsidP="000A60E0">
            <w:pPr>
              <w:rPr>
                <w:sz w:val="20"/>
              </w:rPr>
            </w:pPr>
            <w:r>
              <w:rPr>
                <w:sz w:val="20"/>
              </w:rPr>
              <w:t>The user entered</w:t>
            </w:r>
            <w:r w:rsidR="00DD05F8" w:rsidRPr="009C73AA">
              <w:rPr>
                <w:sz w:val="20"/>
              </w:rPr>
              <w:t xml:space="preserve"> an invalid Email address on the </w:t>
            </w:r>
            <w:r w:rsidR="00DD05F8" w:rsidRPr="009C73AA">
              <w:rPr>
                <w:b/>
                <w:smallCaps/>
                <w:color w:val="E36C0A" w:themeColor="accent6" w:themeShade="BF"/>
                <w:sz w:val="20"/>
              </w:rPr>
              <w:t>User Information</w:t>
            </w:r>
            <w:r w:rsidR="00DD05F8" w:rsidRPr="009C73AA">
              <w:rPr>
                <w:sz w:val="20"/>
              </w:rPr>
              <w:t xml:space="preserve"> tab.</w:t>
            </w:r>
          </w:p>
        </w:tc>
        <w:tc>
          <w:tcPr>
            <w:tcW w:w="4915" w:type="dxa"/>
            <w:vAlign w:val="center"/>
          </w:tcPr>
          <w:p w:rsidR="00DD05F8" w:rsidRPr="008F77BC" w:rsidRDefault="00996DCF" w:rsidP="000A60E0">
            <w:pPr>
              <w:rPr>
                <w:rStyle w:val="section-error"/>
                <w:color w:val="E36C0A" w:themeColor="accent6" w:themeShade="BF"/>
                <w:sz w:val="20"/>
              </w:rPr>
            </w:pPr>
            <w:r w:rsidRPr="008F77BC">
              <w:rPr>
                <w:rStyle w:val="section-error"/>
                <w:color w:val="E36C0A" w:themeColor="accent6" w:themeShade="BF"/>
                <w:sz w:val="20"/>
              </w:rPr>
              <w:t>Invalid email address format.</w:t>
            </w:r>
          </w:p>
        </w:tc>
      </w:tr>
      <w:tr w:rsidR="00DD05F8" w:rsidRPr="009C73AA" w:rsidTr="00F03221">
        <w:tc>
          <w:tcPr>
            <w:tcW w:w="561" w:type="dxa"/>
            <w:vMerge/>
            <w:vAlign w:val="center"/>
          </w:tcPr>
          <w:p w:rsidR="00DD05F8" w:rsidRPr="009C73AA" w:rsidRDefault="00DD05F8" w:rsidP="000A60E0">
            <w:pPr>
              <w:tabs>
                <w:tab w:val="left" w:pos="6530"/>
              </w:tabs>
              <w:spacing w:before="40" w:after="40"/>
              <w:rPr>
                <w:sz w:val="20"/>
              </w:rPr>
            </w:pPr>
          </w:p>
        </w:tc>
        <w:tc>
          <w:tcPr>
            <w:tcW w:w="4010" w:type="dxa"/>
            <w:vAlign w:val="center"/>
          </w:tcPr>
          <w:p w:rsidR="00DD05F8" w:rsidRPr="009C73AA" w:rsidRDefault="00DD05F8" w:rsidP="00537C40">
            <w:pPr>
              <w:rPr>
                <w:b/>
                <w:sz w:val="20"/>
              </w:rPr>
            </w:pPr>
            <w:r w:rsidRPr="009C73AA">
              <w:rPr>
                <w:sz w:val="20"/>
              </w:rPr>
              <w:t xml:space="preserve">The user </w:t>
            </w:r>
            <w:r w:rsidR="00537C40">
              <w:rPr>
                <w:sz w:val="20"/>
              </w:rPr>
              <w:t>did</w:t>
            </w:r>
            <w:r w:rsidRPr="009C73AA">
              <w:rPr>
                <w:sz w:val="20"/>
              </w:rPr>
              <w:t xml:space="preserve"> not enter a last name on the </w:t>
            </w:r>
            <w:r w:rsidRPr="009C73AA">
              <w:rPr>
                <w:b/>
                <w:smallCaps/>
                <w:color w:val="E36C0A" w:themeColor="accent6" w:themeShade="BF"/>
                <w:sz w:val="20"/>
              </w:rPr>
              <w:t>User Information</w:t>
            </w:r>
            <w:r w:rsidRPr="009C73AA">
              <w:rPr>
                <w:sz w:val="20"/>
              </w:rPr>
              <w:t xml:space="preserve"> tab.</w:t>
            </w:r>
          </w:p>
        </w:tc>
        <w:tc>
          <w:tcPr>
            <w:tcW w:w="4915" w:type="dxa"/>
            <w:vAlign w:val="center"/>
          </w:tcPr>
          <w:p w:rsidR="00DD05F8" w:rsidRPr="008F77BC" w:rsidRDefault="00996DCF" w:rsidP="000A60E0">
            <w:pPr>
              <w:rPr>
                <w:rStyle w:val="section-error"/>
                <w:color w:val="E36C0A" w:themeColor="accent6" w:themeShade="BF"/>
                <w:sz w:val="20"/>
              </w:rPr>
            </w:pPr>
            <w:del w:id="1596" w:author="Stephen Adams" w:date="2011-09-13T11:27:00Z">
              <w:r w:rsidRPr="008F77BC" w:rsidDel="00265360">
                <w:rPr>
                  <w:rStyle w:val="section-error"/>
                  <w:color w:val="E36C0A" w:themeColor="accent6" w:themeShade="BF"/>
                  <w:sz w:val="20"/>
                </w:rPr>
                <w:delText>User l</w:delText>
              </w:r>
            </w:del>
            <w:ins w:id="1597" w:author="Stephen Adams" w:date="2011-09-13T11:27:00Z">
              <w:r w:rsidR="00265360">
                <w:rPr>
                  <w:rStyle w:val="section-error"/>
                  <w:color w:val="E36C0A" w:themeColor="accent6" w:themeShade="BF"/>
                  <w:sz w:val="20"/>
                </w:rPr>
                <w:t>L</w:t>
              </w:r>
            </w:ins>
            <w:r w:rsidRPr="008F77BC">
              <w:rPr>
                <w:rStyle w:val="section-error"/>
                <w:color w:val="E36C0A" w:themeColor="accent6" w:themeShade="BF"/>
                <w:sz w:val="20"/>
              </w:rPr>
              <w:t>ast name must be supplied.</w:t>
            </w:r>
          </w:p>
        </w:tc>
      </w:tr>
      <w:tr w:rsidR="00DD05F8" w:rsidRPr="009C73AA" w:rsidTr="00F03221">
        <w:tc>
          <w:tcPr>
            <w:tcW w:w="561" w:type="dxa"/>
            <w:vAlign w:val="center"/>
          </w:tcPr>
          <w:p w:rsidR="00DD05F8" w:rsidRPr="009C73AA" w:rsidRDefault="009C73AA" w:rsidP="000A60E0">
            <w:pPr>
              <w:tabs>
                <w:tab w:val="left" w:pos="6530"/>
              </w:tabs>
              <w:spacing w:before="40" w:after="40"/>
              <w:rPr>
                <w:sz w:val="20"/>
              </w:rPr>
            </w:pPr>
            <w:r w:rsidRPr="009C73AA">
              <w:rPr>
                <w:sz w:val="20"/>
              </w:rPr>
              <w:t>2</w:t>
            </w:r>
          </w:p>
        </w:tc>
        <w:tc>
          <w:tcPr>
            <w:tcW w:w="4010" w:type="dxa"/>
            <w:vAlign w:val="center"/>
          </w:tcPr>
          <w:p w:rsidR="00DD05F8" w:rsidRPr="009C73AA" w:rsidRDefault="00537C40" w:rsidP="00F03221">
            <w:pPr>
              <w:rPr>
                <w:sz w:val="20"/>
              </w:rPr>
            </w:pPr>
            <w:r>
              <w:rPr>
                <w:sz w:val="20"/>
              </w:rPr>
              <w:t>The user entered</w:t>
            </w:r>
            <w:r w:rsidR="00DD05F8" w:rsidRPr="009C73AA">
              <w:rPr>
                <w:sz w:val="20"/>
              </w:rPr>
              <w:t xml:space="preserve"> the wrong answer for either question on the </w:t>
            </w:r>
            <w:r w:rsidR="00996DCF" w:rsidRPr="00996DCF">
              <w:rPr>
                <w:b/>
                <w:smallCaps/>
                <w:color w:val="E36C0A" w:themeColor="accent6" w:themeShade="BF"/>
                <w:sz w:val="20"/>
              </w:rPr>
              <w:t>Security Questions</w:t>
            </w:r>
            <w:r w:rsidR="00DD05F8" w:rsidRPr="009C73AA">
              <w:rPr>
                <w:sz w:val="20"/>
              </w:rPr>
              <w:t xml:space="preserve"> tab.</w:t>
            </w:r>
          </w:p>
        </w:tc>
        <w:tc>
          <w:tcPr>
            <w:tcW w:w="4915" w:type="dxa"/>
            <w:vAlign w:val="center"/>
          </w:tcPr>
          <w:p w:rsidR="009C73AA" w:rsidRPr="008F77BC" w:rsidRDefault="00996DCF" w:rsidP="009C73AA">
            <w:pPr>
              <w:spacing w:after="240"/>
              <w:rPr>
                <w:color w:val="E36C0A" w:themeColor="accent6" w:themeShade="BF"/>
                <w:sz w:val="20"/>
              </w:rPr>
            </w:pPr>
            <w:r w:rsidRPr="008F77BC">
              <w:rPr>
                <w:color w:val="E36C0A" w:themeColor="accent6" w:themeShade="BF"/>
                <w:sz w:val="20"/>
              </w:rPr>
              <w:t>You may have entered one or more incorrect answers. Please try again.</w:t>
            </w:r>
          </w:p>
          <w:p w:rsidR="00DD05F8" w:rsidRPr="00A23EF2" w:rsidRDefault="00996DCF" w:rsidP="00A23EF2">
            <w:pPr>
              <w:rPr>
                <w:rStyle w:val="section-error"/>
                <w:color w:val="E36C0A" w:themeColor="accent6" w:themeShade="BF"/>
                <w:sz w:val="20"/>
              </w:rPr>
            </w:pPr>
            <w:r w:rsidRPr="00A23EF2">
              <w:rPr>
                <w:color w:val="E36C0A" w:themeColor="accent6" w:themeShade="BF"/>
                <w:sz w:val="20"/>
              </w:rPr>
              <w:t>If this problem persists, please contact Customer Service</w:t>
            </w:r>
            <w:r w:rsidR="00A23EF2" w:rsidRPr="00A23EF2">
              <w:rPr>
                <w:color w:val="E36C0A" w:themeColor="accent6" w:themeShade="BF"/>
                <w:sz w:val="20"/>
              </w:rPr>
              <w:t>.</w:t>
            </w:r>
          </w:p>
        </w:tc>
      </w:tr>
      <w:tr w:rsidR="009C73AA" w:rsidRPr="009C73AA" w:rsidTr="00F03221">
        <w:tc>
          <w:tcPr>
            <w:tcW w:w="561" w:type="dxa"/>
            <w:vMerge w:val="restart"/>
            <w:vAlign w:val="center"/>
          </w:tcPr>
          <w:p w:rsidR="00AB45D6" w:rsidRDefault="00996DCF">
            <w:pPr>
              <w:tabs>
                <w:tab w:val="left" w:pos="6530"/>
              </w:tabs>
              <w:spacing w:before="40" w:after="40"/>
              <w:rPr>
                <w:sz w:val="20"/>
              </w:rPr>
            </w:pPr>
            <w:r w:rsidRPr="00996DCF">
              <w:rPr>
                <w:sz w:val="20"/>
              </w:rPr>
              <w:t>3</w:t>
            </w:r>
          </w:p>
        </w:tc>
        <w:tc>
          <w:tcPr>
            <w:tcW w:w="4010" w:type="dxa"/>
            <w:vAlign w:val="center"/>
          </w:tcPr>
          <w:p w:rsidR="00AB45D6" w:rsidRDefault="009C73AA">
            <w:pPr>
              <w:tabs>
                <w:tab w:val="left" w:pos="6530"/>
              </w:tabs>
              <w:spacing w:before="40" w:after="40"/>
              <w:rPr>
                <w:color w:val="7030A0"/>
                <w:sz w:val="20"/>
              </w:rPr>
            </w:pPr>
            <w:r w:rsidRPr="009C73AA">
              <w:rPr>
                <w:sz w:val="20"/>
              </w:rPr>
              <w:t xml:space="preserve">The user </w:t>
            </w:r>
            <w:r>
              <w:rPr>
                <w:sz w:val="20"/>
              </w:rPr>
              <w:t>did not fill out one or more fields on the</w:t>
            </w:r>
            <w:r w:rsidRPr="009C73AA">
              <w:rPr>
                <w:sz w:val="20"/>
              </w:rPr>
              <w:t xml:space="preserve"> </w:t>
            </w:r>
            <w:r w:rsidRPr="009C73AA">
              <w:rPr>
                <w:b/>
                <w:smallCaps/>
                <w:color w:val="E36C0A" w:themeColor="accent6" w:themeShade="BF"/>
                <w:sz w:val="20"/>
              </w:rPr>
              <w:t>Reset Password</w:t>
            </w:r>
            <w:r w:rsidRPr="009C73AA">
              <w:rPr>
                <w:sz w:val="20"/>
              </w:rPr>
              <w:t xml:space="preserve"> tab.</w:t>
            </w:r>
          </w:p>
        </w:tc>
        <w:tc>
          <w:tcPr>
            <w:tcW w:w="4915" w:type="dxa"/>
            <w:vAlign w:val="center"/>
          </w:tcPr>
          <w:p w:rsidR="00AB45D6" w:rsidRPr="008F77BC" w:rsidRDefault="00996DCF">
            <w:pPr>
              <w:tabs>
                <w:tab w:val="left" w:pos="6530"/>
              </w:tabs>
              <w:spacing w:before="40" w:after="40"/>
              <w:rPr>
                <w:color w:val="E36C0A" w:themeColor="accent6" w:themeShade="BF"/>
                <w:sz w:val="20"/>
              </w:rPr>
            </w:pPr>
            <w:r w:rsidRPr="008F77BC">
              <w:rPr>
                <w:rStyle w:val="section-error"/>
                <w:color w:val="E36C0A" w:themeColor="accent6" w:themeShade="BF"/>
                <w:sz w:val="20"/>
              </w:rPr>
              <w:t>Password must be supplied.</w:t>
            </w:r>
          </w:p>
        </w:tc>
      </w:tr>
      <w:tr w:rsidR="009C73AA" w:rsidRPr="009C73AA" w:rsidTr="00F03221">
        <w:tc>
          <w:tcPr>
            <w:tcW w:w="561" w:type="dxa"/>
            <w:vMerge/>
            <w:vAlign w:val="center"/>
          </w:tcPr>
          <w:p w:rsidR="00AB45D6" w:rsidRDefault="00AB45D6">
            <w:pPr>
              <w:tabs>
                <w:tab w:val="left" w:pos="6530"/>
              </w:tabs>
              <w:spacing w:before="40" w:after="40"/>
              <w:rPr>
                <w:sz w:val="20"/>
              </w:rPr>
            </w:pPr>
          </w:p>
        </w:tc>
        <w:tc>
          <w:tcPr>
            <w:tcW w:w="4010" w:type="dxa"/>
            <w:vAlign w:val="center"/>
          </w:tcPr>
          <w:p w:rsidR="00AB45D6" w:rsidRDefault="009C73AA">
            <w:pPr>
              <w:tabs>
                <w:tab w:val="left" w:pos="6530"/>
              </w:tabs>
              <w:spacing w:before="40" w:after="40"/>
              <w:rPr>
                <w:color w:val="7030A0"/>
                <w:sz w:val="20"/>
              </w:rPr>
            </w:pPr>
            <w:r w:rsidRPr="009C73AA">
              <w:rPr>
                <w:sz w:val="20"/>
              </w:rPr>
              <w:t xml:space="preserve">The user </w:t>
            </w:r>
            <w:r>
              <w:rPr>
                <w:sz w:val="20"/>
              </w:rPr>
              <w:t>entered</w:t>
            </w:r>
            <w:r w:rsidRPr="009C73AA">
              <w:rPr>
                <w:sz w:val="20"/>
              </w:rPr>
              <w:t xml:space="preserve"> incorrect information on the </w:t>
            </w:r>
            <w:r w:rsidRPr="009C73AA">
              <w:rPr>
                <w:b/>
                <w:smallCaps/>
                <w:color w:val="E36C0A" w:themeColor="accent6" w:themeShade="BF"/>
                <w:sz w:val="20"/>
              </w:rPr>
              <w:t>Reset Password</w:t>
            </w:r>
            <w:r w:rsidRPr="009C73AA">
              <w:rPr>
                <w:sz w:val="20"/>
              </w:rPr>
              <w:t xml:space="preserve"> tab.</w:t>
            </w:r>
          </w:p>
        </w:tc>
        <w:tc>
          <w:tcPr>
            <w:tcW w:w="4915" w:type="dxa"/>
            <w:vAlign w:val="center"/>
          </w:tcPr>
          <w:p w:rsidR="00F52BB7" w:rsidRDefault="00996DCF">
            <w:pPr>
              <w:tabs>
                <w:tab w:val="left" w:pos="6530"/>
              </w:tabs>
              <w:spacing w:before="40" w:after="40"/>
              <w:rPr>
                <w:ins w:id="1598" w:author="Stephen Adams" w:date="2011-09-13T11:29:00Z"/>
                <w:rStyle w:val="section-error"/>
                <w:color w:val="E36C0A" w:themeColor="accent6" w:themeShade="BF"/>
                <w:sz w:val="20"/>
              </w:rPr>
            </w:pPr>
            <w:r w:rsidRPr="008F77BC">
              <w:rPr>
                <w:rStyle w:val="section-error"/>
                <w:color w:val="E36C0A" w:themeColor="accent6" w:themeShade="BF"/>
                <w:sz w:val="20"/>
              </w:rPr>
              <w:t>Must be 8-20 characters</w:t>
            </w:r>
            <w:ins w:id="1599" w:author="Stephen Adams" w:date="2011-09-13T11:29:00Z">
              <w:r w:rsidR="00F52BB7">
                <w:rPr>
                  <w:rStyle w:val="section-error"/>
                  <w:color w:val="E36C0A" w:themeColor="accent6" w:themeShade="BF"/>
                  <w:sz w:val="20"/>
                </w:rPr>
                <w:t xml:space="preserve"> (no spaces)</w:t>
              </w:r>
            </w:ins>
          </w:p>
          <w:p w:rsidR="00AB45D6" w:rsidRDefault="00996DCF">
            <w:pPr>
              <w:tabs>
                <w:tab w:val="left" w:pos="6530"/>
              </w:tabs>
              <w:spacing w:before="40" w:after="40"/>
              <w:rPr>
                <w:ins w:id="1600" w:author="Stephen Adams" w:date="2011-09-13T11:29:00Z"/>
                <w:rStyle w:val="section-error"/>
                <w:color w:val="E36C0A" w:themeColor="accent6" w:themeShade="BF"/>
                <w:sz w:val="20"/>
              </w:rPr>
            </w:pPr>
            <w:del w:id="1601" w:author="Stephen Adams" w:date="2011-09-13T11:29:00Z">
              <w:r w:rsidRPr="008F77BC" w:rsidDel="00F52BB7">
                <w:rPr>
                  <w:rStyle w:val="section-error"/>
                  <w:color w:val="E36C0A" w:themeColor="accent6" w:themeShade="BF"/>
                  <w:sz w:val="20"/>
                </w:rPr>
                <w:delText>; only letters and numbers allowed.</w:delText>
              </w:r>
            </w:del>
            <w:ins w:id="1602" w:author="Stephen Adams" w:date="2011-09-13T11:29:00Z">
              <w:r w:rsidR="00F52BB7">
                <w:rPr>
                  <w:rStyle w:val="section-error"/>
                  <w:color w:val="E36C0A" w:themeColor="accent6" w:themeShade="BF"/>
                  <w:sz w:val="20"/>
                </w:rPr>
                <w:t>Password must contain upper and lower-case letters</w:t>
              </w:r>
            </w:ins>
          </w:p>
          <w:p w:rsidR="00F52BB7" w:rsidRPr="008F77BC" w:rsidRDefault="00F52BB7">
            <w:pPr>
              <w:tabs>
                <w:tab w:val="left" w:pos="6530"/>
              </w:tabs>
              <w:spacing w:before="40" w:after="40"/>
              <w:rPr>
                <w:color w:val="E36C0A" w:themeColor="accent6" w:themeShade="BF"/>
                <w:sz w:val="20"/>
              </w:rPr>
            </w:pPr>
            <w:ins w:id="1603" w:author="Stephen Adams" w:date="2011-09-13T11:30:00Z">
              <w:r>
                <w:rPr>
                  <w:rStyle w:val="section-error"/>
                  <w:color w:val="E36C0A" w:themeColor="accent6" w:themeShade="BF"/>
                  <w:sz w:val="20"/>
                </w:rPr>
                <w:t>Password must contain at least one special character</w:t>
              </w:r>
            </w:ins>
          </w:p>
        </w:tc>
      </w:tr>
      <w:tr w:rsidR="009C73AA" w:rsidRPr="009C73AA" w:rsidTr="00F03221">
        <w:tc>
          <w:tcPr>
            <w:tcW w:w="561" w:type="dxa"/>
            <w:vMerge/>
            <w:vAlign w:val="center"/>
          </w:tcPr>
          <w:p w:rsidR="009C73AA" w:rsidRPr="009C73AA" w:rsidRDefault="009C73AA" w:rsidP="000A60E0">
            <w:pPr>
              <w:tabs>
                <w:tab w:val="left" w:pos="6530"/>
              </w:tabs>
              <w:spacing w:before="40" w:after="40"/>
              <w:rPr>
                <w:sz w:val="20"/>
              </w:rPr>
            </w:pPr>
          </w:p>
        </w:tc>
        <w:tc>
          <w:tcPr>
            <w:tcW w:w="4010" w:type="dxa"/>
            <w:vAlign w:val="center"/>
          </w:tcPr>
          <w:p w:rsidR="009C73AA" w:rsidRPr="009C73AA" w:rsidRDefault="009C73AA" w:rsidP="00537C40">
            <w:pPr>
              <w:tabs>
                <w:tab w:val="left" w:pos="6530"/>
              </w:tabs>
              <w:spacing w:before="40" w:after="40"/>
              <w:rPr>
                <w:color w:val="7030A0"/>
                <w:sz w:val="20"/>
              </w:rPr>
            </w:pPr>
            <w:r w:rsidRPr="009C73AA">
              <w:rPr>
                <w:sz w:val="20"/>
              </w:rPr>
              <w:t xml:space="preserve">The user </w:t>
            </w:r>
            <w:r w:rsidR="00537C40">
              <w:rPr>
                <w:sz w:val="20"/>
              </w:rPr>
              <w:t xml:space="preserve"> entered a different password in each of the fields on the </w:t>
            </w:r>
            <w:r w:rsidRPr="009C73AA">
              <w:rPr>
                <w:b/>
                <w:smallCaps/>
                <w:color w:val="E36C0A" w:themeColor="accent6" w:themeShade="BF"/>
                <w:sz w:val="20"/>
              </w:rPr>
              <w:t>Reset Password</w:t>
            </w:r>
            <w:r w:rsidRPr="009C73AA">
              <w:rPr>
                <w:sz w:val="20"/>
              </w:rPr>
              <w:t xml:space="preserve"> tab.</w:t>
            </w:r>
          </w:p>
        </w:tc>
        <w:tc>
          <w:tcPr>
            <w:tcW w:w="4915" w:type="dxa"/>
            <w:vAlign w:val="center"/>
          </w:tcPr>
          <w:p w:rsidR="009C73AA" w:rsidRPr="008F77BC" w:rsidRDefault="00996DCF" w:rsidP="00F52BB7">
            <w:pPr>
              <w:tabs>
                <w:tab w:val="left" w:pos="6530"/>
              </w:tabs>
              <w:spacing w:before="40" w:after="40"/>
              <w:rPr>
                <w:rStyle w:val="section-error"/>
                <w:color w:val="E36C0A" w:themeColor="accent6" w:themeShade="BF"/>
                <w:sz w:val="20"/>
              </w:rPr>
            </w:pPr>
            <w:del w:id="1604" w:author="Stephen Adams" w:date="2011-09-13T11:28:00Z">
              <w:r w:rsidRPr="008F77BC" w:rsidDel="00F52BB7">
                <w:rPr>
                  <w:rStyle w:val="section-error"/>
                  <w:color w:val="E36C0A" w:themeColor="accent6" w:themeShade="BF"/>
                  <w:sz w:val="20"/>
                </w:rPr>
                <w:delText>The p</w:delText>
              </w:r>
            </w:del>
            <w:ins w:id="1605" w:author="Stephen Adams" w:date="2011-09-13T11:28:00Z">
              <w:r w:rsidR="00F52BB7">
                <w:rPr>
                  <w:rStyle w:val="section-error"/>
                  <w:color w:val="E36C0A" w:themeColor="accent6" w:themeShade="BF"/>
                  <w:sz w:val="20"/>
                </w:rPr>
                <w:t>P</w:t>
              </w:r>
            </w:ins>
            <w:r w:rsidRPr="008F77BC">
              <w:rPr>
                <w:rStyle w:val="section-error"/>
                <w:color w:val="E36C0A" w:themeColor="accent6" w:themeShade="BF"/>
                <w:sz w:val="20"/>
              </w:rPr>
              <w:t xml:space="preserve">asswords do not match. </w:t>
            </w:r>
            <w:del w:id="1606" w:author="Stephen Adams" w:date="2011-09-13T11:28:00Z">
              <w:r w:rsidRPr="008F77BC" w:rsidDel="00F52BB7">
                <w:rPr>
                  <w:rStyle w:val="section-error"/>
                  <w:color w:val="E36C0A" w:themeColor="accent6" w:themeShade="BF"/>
                  <w:sz w:val="20"/>
                </w:rPr>
                <w:delText>Please re-enter your new password in both fields.</w:delText>
              </w:r>
            </w:del>
            <w:r w:rsidRPr="008F77BC">
              <w:rPr>
                <w:rStyle w:val="section-error"/>
                <w:vanish/>
                <w:color w:val="E36C0A" w:themeColor="accent6" w:themeShade="BF"/>
                <w:sz w:val="20"/>
              </w:rPr>
              <w:t>We cannot complete this operation at this time, please contact Customer Service for assistance.</w:t>
            </w:r>
          </w:p>
        </w:tc>
      </w:tr>
    </w:tbl>
    <w:p w:rsidR="00AB45D6" w:rsidRPr="00A23EF2" w:rsidRDefault="002A6544" w:rsidP="00A23EF2">
      <w:pPr>
        <w:pStyle w:val="Heading2"/>
      </w:pPr>
      <w:bookmarkStart w:id="1607" w:name="_Toc292202291"/>
      <w:bookmarkStart w:id="1608" w:name="_Toc303757527"/>
      <w:bookmarkStart w:id="1609" w:name="_Toc271864530"/>
      <w:r w:rsidRPr="00A23EF2">
        <w:t>Username Recovery Feature</w:t>
      </w:r>
      <w:bookmarkEnd w:id="1607"/>
      <w:bookmarkEnd w:id="1608"/>
    </w:p>
    <w:p w:rsidR="00792150" w:rsidRPr="00792150" w:rsidRDefault="00792150" w:rsidP="009F2CDE">
      <w:pPr>
        <w:pStyle w:val="Body2"/>
        <w:rPr>
          <w:b/>
        </w:rPr>
      </w:pPr>
      <w:bookmarkStart w:id="1610" w:name="_Toc292202292"/>
      <w:r>
        <w:t>T</w:t>
      </w:r>
      <w:r w:rsidRPr="00C2295F">
        <w:t>he user can access this feature from the Login screen or from My Account after logging in.</w:t>
      </w:r>
      <w:bookmarkEnd w:id="1610"/>
      <w:r w:rsidRPr="00C2295F">
        <w:t xml:space="preserve"> </w:t>
      </w:r>
    </w:p>
    <w:p w:rsidR="00AB45D6" w:rsidRDefault="002A6544" w:rsidP="00F03221">
      <w:pPr>
        <w:pStyle w:val="Heading3"/>
      </w:pPr>
      <w:bookmarkStart w:id="1611" w:name="_Toc292202293"/>
      <w:bookmarkStart w:id="1612" w:name="_Toc303757528"/>
      <w:del w:id="1613" w:author="Stephen Adams" w:date="2011-09-30T14:35:00Z">
        <w:r w:rsidDel="00F766BD">
          <w:delText xml:space="preserve">Forgot Your </w:delText>
        </w:r>
      </w:del>
      <w:r>
        <w:t>Username</w:t>
      </w:r>
      <w:ins w:id="1614" w:author="Stephen Adams" w:date="2011-09-30T14:35:00Z">
        <w:r w:rsidR="00F766BD">
          <w:t xml:space="preserve"> Recovery</w:t>
        </w:r>
      </w:ins>
      <w:r>
        <w:t xml:space="preserve"> – User Information Page</w:t>
      </w:r>
      <w:bookmarkEnd w:id="1611"/>
      <w:bookmarkEnd w:id="1612"/>
    </w:p>
    <w:tbl>
      <w:tblPr>
        <w:tblStyle w:val="TableGrid"/>
        <w:tblW w:w="0" w:type="auto"/>
        <w:tblInd w:w="198" w:type="dxa"/>
        <w:tblLook w:val="04A0" w:firstRow="1" w:lastRow="0" w:firstColumn="1" w:lastColumn="0" w:noHBand="0" w:noVBand="1"/>
      </w:tblPr>
      <w:tblGrid>
        <w:gridCol w:w="3752"/>
        <w:gridCol w:w="5518"/>
      </w:tblGrid>
      <w:tr w:rsidR="00792150" w:rsidRPr="00EA4DBD" w:rsidTr="003A4288">
        <w:trPr>
          <w:tblHeader/>
        </w:trPr>
        <w:tc>
          <w:tcPr>
            <w:tcW w:w="9270" w:type="dxa"/>
            <w:gridSpan w:val="2"/>
            <w:shd w:val="clear" w:color="auto" w:fill="D9D9D9" w:themeFill="background1" w:themeFillShade="D9"/>
          </w:tcPr>
          <w:p w:rsidR="00792150" w:rsidRPr="00EA4DBD" w:rsidRDefault="00792150" w:rsidP="003A4288">
            <w:pPr>
              <w:pStyle w:val="Body2"/>
              <w:spacing w:before="40" w:after="40"/>
              <w:ind w:left="0"/>
              <w:jc w:val="center"/>
              <w:rPr>
                <w:b/>
              </w:rPr>
            </w:pPr>
            <w:del w:id="1615" w:author="Stephen Adams" w:date="2011-09-30T14:40:00Z">
              <w:r w:rsidDel="00F766BD">
                <w:rPr>
                  <w:b/>
                </w:rPr>
                <w:delText>Forgot your username</w:delText>
              </w:r>
            </w:del>
            <w:ins w:id="1616" w:author="Stephen Adams" w:date="2011-09-30T14:40:00Z">
              <w:r w:rsidR="00F766BD">
                <w:rPr>
                  <w:b/>
                </w:rPr>
                <w:t>Username Recovery</w:t>
              </w:r>
            </w:ins>
          </w:p>
        </w:tc>
      </w:tr>
      <w:tr w:rsidR="00792150" w:rsidRPr="00EA4DBD" w:rsidTr="003A4288">
        <w:trPr>
          <w:tblHeader/>
        </w:trPr>
        <w:tc>
          <w:tcPr>
            <w:tcW w:w="3752" w:type="dxa"/>
            <w:shd w:val="clear" w:color="auto" w:fill="D9D9D9" w:themeFill="background1" w:themeFillShade="D9"/>
          </w:tcPr>
          <w:p w:rsidR="00792150" w:rsidRPr="00EA4DBD" w:rsidRDefault="00792150" w:rsidP="003A4288">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792150" w:rsidRPr="00EA4DBD" w:rsidRDefault="00792150" w:rsidP="003A4288">
            <w:pPr>
              <w:pStyle w:val="Body2"/>
              <w:spacing w:before="40" w:after="40"/>
              <w:ind w:left="0"/>
              <w:jc w:val="center"/>
              <w:rPr>
                <w:b/>
              </w:rPr>
            </w:pPr>
            <w:r w:rsidRPr="00EA4DBD">
              <w:rPr>
                <w:b/>
              </w:rPr>
              <w:t>Label/Content</w:t>
            </w:r>
          </w:p>
        </w:tc>
      </w:tr>
      <w:tr w:rsidR="00792150" w:rsidTr="003A4288">
        <w:tc>
          <w:tcPr>
            <w:tcW w:w="3752" w:type="dxa"/>
          </w:tcPr>
          <w:p w:rsidR="00792150" w:rsidRDefault="00792150" w:rsidP="003A4288">
            <w:pPr>
              <w:pStyle w:val="Body2"/>
              <w:spacing w:before="40" w:after="40"/>
              <w:ind w:left="0"/>
            </w:pPr>
            <w:r w:rsidRPr="00BD0780">
              <w:t xml:space="preserve">Browser </w:t>
            </w:r>
            <w:r>
              <w:t>window title</w:t>
            </w:r>
          </w:p>
        </w:tc>
        <w:tc>
          <w:tcPr>
            <w:tcW w:w="5518" w:type="dxa"/>
          </w:tcPr>
          <w:p w:rsidR="00792150" w:rsidRPr="00EA4DBD" w:rsidRDefault="00792150" w:rsidP="00F766BD">
            <w:pPr>
              <w:pStyle w:val="Body2"/>
              <w:spacing w:before="40" w:after="40"/>
              <w:ind w:left="0"/>
              <w:rPr>
                <w:color w:val="E36C0A" w:themeColor="accent6" w:themeShade="BF"/>
              </w:rPr>
            </w:pPr>
            <w:del w:id="1617" w:author="Stephen Adams" w:date="2011-10-04T12:29:00Z">
              <w:r w:rsidDel="00EA3FFE">
                <w:rPr>
                  <w:color w:val="E36C0A" w:themeColor="accent6" w:themeShade="BF"/>
                </w:rPr>
                <w:delText>Forgot</w:delText>
              </w:r>
            </w:del>
            <w:ins w:id="1618" w:author="Stephen Adams" w:date="2011-10-04T12:29:00Z">
              <w:r w:rsidR="00EA3FFE">
                <w:rPr>
                  <w:color w:val="E36C0A" w:themeColor="accent6" w:themeShade="BF"/>
                </w:rPr>
                <w:t>Username Recovery</w:t>
              </w:r>
            </w:ins>
            <w:del w:id="1619" w:author="Stephen Adams" w:date="2011-09-30T14:35:00Z">
              <w:r w:rsidDel="00F766BD">
                <w:rPr>
                  <w:color w:val="E36C0A" w:themeColor="accent6" w:themeShade="BF"/>
                </w:rPr>
                <w:delText xml:space="preserve"> your username</w:delText>
              </w:r>
            </w:del>
          </w:p>
        </w:tc>
      </w:tr>
      <w:tr w:rsidR="00792150" w:rsidTr="003A4288">
        <w:tc>
          <w:tcPr>
            <w:tcW w:w="3752" w:type="dxa"/>
          </w:tcPr>
          <w:p w:rsidR="00792150" w:rsidRDefault="00792150" w:rsidP="003A4288">
            <w:pPr>
              <w:pStyle w:val="Body2"/>
              <w:spacing w:before="40" w:after="40"/>
              <w:ind w:left="0"/>
            </w:pPr>
            <w:r>
              <w:t>Banner title</w:t>
            </w:r>
          </w:p>
        </w:tc>
        <w:tc>
          <w:tcPr>
            <w:tcW w:w="5518" w:type="dxa"/>
          </w:tcPr>
          <w:p w:rsidR="00792150" w:rsidRPr="00EA4DBD" w:rsidRDefault="00792150" w:rsidP="003A4288">
            <w:pPr>
              <w:pStyle w:val="Body2"/>
              <w:spacing w:before="40" w:after="40"/>
              <w:ind w:left="0"/>
              <w:rPr>
                <w:color w:val="E36C0A" w:themeColor="accent6" w:themeShade="BF"/>
              </w:rPr>
            </w:pPr>
            <w:del w:id="1620" w:author="Stephen Adams" w:date="2011-09-30T14:36:00Z">
              <w:r w:rsidDel="00F766BD">
                <w:rPr>
                  <w:color w:val="E36C0A" w:themeColor="accent6" w:themeShade="BF"/>
                </w:rPr>
                <w:delText>Forgot your username</w:delText>
              </w:r>
            </w:del>
            <w:ins w:id="1621" w:author="Stephen Adams" w:date="2011-09-30T14:36:00Z">
              <w:r w:rsidR="00F766BD">
                <w:rPr>
                  <w:color w:val="E36C0A" w:themeColor="accent6" w:themeShade="BF"/>
                </w:rPr>
                <w:t>Username Recovery</w:t>
              </w:r>
            </w:ins>
          </w:p>
        </w:tc>
      </w:tr>
      <w:tr w:rsidR="00792150" w:rsidTr="003A4288">
        <w:tc>
          <w:tcPr>
            <w:tcW w:w="3752" w:type="dxa"/>
          </w:tcPr>
          <w:p w:rsidR="00792150" w:rsidRDefault="00792150" w:rsidP="003A4288">
            <w:pPr>
              <w:pStyle w:val="Body2"/>
              <w:spacing w:before="40" w:after="40"/>
              <w:ind w:left="0"/>
            </w:pPr>
            <w:r>
              <w:t>Page subtitle</w:t>
            </w:r>
          </w:p>
        </w:tc>
        <w:tc>
          <w:tcPr>
            <w:tcW w:w="5518" w:type="dxa"/>
          </w:tcPr>
          <w:p w:rsidR="00792150" w:rsidRPr="00EA4DBD" w:rsidRDefault="00792150" w:rsidP="003A4288">
            <w:pPr>
              <w:pStyle w:val="Body2"/>
              <w:spacing w:before="40" w:after="40"/>
              <w:ind w:left="0"/>
              <w:rPr>
                <w:smallCaps/>
                <w:color w:val="E36C0A" w:themeColor="accent6" w:themeShade="BF"/>
              </w:rPr>
            </w:pPr>
            <w:r>
              <w:rPr>
                <w:smallCaps/>
                <w:color w:val="E36C0A" w:themeColor="accent6" w:themeShade="BF"/>
              </w:rPr>
              <w:t>Username Request Instructions</w:t>
            </w:r>
          </w:p>
        </w:tc>
      </w:tr>
    </w:tbl>
    <w:p w:rsidR="00792150" w:rsidRDefault="00792150" w:rsidP="00781BEF">
      <w:pPr>
        <w:rPr>
          <w:sz w:val="20"/>
        </w:rPr>
      </w:pPr>
    </w:p>
    <w:p w:rsidR="009F2CDE" w:rsidRDefault="009F2CDE">
      <w:pPr>
        <w:rPr>
          <w:sz w:val="20"/>
        </w:rPr>
      </w:pPr>
      <w:r>
        <w:rPr>
          <w:sz w:val="20"/>
        </w:rPr>
        <w:br w:type="page"/>
      </w:r>
    </w:p>
    <w:p w:rsidR="00781BEF" w:rsidRDefault="00781BEF" w:rsidP="00781BEF">
      <w:pPr>
        <w:rPr>
          <w:sz w:val="20"/>
        </w:rPr>
      </w:pPr>
      <w:r w:rsidRPr="008D1BFB">
        <w:rPr>
          <w:sz w:val="20"/>
        </w:rPr>
        <w:lastRenderedPageBreak/>
        <w:t xml:space="preserve">The </w:t>
      </w:r>
      <w:r>
        <w:rPr>
          <w:sz w:val="20"/>
        </w:rPr>
        <w:t xml:space="preserve">first tab control on the </w:t>
      </w:r>
      <w:ins w:id="1622" w:author="Stephen Adams" w:date="2011-09-30T14:36:00Z">
        <w:r w:rsidR="00F766BD">
          <w:rPr>
            <w:sz w:val="20"/>
          </w:rPr>
          <w:t xml:space="preserve">Username </w:t>
        </w:r>
        <w:proofErr w:type="spellStart"/>
        <w:r w:rsidR="00F766BD">
          <w:rPr>
            <w:sz w:val="20"/>
          </w:rPr>
          <w:t>Recovery</w:t>
        </w:r>
      </w:ins>
      <w:del w:id="1623" w:author="Stephen Adams" w:date="2011-09-30T14:36:00Z">
        <w:r w:rsidRPr="00D459F3" w:rsidDel="00F766BD">
          <w:rPr>
            <w:b/>
            <w:color w:val="E36C0A" w:themeColor="accent6" w:themeShade="BF"/>
            <w:sz w:val="20"/>
          </w:rPr>
          <w:delText xml:space="preserve">Forgot your </w:delText>
        </w:r>
        <w:r w:rsidDel="00F766BD">
          <w:rPr>
            <w:b/>
            <w:color w:val="E36C0A" w:themeColor="accent6" w:themeShade="BF"/>
            <w:sz w:val="20"/>
          </w:rPr>
          <w:delText>username</w:delText>
        </w:r>
        <w:r w:rsidDel="00F766BD">
          <w:rPr>
            <w:sz w:val="20"/>
          </w:rPr>
          <w:delText xml:space="preserve"> </w:delText>
        </w:r>
      </w:del>
      <w:r>
        <w:rPr>
          <w:sz w:val="20"/>
        </w:rPr>
        <w:t>page</w:t>
      </w:r>
      <w:proofErr w:type="spellEnd"/>
      <w:r>
        <w:rPr>
          <w:sz w:val="20"/>
        </w:rPr>
        <w:t xml:space="preserve"> is labeled </w:t>
      </w:r>
      <w:r>
        <w:rPr>
          <w:b/>
          <w:smallCaps/>
          <w:color w:val="E36C0A" w:themeColor="accent6" w:themeShade="BF"/>
          <w:sz w:val="20"/>
        </w:rPr>
        <w:t>User Information</w:t>
      </w:r>
      <w:r w:rsidRPr="00BA7C79">
        <w:rPr>
          <w:sz w:val="20"/>
        </w:rPr>
        <w:t xml:space="preserve"> </w:t>
      </w:r>
      <w:r>
        <w:rPr>
          <w:sz w:val="20"/>
        </w:rPr>
        <w:t>and looks like this</w:t>
      </w:r>
      <w:r w:rsidRPr="008D1BFB">
        <w:rPr>
          <w:sz w:val="20"/>
        </w:rPr>
        <w:t>:</w:t>
      </w:r>
    </w:p>
    <w:p w:rsidR="00792150" w:rsidRDefault="00792150" w:rsidP="00781BEF">
      <w:pPr>
        <w:rPr>
          <w:sz w:val="20"/>
        </w:rPr>
      </w:pPr>
    </w:p>
    <w:p w:rsidR="00AB45D6" w:rsidRDefault="00A1465C" w:rsidP="00792150">
      <w:pPr>
        <w:pStyle w:val="Body2"/>
        <w:ind w:left="0"/>
      </w:pPr>
      <w:r w:rsidRPr="00A1465C">
        <w:rPr>
          <w:noProof/>
        </w:rPr>
        <w:drawing>
          <wp:inline distT="0" distB="0" distL="0" distR="0" wp14:anchorId="7BF82DC0" wp14:editId="7B002132">
            <wp:extent cx="5886450" cy="3597908"/>
            <wp:effectExtent l="19050" t="19050" r="19050" b="21592"/>
            <wp:docPr id="68" name="Picture 19" descr="C:\DOCUME~1\sadams\LOCALS~1\Temp\SNAGHTML127c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1\sadams\LOCALS~1\Temp\SNAGHTML127ceaf.PNG"/>
                    <pic:cNvPicPr>
                      <a:picLocks noChangeAspect="1" noChangeArrowheads="1"/>
                    </pic:cNvPicPr>
                  </pic:nvPicPr>
                  <pic:blipFill>
                    <a:blip r:embed="rId48" cstate="print"/>
                    <a:srcRect/>
                    <a:stretch>
                      <a:fillRect/>
                    </a:stretch>
                  </pic:blipFill>
                  <pic:spPr bwMode="auto">
                    <a:xfrm>
                      <a:off x="0" y="0"/>
                      <a:ext cx="5886450" cy="3597908"/>
                    </a:xfrm>
                    <a:prstGeom prst="rect">
                      <a:avLst/>
                    </a:prstGeom>
                    <a:noFill/>
                    <a:ln w="9525">
                      <a:solidFill>
                        <a:schemeClr val="tx1"/>
                      </a:solidFill>
                      <a:miter lim="800000"/>
                      <a:headEnd/>
                      <a:tailEnd/>
                    </a:ln>
                  </pic:spPr>
                </pic:pic>
              </a:graphicData>
            </a:graphic>
          </wp:inline>
        </w:drawing>
      </w:r>
    </w:p>
    <w:p w:rsidR="00A25598" w:rsidRDefault="00A25598" w:rsidP="00A25598">
      <w:pPr>
        <w:pStyle w:val="Body2"/>
        <w:ind w:left="0"/>
      </w:pPr>
      <w:r w:rsidRPr="00A25598">
        <w:rPr>
          <w:b/>
        </w:rPr>
        <w:t>Instruction text:</w:t>
      </w:r>
      <w:r>
        <w:t xml:space="preserve"> </w:t>
      </w:r>
    </w:p>
    <w:p w:rsidR="00A25598" w:rsidRPr="00735BFC" w:rsidRDefault="00A25598" w:rsidP="00735BFC">
      <w:pPr>
        <w:pStyle w:val="Body2"/>
        <w:ind w:left="0"/>
        <w:rPr>
          <w:color w:val="E36C0A" w:themeColor="accent6" w:themeShade="BF"/>
        </w:rPr>
      </w:pPr>
      <w:r w:rsidRPr="00A25598">
        <w:rPr>
          <w:color w:val="E36C0A" w:themeColor="accent6" w:themeShade="BF"/>
        </w:rPr>
        <w:t>Pleas</w:t>
      </w:r>
      <w:r w:rsidR="00A23EF2">
        <w:rPr>
          <w:color w:val="E36C0A" w:themeColor="accent6" w:themeShade="BF"/>
        </w:rPr>
        <w:t>e enter your information below, c</w:t>
      </w:r>
      <w:r w:rsidRPr="00A25598">
        <w:rPr>
          <w:color w:val="E36C0A" w:themeColor="accent6" w:themeShade="BF"/>
        </w:rPr>
        <w:t xml:space="preserve">lick the </w:t>
      </w:r>
      <w:r w:rsidRPr="00A25598">
        <w:rPr>
          <w:rStyle w:val="Strong"/>
          <w:color w:val="E36C0A" w:themeColor="accent6" w:themeShade="BF"/>
        </w:rPr>
        <w:t>"Continue"</w:t>
      </w:r>
      <w:r w:rsidRPr="00A25598">
        <w:rPr>
          <w:color w:val="E36C0A" w:themeColor="accent6" w:themeShade="BF"/>
        </w:rPr>
        <w:t xml:space="preserve"> button and we will</w:t>
      </w:r>
      <w:r w:rsidR="00735BFC">
        <w:rPr>
          <w:color w:val="E36C0A" w:themeColor="accent6" w:themeShade="BF"/>
        </w:rPr>
        <w:t xml:space="preserve"> send you an email </w:t>
      </w:r>
      <w:r w:rsidR="00A23EF2">
        <w:rPr>
          <w:color w:val="E36C0A" w:themeColor="accent6" w:themeShade="BF"/>
        </w:rPr>
        <w:t>containing</w:t>
      </w:r>
      <w:r w:rsidR="00735BFC">
        <w:rPr>
          <w:color w:val="E36C0A" w:themeColor="accent6" w:themeShade="BF"/>
        </w:rPr>
        <w:t xml:space="preserve"> </w:t>
      </w:r>
      <w:r w:rsidRPr="00A25598">
        <w:rPr>
          <w:color w:val="E36C0A" w:themeColor="accent6" w:themeShade="BF"/>
        </w:rPr>
        <w:t>your username.</w:t>
      </w:r>
    </w:p>
    <w:p w:rsidR="00AB45D6" w:rsidRDefault="00A25598" w:rsidP="00F03221">
      <w:pPr>
        <w:pStyle w:val="Heading3"/>
      </w:pPr>
      <w:bookmarkStart w:id="1624" w:name="_Toc292202294"/>
      <w:bookmarkStart w:id="1625" w:name="_Toc303757529"/>
      <w:r>
        <w:t>Forgot Your Username</w:t>
      </w:r>
      <w:r w:rsidR="002A6544">
        <w:t xml:space="preserve"> – Confirmation</w:t>
      </w:r>
      <w:r w:rsidR="00781BEF">
        <w:t xml:space="preserve"> Page</w:t>
      </w:r>
      <w:bookmarkEnd w:id="1624"/>
      <w:bookmarkEnd w:id="1625"/>
    </w:p>
    <w:tbl>
      <w:tblPr>
        <w:tblStyle w:val="TableGrid"/>
        <w:tblW w:w="0" w:type="auto"/>
        <w:tblInd w:w="198" w:type="dxa"/>
        <w:tblLook w:val="04A0" w:firstRow="1" w:lastRow="0" w:firstColumn="1" w:lastColumn="0" w:noHBand="0" w:noVBand="1"/>
      </w:tblPr>
      <w:tblGrid>
        <w:gridCol w:w="3752"/>
        <w:gridCol w:w="5518"/>
      </w:tblGrid>
      <w:tr w:rsidR="00735BFC" w:rsidRPr="00EA4DBD" w:rsidTr="003A4288">
        <w:trPr>
          <w:tblHeader/>
        </w:trPr>
        <w:tc>
          <w:tcPr>
            <w:tcW w:w="9270" w:type="dxa"/>
            <w:gridSpan w:val="2"/>
            <w:shd w:val="clear" w:color="auto" w:fill="D9D9D9" w:themeFill="background1" w:themeFillShade="D9"/>
          </w:tcPr>
          <w:p w:rsidR="00735BFC" w:rsidRPr="00EA4DBD" w:rsidRDefault="00735BFC" w:rsidP="003A4288">
            <w:pPr>
              <w:pStyle w:val="Body2"/>
              <w:spacing w:before="40" w:after="40"/>
              <w:ind w:left="0"/>
              <w:jc w:val="center"/>
              <w:rPr>
                <w:b/>
              </w:rPr>
            </w:pPr>
            <w:del w:id="1626" w:author="Stephen Adams" w:date="2011-09-30T14:40:00Z">
              <w:r w:rsidDel="00F766BD">
                <w:rPr>
                  <w:b/>
                </w:rPr>
                <w:delText xml:space="preserve">Forgot Your </w:delText>
              </w:r>
            </w:del>
            <w:r>
              <w:rPr>
                <w:b/>
              </w:rPr>
              <w:t>Username</w:t>
            </w:r>
            <w:ins w:id="1627" w:author="Stephen Adams" w:date="2011-09-30T14:40:00Z">
              <w:r w:rsidR="00F766BD">
                <w:rPr>
                  <w:b/>
                </w:rPr>
                <w:t xml:space="preserve"> Recovery</w:t>
              </w:r>
            </w:ins>
            <w:r>
              <w:rPr>
                <w:b/>
              </w:rPr>
              <w:t xml:space="preserve"> - Content</w:t>
            </w:r>
          </w:p>
        </w:tc>
      </w:tr>
      <w:tr w:rsidR="00735BFC" w:rsidRPr="00EA4DBD" w:rsidTr="003A4288">
        <w:trPr>
          <w:tblHeader/>
        </w:trPr>
        <w:tc>
          <w:tcPr>
            <w:tcW w:w="3752" w:type="dxa"/>
            <w:shd w:val="clear" w:color="auto" w:fill="D9D9D9" w:themeFill="background1" w:themeFillShade="D9"/>
          </w:tcPr>
          <w:p w:rsidR="00735BFC" w:rsidRPr="00EA4DBD" w:rsidRDefault="00735BFC" w:rsidP="003A4288">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735BFC" w:rsidRPr="00EA4DBD" w:rsidRDefault="00735BFC" w:rsidP="003A4288">
            <w:pPr>
              <w:pStyle w:val="Body2"/>
              <w:spacing w:before="40" w:after="40"/>
              <w:ind w:left="0"/>
              <w:jc w:val="center"/>
              <w:rPr>
                <w:b/>
              </w:rPr>
            </w:pPr>
            <w:r w:rsidRPr="00EA4DBD">
              <w:rPr>
                <w:b/>
              </w:rPr>
              <w:t>Label/Content</w:t>
            </w:r>
          </w:p>
        </w:tc>
      </w:tr>
      <w:tr w:rsidR="00735BFC" w:rsidTr="003A4288">
        <w:tc>
          <w:tcPr>
            <w:tcW w:w="3752" w:type="dxa"/>
          </w:tcPr>
          <w:p w:rsidR="00735BFC" w:rsidRDefault="00735BFC" w:rsidP="003A4288">
            <w:pPr>
              <w:pStyle w:val="Body2"/>
              <w:spacing w:before="40" w:after="40"/>
              <w:ind w:left="0"/>
            </w:pPr>
            <w:r w:rsidRPr="00BD0780">
              <w:t xml:space="preserve">Browser </w:t>
            </w:r>
            <w:r>
              <w:t>window title</w:t>
            </w:r>
          </w:p>
        </w:tc>
        <w:tc>
          <w:tcPr>
            <w:tcW w:w="5518" w:type="dxa"/>
          </w:tcPr>
          <w:p w:rsidR="00735BFC" w:rsidRPr="00EA4DBD" w:rsidRDefault="00735BFC" w:rsidP="003A4288">
            <w:pPr>
              <w:pStyle w:val="Body2"/>
              <w:spacing w:before="40" w:after="40"/>
              <w:ind w:left="0"/>
              <w:rPr>
                <w:color w:val="E36C0A" w:themeColor="accent6" w:themeShade="BF"/>
              </w:rPr>
            </w:pPr>
            <w:del w:id="1628" w:author="Stephen Adams" w:date="2011-10-04T12:33:00Z">
              <w:r w:rsidDel="00EA3FFE">
                <w:rPr>
                  <w:color w:val="E36C0A" w:themeColor="accent6" w:themeShade="BF"/>
                </w:rPr>
                <w:delText>ForgottenUsername</w:delText>
              </w:r>
            </w:del>
            <w:ins w:id="1629" w:author="Stephen Adams" w:date="2011-10-04T12:33:00Z">
              <w:r w:rsidR="00EA3FFE">
                <w:rPr>
                  <w:color w:val="E36C0A" w:themeColor="accent6" w:themeShade="BF"/>
                </w:rPr>
                <w:t>Username Recovery</w:t>
              </w:r>
            </w:ins>
          </w:p>
        </w:tc>
      </w:tr>
      <w:tr w:rsidR="00735BFC" w:rsidTr="003A4288">
        <w:tc>
          <w:tcPr>
            <w:tcW w:w="3752" w:type="dxa"/>
          </w:tcPr>
          <w:p w:rsidR="00735BFC" w:rsidRDefault="00735BFC" w:rsidP="003A4288">
            <w:pPr>
              <w:pStyle w:val="Body2"/>
              <w:spacing w:before="40" w:after="40"/>
              <w:ind w:left="0"/>
            </w:pPr>
            <w:r>
              <w:t>Banner title</w:t>
            </w:r>
          </w:p>
        </w:tc>
        <w:tc>
          <w:tcPr>
            <w:tcW w:w="5518" w:type="dxa"/>
          </w:tcPr>
          <w:p w:rsidR="00735BFC" w:rsidRPr="00EA4DBD" w:rsidRDefault="00735BFC" w:rsidP="003A4288">
            <w:pPr>
              <w:pStyle w:val="Body2"/>
              <w:spacing w:before="40" w:after="40"/>
              <w:ind w:left="0"/>
              <w:rPr>
                <w:color w:val="E36C0A" w:themeColor="accent6" w:themeShade="BF"/>
              </w:rPr>
            </w:pPr>
            <w:del w:id="1630" w:author="Stephen Adams" w:date="2011-09-30T14:39:00Z">
              <w:r w:rsidDel="00F766BD">
                <w:rPr>
                  <w:color w:val="E36C0A" w:themeColor="accent6" w:themeShade="BF"/>
                </w:rPr>
                <w:delText>Forgot your username</w:delText>
              </w:r>
            </w:del>
            <w:ins w:id="1631" w:author="Stephen Adams" w:date="2011-09-30T14:39:00Z">
              <w:r w:rsidR="00F766BD">
                <w:rPr>
                  <w:color w:val="E36C0A" w:themeColor="accent6" w:themeShade="BF"/>
                </w:rPr>
                <w:t>Username Recovery</w:t>
              </w:r>
            </w:ins>
          </w:p>
        </w:tc>
      </w:tr>
    </w:tbl>
    <w:p w:rsidR="00735BFC" w:rsidRDefault="00735BFC" w:rsidP="00A25598">
      <w:pPr>
        <w:rPr>
          <w:sz w:val="20"/>
        </w:rPr>
      </w:pPr>
    </w:p>
    <w:p w:rsidR="009F2CDE" w:rsidRDefault="009F2CDE">
      <w:pPr>
        <w:rPr>
          <w:sz w:val="20"/>
        </w:rPr>
      </w:pPr>
      <w:r>
        <w:br w:type="page"/>
      </w:r>
    </w:p>
    <w:p w:rsidR="002A6544" w:rsidRDefault="00A25598" w:rsidP="002A6544">
      <w:pPr>
        <w:pStyle w:val="Body2"/>
        <w:ind w:left="0"/>
      </w:pPr>
      <w:r w:rsidRPr="008D1BFB">
        <w:lastRenderedPageBreak/>
        <w:t xml:space="preserve">The </w:t>
      </w:r>
      <w:r>
        <w:t xml:space="preserve">second tab control on the </w:t>
      </w:r>
      <w:del w:id="1632" w:author="Stephen Adams" w:date="2011-09-30T14:39:00Z">
        <w:r w:rsidRPr="00D459F3" w:rsidDel="00F766BD">
          <w:rPr>
            <w:b/>
            <w:color w:val="E36C0A" w:themeColor="accent6" w:themeShade="BF"/>
          </w:rPr>
          <w:delText xml:space="preserve">Forgot your </w:delText>
        </w:r>
        <w:r w:rsidDel="00F766BD">
          <w:rPr>
            <w:b/>
            <w:color w:val="E36C0A" w:themeColor="accent6" w:themeShade="BF"/>
          </w:rPr>
          <w:delText>username</w:delText>
        </w:r>
      </w:del>
      <w:ins w:id="1633" w:author="Stephen Adams" w:date="2011-09-30T14:39:00Z">
        <w:r w:rsidR="00F766BD">
          <w:rPr>
            <w:b/>
            <w:color w:val="E36C0A" w:themeColor="accent6" w:themeShade="BF"/>
          </w:rPr>
          <w:t>Username Recovery</w:t>
        </w:r>
      </w:ins>
      <w:r>
        <w:t xml:space="preserve"> page is labeled </w:t>
      </w:r>
      <w:r>
        <w:rPr>
          <w:b/>
          <w:smallCaps/>
          <w:color w:val="E36C0A" w:themeColor="accent6" w:themeShade="BF"/>
        </w:rPr>
        <w:t>Confirmation</w:t>
      </w:r>
      <w:r w:rsidRPr="00BA7C79">
        <w:t xml:space="preserve"> </w:t>
      </w:r>
      <w:r>
        <w:t>and looks like this</w:t>
      </w:r>
      <w:r w:rsidRPr="008D1BFB">
        <w:t>:</w:t>
      </w:r>
    </w:p>
    <w:p w:rsidR="00A1465C" w:rsidRPr="005B3692" w:rsidRDefault="00A1465C" w:rsidP="00735BFC">
      <w:pPr>
        <w:pStyle w:val="Body2"/>
        <w:ind w:left="0"/>
      </w:pPr>
      <w:r>
        <w:rPr>
          <w:noProof/>
        </w:rPr>
        <w:drawing>
          <wp:inline distT="0" distB="0" distL="0" distR="0" wp14:anchorId="4F068482" wp14:editId="4816471E">
            <wp:extent cx="5886450" cy="2656012"/>
            <wp:effectExtent l="19050" t="19050" r="19050" b="10988"/>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886450" cy="2656012"/>
                    </a:xfrm>
                    <a:prstGeom prst="rect">
                      <a:avLst/>
                    </a:prstGeom>
                    <a:noFill/>
                    <a:ln w="9525">
                      <a:solidFill>
                        <a:schemeClr val="tx1"/>
                      </a:solidFill>
                      <a:miter lim="800000"/>
                      <a:headEnd/>
                      <a:tailEnd/>
                    </a:ln>
                  </pic:spPr>
                </pic:pic>
              </a:graphicData>
            </a:graphic>
          </wp:inline>
        </w:drawing>
      </w:r>
    </w:p>
    <w:p w:rsidR="002A6544" w:rsidRPr="00791781" w:rsidRDefault="00996DCF" w:rsidP="00735BFC">
      <w:pPr>
        <w:pStyle w:val="Body2"/>
        <w:ind w:left="0"/>
        <w:rPr>
          <w:color w:val="E36C0A" w:themeColor="accent6" w:themeShade="BF"/>
        </w:rPr>
      </w:pPr>
      <w:r w:rsidRPr="00996DCF">
        <w:rPr>
          <w:color w:val="E36C0A" w:themeColor="accent6" w:themeShade="BF"/>
        </w:rPr>
        <w:t xml:space="preserve">Your username has been sent to your email address via the Genomic Health Online Portal. </w:t>
      </w:r>
    </w:p>
    <w:p w:rsidR="00A23EF2" w:rsidRDefault="00996DCF" w:rsidP="00735BFC">
      <w:pPr>
        <w:pStyle w:val="Body2"/>
        <w:ind w:left="0"/>
        <w:rPr>
          <w:color w:val="E36C0A" w:themeColor="accent6" w:themeShade="BF"/>
        </w:rPr>
      </w:pPr>
      <w:r w:rsidRPr="00996DCF">
        <w:rPr>
          <w:color w:val="E36C0A" w:themeColor="accent6" w:themeShade="BF"/>
        </w:rPr>
        <w:t>If you no longer have access to that email account, please contact Customer Service</w:t>
      </w:r>
      <w:r w:rsidR="00A23EF2">
        <w:rPr>
          <w:color w:val="E36C0A" w:themeColor="accent6" w:themeShade="BF"/>
        </w:rPr>
        <w:t>.</w:t>
      </w:r>
    </w:p>
    <w:p w:rsidR="002A6544" w:rsidRPr="00A23EF2" w:rsidRDefault="00996DCF" w:rsidP="00735BFC">
      <w:pPr>
        <w:pStyle w:val="Body2"/>
        <w:ind w:left="0"/>
        <w:rPr>
          <w:b/>
          <w:color w:val="E36C0A" w:themeColor="accent6" w:themeShade="BF"/>
        </w:rPr>
      </w:pPr>
      <w:r w:rsidRPr="00A23EF2">
        <w:rPr>
          <w:b/>
          <w:color w:val="E36C0A" w:themeColor="accent6" w:themeShade="BF"/>
        </w:rPr>
        <w:t>Where would you like to go next?</w:t>
      </w:r>
    </w:p>
    <w:p w:rsidR="002A6544" w:rsidRPr="00791781" w:rsidRDefault="00735BFC" w:rsidP="00A26A93">
      <w:pPr>
        <w:pStyle w:val="Body2"/>
        <w:numPr>
          <w:ilvl w:val="0"/>
          <w:numId w:val="13"/>
        </w:numPr>
        <w:ind w:left="720"/>
        <w:rPr>
          <w:color w:val="E36C0A" w:themeColor="accent6" w:themeShade="BF"/>
        </w:rPr>
      </w:pPr>
      <w:r>
        <w:rPr>
          <w:color w:val="E36C0A" w:themeColor="accent6" w:themeShade="BF"/>
        </w:rPr>
        <w:t>Login Page</w:t>
      </w:r>
    </w:p>
    <w:p w:rsidR="00791781" w:rsidRPr="00A23EF2" w:rsidRDefault="00996DCF" w:rsidP="00A26A93">
      <w:pPr>
        <w:pStyle w:val="Body2"/>
        <w:numPr>
          <w:ilvl w:val="0"/>
          <w:numId w:val="13"/>
        </w:numPr>
        <w:ind w:left="720"/>
        <w:rPr>
          <w:color w:val="E36C0A" w:themeColor="accent6" w:themeShade="BF"/>
        </w:rPr>
      </w:pPr>
      <w:proofErr w:type="spellStart"/>
      <w:r w:rsidRPr="00996DCF">
        <w:rPr>
          <w:color w:val="E36C0A" w:themeColor="accent6" w:themeShade="BF"/>
        </w:rPr>
        <w:t>Oncotype</w:t>
      </w:r>
      <w:proofErr w:type="spellEnd"/>
      <w:r w:rsidRPr="00996DCF">
        <w:rPr>
          <w:color w:val="E36C0A" w:themeColor="accent6" w:themeShade="BF"/>
        </w:rPr>
        <w:t xml:space="preserve"> DX Site</w:t>
      </w:r>
    </w:p>
    <w:p w:rsidR="00AB45D6" w:rsidRDefault="00791781" w:rsidP="00F03221">
      <w:pPr>
        <w:pStyle w:val="Heading3"/>
      </w:pPr>
      <w:bookmarkStart w:id="1634" w:name="_Toc292202295"/>
      <w:bookmarkStart w:id="1635" w:name="_Toc303757530"/>
      <w:del w:id="1636" w:author="Stephen Adams" w:date="2011-09-30T14:39:00Z">
        <w:r w:rsidDel="00F766BD">
          <w:delText xml:space="preserve">Forgot Your </w:delText>
        </w:r>
      </w:del>
      <w:r>
        <w:t>Username</w:t>
      </w:r>
      <w:ins w:id="1637" w:author="Stephen Adams" w:date="2011-09-30T14:39:00Z">
        <w:r w:rsidR="00F766BD">
          <w:t xml:space="preserve"> Recovery</w:t>
        </w:r>
      </w:ins>
      <w:r>
        <w:t xml:space="preserve"> – Email Message to the User</w:t>
      </w:r>
      <w:bookmarkEnd w:id="1634"/>
      <w:bookmarkEnd w:id="1635"/>
    </w:p>
    <w:p w:rsidR="002A6544" w:rsidRDefault="002A6544" w:rsidP="00F03221">
      <w:pPr>
        <w:pStyle w:val="Body3"/>
      </w:pPr>
      <w:r>
        <w:t xml:space="preserve">If data entry </w:t>
      </w:r>
      <w:r w:rsidR="00791781">
        <w:t>is</w:t>
      </w:r>
      <w:r>
        <w:t xml:space="preserve"> correct, </w:t>
      </w:r>
      <w:r w:rsidR="00791781">
        <w:t xml:space="preserve">the </w:t>
      </w:r>
      <w:r>
        <w:t>user will receive the following email:</w:t>
      </w:r>
    </w:p>
    <w:p w:rsidR="002A6544" w:rsidRPr="00680CDD" w:rsidRDefault="00996DCF" w:rsidP="002A6544">
      <w:pPr>
        <w:pStyle w:val="Body2"/>
        <w:ind w:left="720"/>
      </w:pPr>
      <w:r w:rsidRPr="00996DCF">
        <w:rPr>
          <w:color w:val="E36C0A" w:themeColor="accent6" w:themeShade="BF"/>
        </w:rPr>
        <w:t xml:space="preserve">Dear </w:t>
      </w:r>
      <w:r w:rsidR="002A6544" w:rsidRPr="00A05879">
        <w:t>[</w:t>
      </w:r>
      <w:proofErr w:type="spellStart"/>
      <w:r w:rsidR="002A6544" w:rsidRPr="00A05879">
        <w:t>FirstName</w:t>
      </w:r>
      <w:proofErr w:type="spellEnd"/>
      <w:r w:rsidR="002A6544" w:rsidRPr="00A05879">
        <w:t xml:space="preserve"> </w:t>
      </w:r>
      <w:proofErr w:type="spellStart"/>
      <w:r w:rsidR="002A6544" w:rsidRPr="00A05879">
        <w:t>LastName</w:t>
      </w:r>
      <w:proofErr w:type="spellEnd"/>
      <w:r w:rsidR="002A6544" w:rsidRPr="00A05879">
        <w:t xml:space="preserve">], </w:t>
      </w:r>
      <w:r w:rsidR="004D38B2">
        <w:br/>
      </w:r>
      <w:r w:rsidR="004D38B2">
        <w:br/>
      </w:r>
      <w:proofErr w:type="gramStart"/>
      <w:r w:rsidRPr="00996DCF">
        <w:rPr>
          <w:color w:val="E36C0A" w:themeColor="accent6" w:themeShade="BF"/>
        </w:rPr>
        <w:t>In</w:t>
      </w:r>
      <w:proofErr w:type="gramEnd"/>
      <w:r w:rsidRPr="00996DCF">
        <w:rPr>
          <w:color w:val="E36C0A" w:themeColor="accent6" w:themeShade="BF"/>
        </w:rPr>
        <w:t xml:space="preserve"> response to your request to be reminded of your Genomic Health Online Portal username, please find below the information we have on file for you. If you did not submit this request, please </w:t>
      </w:r>
      <w:r w:rsidR="00012538" w:rsidRPr="00996DCF">
        <w:rPr>
          <w:color w:val="E36C0A" w:themeColor="accent6" w:themeShade="BF"/>
        </w:rPr>
        <w:t>contact Customer Service</w:t>
      </w:r>
      <w:r w:rsidR="00A23EF2">
        <w:rPr>
          <w:color w:val="E36C0A" w:themeColor="accent6" w:themeShade="BF"/>
        </w:rPr>
        <w:t>.</w:t>
      </w:r>
      <w:r w:rsidR="004D38B2">
        <w:br/>
      </w:r>
      <w:r w:rsidRPr="00996DCF">
        <w:rPr>
          <w:color w:val="E36C0A" w:themeColor="accent6" w:themeShade="BF"/>
        </w:rPr>
        <w:t>Your username is:</w:t>
      </w:r>
      <w:r w:rsidR="002A6544" w:rsidRPr="00680CDD">
        <w:t xml:space="preserve"> </w:t>
      </w:r>
      <w:r w:rsidR="002A6544" w:rsidRPr="00680CDD">
        <w:tab/>
        <w:t xml:space="preserve">                [Username]</w:t>
      </w:r>
    </w:p>
    <w:p w:rsidR="002A6544" w:rsidRPr="00680CDD" w:rsidRDefault="00996DCF" w:rsidP="002A6544">
      <w:pPr>
        <w:pStyle w:val="Body2"/>
        <w:ind w:left="720"/>
      </w:pPr>
      <w:r w:rsidRPr="00996DCF">
        <w:rPr>
          <w:color w:val="E36C0A" w:themeColor="accent6" w:themeShade="BF"/>
        </w:rPr>
        <w:t>Your registered email address is:</w:t>
      </w:r>
      <w:r w:rsidR="002A6544" w:rsidRPr="00680CDD">
        <w:t xml:space="preserve">  </w:t>
      </w:r>
      <w:r w:rsidR="002A6544" w:rsidRPr="00680CDD">
        <w:tab/>
        <w:t>[</w:t>
      </w:r>
      <w:proofErr w:type="spellStart"/>
      <w:r w:rsidR="002A6544" w:rsidRPr="00680CDD">
        <w:t>EmailAddress</w:t>
      </w:r>
      <w:proofErr w:type="spellEnd"/>
      <w:r w:rsidR="002A6544" w:rsidRPr="00680CDD">
        <w:t>]</w:t>
      </w:r>
    </w:p>
    <w:p w:rsidR="002A6544" w:rsidRPr="00791781" w:rsidRDefault="00996DCF" w:rsidP="002A6544">
      <w:pPr>
        <w:pStyle w:val="Body2"/>
        <w:ind w:left="720"/>
        <w:rPr>
          <w:color w:val="E36C0A" w:themeColor="accent6" w:themeShade="BF"/>
        </w:rPr>
      </w:pPr>
      <w:r w:rsidRPr="00996DCF">
        <w:rPr>
          <w:color w:val="E36C0A" w:themeColor="accent6" w:themeShade="BF"/>
        </w:rPr>
        <w:t xml:space="preserve">If you have forgotten your password, you can reset it at: </w:t>
      </w:r>
      <w:hyperlink r:id="rId50" w:history="1">
        <w:r w:rsidR="00791781" w:rsidRPr="00E14DE2">
          <w:rPr>
            <w:rStyle w:val="Hyperlink"/>
          </w:rPr>
          <w:t>http</w:t>
        </w:r>
        <w:r w:rsidRPr="00996DCF">
          <w:rPr>
            <w:rStyle w:val="Hyperlink"/>
          </w:rPr>
          <w:t>s</w:t>
        </w:r>
        <w:r w:rsidR="00791781" w:rsidRPr="00E14DE2">
          <w:rPr>
            <w:rStyle w:val="Hyperlink"/>
          </w:rPr>
          <w:t>://online.genomichealth.com/PasswordReset.aspx</w:t>
        </w:r>
      </w:hyperlink>
    </w:p>
    <w:p w:rsidR="00D56547" w:rsidRDefault="00996DCF" w:rsidP="002A6544">
      <w:pPr>
        <w:pStyle w:val="Body2"/>
        <w:ind w:left="720"/>
        <w:rPr>
          <w:color w:val="E36C0A" w:themeColor="accent6" w:themeShade="BF"/>
        </w:rPr>
      </w:pPr>
      <w:r w:rsidRPr="00996DCF">
        <w:rPr>
          <w:color w:val="E36C0A" w:themeColor="accent6" w:themeShade="BF"/>
        </w:rPr>
        <w:t>If you have any questions regarding this email, please contact Customer Service</w:t>
      </w:r>
      <w:r w:rsidR="00D56547">
        <w:rPr>
          <w:color w:val="E36C0A" w:themeColor="accent6" w:themeShade="BF"/>
        </w:rPr>
        <w:t>.</w:t>
      </w:r>
      <w:r w:rsidR="00D56547">
        <w:rPr>
          <w:color w:val="E36C0A" w:themeColor="accent6" w:themeShade="BF"/>
        </w:rPr>
        <w:br/>
      </w:r>
    </w:p>
    <w:p w:rsidR="00D56547" w:rsidRDefault="00C60B10" w:rsidP="00D56547">
      <w:pPr>
        <w:ind w:left="720"/>
        <w:rPr>
          <w:b/>
          <w:color w:val="E36C0A" w:themeColor="accent6" w:themeShade="BF"/>
          <w:sz w:val="20"/>
        </w:rPr>
      </w:pPr>
      <w:r>
        <w:rPr>
          <w:b/>
          <w:color w:val="E36C0A" w:themeColor="accent6" w:themeShade="BF"/>
          <w:sz w:val="20"/>
        </w:rPr>
        <w:t>Corporate Headquarters</w:t>
      </w:r>
    </w:p>
    <w:p w:rsidR="00D56547" w:rsidRPr="000E63E0" w:rsidRDefault="00D56547" w:rsidP="00D56547">
      <w:pPr>
        <w:ind w:left="720"/>
        <w:rPr>
          <w:color w:val="E36C0A" w:themeColor="accent6" w:themeShade="BF"/>
          <w:sz w:val="20"/>
        </w:rPr>
      </w:pPr>
      <w:r>
        <w:rPr>
          <w:color w:val="E36C0A" w:themeColor="accent6" w:themeShade="BF"/>
          <w:sz w:val="20"/>
        </w:rPr>
        <w:t>customerservice@genomichealth.com</w:t>
      </w:r>
    </w:p>
    <w:p w:rsidR="00D56547" w:rsidRDefault="00D56547" w:rsidP="00D56547">
      <w:pPr>
        <w:ind w:left="720"/>
        <w:rPr>
          <w:i/>
          <w:color w:val="E36C0A" w:themeColor="accent6" w:themeShade="BF"/>
          <w:sz w:val="20"/>
          <w:u w:val="single"/>
        </w:rPr>
      </w:pPr>
      <w:r>
        <w:rPr>
          <w:color w:val="E36C0A" w:themeColor="accent6" w:themeShade="BF"/>
          <w:sz w:val="20"/>
        </w:rPr>
        <w:t>866-ONCO</w:t>
      </w:r>
      <w:r w:rsidRPr="000C5B4B">
        <w:rPr>
          <w:color w:val="E36C0A" w:themeColor="accent6" w:themeShade="BF"/>
          <w:sz w:val="20"/>
          <w:u w:val="single"/>
        </w:rPr>
        <w:t>TYPE</w:t>
      </w:r>
    </w:p>
    <w:p w:rsidR="00D56547" w:rsidRDefault="00D56547" w:rsidP="00D56547">
      <w:pPr>
        <w:ind w:left="720"/>
        <w:rPr>
          <w:color w:val="E36C0A" w:themeColor="accent6" w:themeShade="BF"/>
          <w:sz w:val="20"/>
          <w:u w:val="single"/>
        </w:rPr>
      </w:pPr>
      <w:r>
        <w:rPr>
          <w:color w:val="E36C0A" w:themeColor="accent6" w:themeShade="BF"/>
          <w:sz w:val="20"/>
          <w:u w:val="single"/>
        </w:rPr>
        <w:t>(866-662-6897)</w:t>
      </w:r>
    </w:p>
    <w:p w:rsidR="00D56547" w:rsidRDefault="00D56547" w:rsidP="00D56547">
      <w:pPr>
        <w:ind w:left="720"/>
        <w:rPr>
          <w:color w:val="E36C0A" w:themeColor="accent6" w:themeShade="BF"/>
          <w:sz w:val="20"/>
          <w:u w:val="single"/>
        </w:rPr>
      </w:pPr>
    </w:p>
    <w:p w:rsidR="00D56547" w:rsidRPr="000E63E0" w:rsidRDefault="00C60B10" w:rsidP="00D56547">
      <w:pPr>
        <w:ind w:left="720"/>
        <w:rPr>
          <w:b/>
          <w:color w:val="E36C0A" w:themeColor="accent6" w:themeShade="BF"/>
          <w:sz w:val="20"/>
          <w:u w:val="single"/>
        </w:rPr>
      </w:pPr>
      <w:proofErr w:type="gramStart"/>
      <w:r>
        <w:rPr>
          <w:b/>
          <w:color w:val="E36C0A" w:themeColor="accent6" w:themeShade="BF"/>
          <w:sz w:val="20"/>
          <w:u w:val="single"/>
        </w:rPr>
        <w:t>Outside of U.S.</w:t>
      </w:r>
      <w:proofErr w:type="gramEnd"/>
    </w:p>
    <w:p w:rsidR="00D56547" w:rsidRDefault="00D56547" w:rsidP="00D56547">
      <w:pPr>
        <w:ind w:left="720"/>
        <w:rPr>
          <w:color w:val="E36C0A" w:themeColor="accent6" w:themeShade="BF"/>
          <w:sz w:val="20"/>
          <w:u w:val="single"/>
        </w:rPr>
      </w:pPr>
      <w:r>
        <w:rPr>
          <w:color w:val="E36C0A" w:themeColor="accent6" w:themeShade="BF"/>
          <w:sz w:val="20"/>
          <w:u w:val="single"/>
        </w:rPr>
        <w:t>international@genomichealth.com</w:t>
      </w:r>
    </w:p>
    <w:p w:rsidR="00D56547" w:rsidRPr="00D459F3" w:rsidRDefault="00D56547" w:rsidP="00D56547">
      <w:pPr>
        <w:ind w:left="720"/>
        <w:rPr>
          <w:color w:val="E36C0A" w:themeColor="accent6" w:themeShade="BF"/>
          <w:sz w:val="20"/>
        </w:rPr>
      </w:pPr>
      <w:r>
        <w:rPr>
          <w:color w:val="E36C0A" w:themeColor="accent6" w:themeShade="BF"/>
          <w:sz w:val="20"/>
          <w:u w:val="single"/>
        </w:rPr>
        <w:t>+1 650 569 2080</w:t>
      </w:r>
    </w:p>
    <w:p w:rsidR="00D56547" w:rsidRPr="00791781" w:rsidRDefault="00D56547" w:rsidP="002A6544">
      <w:pPr>
        <w:pStyle w:val="Body2"/>
        <w:ind w:left="720"/>
        <w:rPr>
          <w:color w:val="E36C0A" w:themeColor="accent6" w:themeShade="BF"/>
        </w:rPr>
      </w:pPr>
    </w:p>
    <w:p w:rsidR="002A6544" w:rsidRPr="00791781" w:rsidRDefault="00996DCF" w:rsidP="00791781">
      <w:pPr>
        <w:pStyle w:val="CommentText"/>
        <w:ind w:left="720"/>
        <w:rPr>
          <w:color w:val="E36C0A" w:themeColor="accent6" w:themeShade="BF"/>
        </w:rPr>
      </w:pPr>
      <w:r w:rsidRPr="00996DCF">
        <w:rPr>
          <w:color w:val="E36C0A" w:themeColor="accent6" w:themeShade="BF"/>
        </w:rPr>
        <w:lastRenderedPageBreak/>
        <w:t xml:space="preserve">Please do not reply to this message, it was sent from an unmonitored email address. </w:t>
      </w:r>
    </w:p>
    <w:p w:rsidR="002A6544" w:rsidRPr="00791781" w:rsidRDefault="00996DCF" w:rsidP="00791781">
      <w:pPr>
        <w:pStyle w:val="CommentText"/>
        <w:ind w:left="720"/>
        <w:rPr>
          <w:color w:val="E36C0A" w:themeColor="accent6" w:themeShade="BF"/>
        </w:rPr>
      </w:pPr>
      <w:r w:rsidRPr="00996DCF">
        <w:rPr>
          <w:color w:val="E36C0A" w:themeColor="accent6" w:themeShade="BF"/>
        </w:rPr>
        <w:t>You are receiving this email because you are a registered user of Genomic Health Online Portal.</w:t>
      </w:r>
    </w:p>
    <w:p w:rsidR="002A6544" w:rsidRPr="00791781" w:rsidRDefault="002A6544" w:rsidP="00791781">
      <w:pPr>
        <w:pStyle w:val="CommentText"/>
        <w:ind w:left="720"/>
        <w:rPr>
          <w:color w:val="E36C0A" w:themeColor="accent6" w:themeShade="BF"/>
        </w:rPr>
      </w:pPr>
    </w:p>
    <w:p w:rsidR="00F766BD" w:rsidRDefault="00996DCF" w:rsidP="009F2CDE">
      <w:pPr>
        <w:pStyle w:val="Body2"/>
        <w:ind w:left="720"/>
        <w:rPr>
          <w:ins w:id="1638" w:author="Stephen Adams" w:date="2011-09-30T14:41:00Z"/>
        </w:rPr>
      </w:pPr>
      <w:r w:rsidRPr="00996DCF">
        <w:rPr>
          <w:color w:val="E36C0A" w:themeColor="accent6" w:themeShade="BF"/>
        </w:rPr>
        <w:t xml:space="preserve">Privacy: </w:t>
      </w:r>
      <w:ins w:id="1639" w:author="Stephen Adams" w:date="2011-09-14T11:25:00Z">
        <w:r w:rsidR="002D3C75">
          <w:rPr>
            <w:rFonts w:ascii="Arial" w:hAnsi="Arial" w:cs="Arial"/>
          </w:rPr>
          <w:t>http://www.genomichealth.com/privacy.aspx</w:t>
        </w:r>
      </w:ins>
      <w:del w:id="1640" w:author="Stephen Adams" w:date="2011-09-14T11:25:00Z">
        <w:r w:rsidR="001616A3" w:rsidRPr="001616A3" w:rsidDel="002D3C75">
          <w:delText>http://www.genomichealth.com/Privacy/PrivacyStatement.aspx</w:delText>
        </w:r>
      </w:del>
      <w:r w:rsidR="00735BFC">
        <w:rPr>
          <w:color w:val="E36C0A" w:themeColor="accent6" w:themeShade="BF"/>
        </w:rPr>
        <w:br/>
      </w:r>
      <w:bookmarkStart w:id="1641" w:name="_Toc292202296"/>
    </w:p>
    <w:p w:rsidR="00AB45D6" w:rsidRDefault="00421DC1">
      <w:pPr>
        <w:pStyle w:val="Heading3"/>
        <w:pPrChange w:id="1642" w:author="Stephen Adams" w:date="2011-09-30T14:41:00Z">
          <w:pPr>
            <w:pStyle w:val="Body2"/>
            <w:ind w:left="720"/>
          </w:pPr>
        </w:pPrChange>
      </w:pPr>
      <w:del w:id="1643" w:author="Stephen Adams" w:date="2011-09-30T14:41:00Z">
        <w:r w:rsidDel="00F766BD">
          <w:delText xml:space="preserve">Forgot Your </w:delText>
        </w:r>
      </w:del>
      <w:r>
        <w:t>Username</w:t>
      </w:r>
      <w:ins w:id="1644" w:author="Stephen Adams" w:date="2011-09-30T14:41:00Z">
        <w:r w:rsidR="00F766BD">
          <w:t xml:space="preserve"> Recovery</w:t>
        </w:r>
      </w:ins>
      <w:r>
        <w:t xml:space="preserve"> – Error Messages</w:t>
      </w:r>
      <w:bookmarkEnd w:id="1641"/>
    </w:p>
    <w:tbl>
      <w:tblPr>
        <w:tblStyle w:val="TableGrid"/>
        <w:tblW w:w="0" w:type="auto"/>
        <w:tblLook w:val="04A0" w:firstRow="1" w:lastRow="0" w:firstColumn="1" w:lastColumn="0" w:noHBand="0" w:noVBand="1"/>
      </w:tblPr>
      <w:tblGrid>
        <w:gridCol w:w="561"/>
        <w:gridCol w:w="3887"/>
        <w:gridCol w:w="5038"/>
      </w:tblGrid>
      <w:tr w:rsidR="00421DC1" w:rsidRPr="00A43D01" w:rsidTr="00564BA4">
        <w:tc>
          <w:tcPr>
            <w:tcW w:w="9576" w:type="dxa"/>
            <w:gridSpan w:val="3"/>
            <w:shd w:val="clear" w:color="auto" w:fill="D9D9D9" w:themeFill="background1" w:themeFillShade="D9"/>
            <w:vAlign w:val="center"/>
          </w:tcPr>
          <w:p w:rsidR="00421DC1" w:rsidRPr="00A43D01" w:rsidRDefault="00421DC1" w:rsidP="00564BA4">
            <w:pPr>
              <w:tabs>
                <w:tab w:val="left" w:pos="6530"/>
              </w:tabs>
              <w:spacing w:before="40" w:after="40"/>
              <w:jc w:val="center"/>
              <w:rPr>
                <w:b/>
                <w:sz w:val="20"/>
              </w:rPr>
            </w:pPr>
            <w:del w:id="1645" w:author="Stephen Adams" w:date="2011-09-30T14:40:00Z">
              <w:r w:rsidDel="00F766BD">
                <w:rPr>
                  <w:b/>
                  <w:sz w:val="20"/>
                </w:rPr>
                <w:delText xml:space="preserve">Forgot Your </w:delText>
              </w:r>
            </w:del>
            <w:r>
              <w:rPr>
                <w:b/>
                <w:sz w:val="20"/>
              </w:rPr>
              <w:t>Username</w:t>
            </w:r>
            <w:ins w:id="1646" w:author="Stephen Adams" w:date="2011-09-30T14:40:00Z">
              <w:r w:rsidR="00F766BD">
                <w:rPr>
                  <w:b/>
                  <w:sz w:val="20"/>
                </w:rPr>
                <w:t xml:space="preserve"> Recovery</w:t>
              </w:r>
            </w:ins>
            <w:r w:rsidRPr="00A43D01">
              <w:rPr>
                <w:b/>
                <w:sz w:val="20"/>
              </w:rPr>
              <w:t xml:space="preserve"> – Error Messages</w:t>
            </w:r>
          </w:p>
        </w:tc>
      </w:tr>
      <w:tr w:rsidR="00421DC1" w:rsidRPr="00A43D01" w:rsidTr="00564BA4">
        <w:tc>
          <w:tcPr>
            <w:tcW w:w="561" w:type="dxa"/>
            <w:shd w:val="clear" w:color="auto" w:fill="D9D9D9" w:themeFill="background1" w:themeFillShade="D9"/>
            <w:vAlign w:val="center"/>
          </w:tcPr>
          <w:p w:rsidR="00421DC1" w:rsidRPr="00A43D01" w:rsidRDefault="00421DC1" w:rsidP="00564BA4">
            <w:pPr>
              <w:tabs>
                <w:tab w:val="left" w:pos="6530"/>
              </w:tabs>
              <w:spacing w:before="40" w:after="40"/>
              <w:jc w:val="center"/>
              <w:rPr>
                <w:b/>
                <w:sz w:val="20"/>
              </w:rPr>
            </w:pPr>
            <w:r>
              <w:rPr>
                <w:b/>
                <w:sz w:val="20"/>
              </w:rPr>
              <w:t>Tab</w:t>
            </w:r>
          </w:p>
        </w:tc>
        <w:tc>
          <w:tcPr>
            <w:tcW w:w="3922" w:type="dxa"/>
            <w:shd w:val="clear" w:color="auto" w:fill="D9D9D9" w:themeFill="background1" w:themeFillShade="D9"/>
            <w:vAlign w:val="center"/>
          </w:tcPr>
          <w:p w:rsidR="00421DC1" w:rsidRPr="00A43D01" w:rsidRDefault="00421DC1" w:rsidP="00564BA4">
            <w:pPr>
              <w:tabs>
                <w:tab w:val="left" w:pos="6530"/>
              </w:tabs>
              <w:spacing w:before="40" w:after="40"/>
              <w:jc w:val="center"/>
              <w:rPr>
                <w:b/>
                <w:sz w:val="20"/>
              </w:rPr>
            </w:pPr>
            <w:r w:rsidRPr="00A43D01">
              <w:rPr>
                <w:b/>
                <w:sz w:val="20"/>
              </w:rPr>
              <w:t>Error Condition</w:t>
            </w:r>
          </w:p>
        </w:tc>
        <w:tc>
          <w:tcPr>
            <w:tcW w:w="5093" w:type="dxa"/>
            <w:shd w:val="clear" w:color="auto" w:fill="D9D9D9" w:themeFill="background1" w:themeFillShade="D9"/>
            <w:vAlign w:val="center"/>
          </w:tcPr>
          <w:p w:rsidR="00421DC1" w:rsidRPr="00A43D01" w:rsidRDefault="00421DC1" w:rsidP="00564BA4">
            <w:pPr>
              <w:tabs>
                <w:tab w:val="left" w:pos="6530"/>
              </w:tabs>
              <w:spacing w:before="40" w:after="40"/>
              <w:jc w:val="center"/>
              <w:rPr>
                <w:b/>
                <w:sz w:val="20"/>
              </w:rPr>
            </w:pPr>
            <w:r w:rsidRPr="00A43D01">
              <w:rPr>
                <w:b/>
                <w:sz w:val="20"/>
              </w:rPr>
              <w:t>Error Message</w:t>
            </w:r>
          </w:p>
        </w:tc>
      </w:tr>
      <w:tr w:rsidR="00421DC1" w:rsidRPr="00A43D01" w:rsidTr="00564BA4">
        <w:tc>
          <w:tcPr>
            <w:tcW w:w="561" w:type="dxa"/>
            <w:vAlign w:val="center"/>
          </w:tcPr>
          <w:p w:rsidR="00421DC1" w:rsidRPr="00A43D01" w:rsidRDefault="00421DC1" w:rsidP="00564BA4">
            <w:pPr>
              <w:tabs>
                <w:tab w:val="left" w:pos="6530"/>
              </w:tabs>
              <w:spacing w:before="40" w:after="40"/>
              <w:rPr>
                <w:sz w:val="20"/>
              </w:rPr>
            </w:pPr>
            <w:r w:rsidRPr="00A43D01">
              <w:rPr>
                <w:sz w:val="20"/>
              </w:rPr>
              <w:t>1</w:t>
            </w:r>
          </w:p>
        </w:tc>
        <w:tc>
          <w:tcPr>
            <w:tcW w:w="3922" w:type="dxa"/>
            <w:vAlign w:val="center"/>
          </w:tcPr>
          <w:p w:rsidR="00421DC1" w:rsidRPr="00A43D01" w:rsidRDefault="00421DC1" w:rsidP="00564BA4">
            <w:pPr>
              <w:spacing w:before="40" w:after="40"/>
              <w:rPr>
                <w:sz w:val="20"/>
              </w:rPr>
            </w:pPr>
            <w:r w:rsidRPr="009C73AA">
              <w:rPr>
                <w:sz w:val="20"/>
              </w:rPr>
              <w:t>The user enter</w:t>
            </w:r>
            <w:r>
              <w:rPr>
                <w:sz w:val="20"/>
              </w:rPr>
              <w:t>ed</w:t>
            </w:r>
            <w:r w:rsidRPr="009C73AA">
              <w:rPr>
                <w:sz w:val="20"/>
              </w:rPr>
              <w:t xml:space="preserve"> incorrect information on the </w:t>
            </w:r>
            <w:r w:rsidRPr="009C73AA">
              <w:rPr>
                <w:b/>
                <w:smallCaps/>
                <w:color w:val="E36C0A" w:themeColor="accent6" w:themeShade="BF"/>
                <w:sz w:val="20"/>
              </w:rPr>
              <w:t>User Information</w:t>
            </w:r>
            <w:r w:rsidRPr="009C73AA">
              <w:rPr>
                <w:sz w:val="20"/>
              </w:rPr>
              <w:t xml:space="preserve"> tab.</w:t>
            </w:r>
          </w:p>
        </w:tc>
        <w:tc>
          <w:tcPr>
            <w:tcW w:w="5093" w:type="dxa"/>
            <w:vAlign w:val="center"/>
          </w:tcPr>
          <w:p w:rsidR="00421DC1" w:rsidRPr="00AA09D5" w:rsidRDefault="00421DC1" w:rsidP="00564BA4">
            <w:pPr>
              <w:pStyle w:val="Body2"/>
              <w:ind w:left="0"/>
              <w:rPr>
                <w:color w:val="E36C0A" w:themeColor="accent6" w:themeShade="BF"/>
              </w:rPr>
            </w:pPr>
            <w:r w:rsidRPr="00AA09D5">
              <w:rPr>
                <w:color w:val="E36C0A" w:themeColor="accent6" w:themeShade="BF"/>
              </w:rPr>
              <w:t xml:space="preserve">Unable to locate any account that matched the information you provided. </w:t>
            </w:r>
          </w:p>
          <w:p w:rsidR="00421DC1" w:rsidRPr="00D56547" w:rsidRDefault="00421DC1" w:rsidP="00D56547">
            <w:pPr>
              <w:pStyle w:val="Body2"/>
              <w:ind w:left="0"/>
              <w:rPr>
                <w:color w:val="E36C0A" w:themeColor="accent6" w:themeShade="BF"/>
              </w:rPr>
            </w:pPr>
            <w:del w:id="1647" w:author="Stephen Adams" w:date="2011-09-30T14:05:00Z">
              <w:r w:rsidRPr="00D56547" w:rsidDel="000768FD">
                <w:rPr>
                  <w:color w:val="E36C0A" w:themeColor="accent6" w:themeShade="BF"/>
                </w:rPr>
                <w:delText>If this problem persists, please contact Customer Service</w:delText>
              </w:r>
              <w:r w:rsidR="00D56547" w:rsidRPr="00D56547" w:rsidDel="000768FD">
                <w:rPr>
                  <w:color w:val="E36C0A" w:themeColor="accent6" w:themeShade="BF"/>
                </w:rPr>
                <w:delText>.</w:delText>
              </w:r>
            </w:del>
          </w:p>
        </w:tc>
      </w:tr>
    </w:tbl>
    <w:p w:rsidR="00421DC1" w:rsidRPr="00F03221" w:rsidRDefault="00421DC1" w:rsidP="00F03221">
      <w:pPr>
        <w:rPr>
          <w:sz w:val="20"/>
        </w:rPr>
      </w:pPr>
    </w:p>
    <w:p w:rsidR="00AB45D6" w:rsidRDefault="009E216C" w:rsidP="00893588">
      <w:pPr>
        <w:pStyle w:val="Heading1"/>
      </w:pPr>
      <w:bookmarkStart w:id="1648" w:name="_Toc292202297"/>
      <w:bookmarkStart w:id="1649" w:name="_Toc303757531"/>
      <w:r>
        <w:t>Home Page</w:t>
      </w:r>
      <w:bookmarkEnd w:id="1648"/>
      <w:bookmarkEnd w:id="1649"/>
    </w:p>
    <w:tbl>
      <w:tblPr>
        <w:tblStyle w:val="TableGrid"/>
        <w:tblW w:w="0" w:type="auto"/>
        <w:tblInd w:w="108" w:type="dxa"/>
        <w:tblLook w:val="04A0" w:firstRow="1" w:lastRow="0" w:firstColumn="1" w:lastColumn="0" w:noHBand="0" w:noVBand="1"/>
      </w:tblPr>
      <w:tblGrid>
        <w:gridCol w:w="1800"/>
        <w:gridCol w:w="3510"/>
        <w:gridCol w:w="4050"/>
      </w:tblGrid>
      <w:tr w:rsidR="00B17424" w:rsidRPr="00D51D1A" w:rsidTr="006A409D">
        <w:tc>
          <w:tcPr>
            <w:tcW w:w="1800" w:type="dxa"/>
            <w:vMerge w:val="restart"/>
            <w:shd w:val="clear" w:color="auto" w:fill="D9D9D9" w:themeFill="background1" w:themeFillShade="D9"/>
            <w:vAlign w:val="center"/>
          </w:tcPr>
          <w:p w:rsidR="00B17424" w:rsidRDefault="00B17424" w:rsidP="006A409D">
            <w:pPr>
              <w:pStyle w:val="Body2"/>
              <w:spacing w:before="20" w:after="20"/>
              <w:ind w:left="0"/>
              <w:jc w:val="center"/>
              <w:rPr>
                <w:b/>
              </w:rPr>
            </w:pPr>
            <w:r>
              <w:rPr>
                <w:b/>
              </w:rPr>
              <w:t>CONTENT</w:t>
            </w:r>
          </w:p>
          <w:p w:rsidR="00B17424" w:rsidRPr="00D51D1A" w:rsidRDefault="00B17424" w:rsidP="006A409D">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B17424" w:rsidRPr="00D51D1A" w:rsidRDefault="00B17424" w:rsidP="006A409D">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B17424" w:rsidRPr="00D51D1A" w:rsidRDefault="00B17424" w:rsidP="006A409D">
            <w:pPr>
              <w:pStyle w:val="Body2"/>
              <w:spacing w:before="20" w:after="20"/>
              <w:ind w:left="0"/>
              <w:jc w:val="center"/>
              <w:rPr>
                <w:b/>
              </w:rPr>
            </w:pPr>
            <w:r w:rsidRPr="00D51D1A">
              <w:rPr>
                <w:b/>
              </w:rPr>
              <w:t>Responsible Person</w:t>
            </w:r>
          </w:p>
        </w:tc>
      </w:tr>
      <w:tr w:rsidR="00B17424" w:rsidTr="006A409D">
        <w:tc>
          <w:tcPr>
            <w:tcW w:w="1800" w:type="dxa"/>
            <w:vMerge/>
            <w:vAlign w:val="center"/>
          </w:tcPr>
          <w:p w:rsidR="00B17424" w:rsidRDefault="00B17424" w:rsidP="006A409D">
            <w:pPr>
              <w:pStyle w:val="Body2"/>
              <w:spacing w:before="20" w:after="20"/>
              <w:ind w:left="0"/>
              <w:jc w:val="center"/>
            </w:pPr>
          </w:p>
        </w:tc>
        <w:tc>
          <w:tcPr>
            <w:tcW w:w="3510" w:type="dxa"/>
            <w:vAlign w:val="center"/>
          </w:tcPr>
          <w:p w:rsidR="00B17424" w:rsidRPr="004D38B2" w:rsidRDefault="00D56547" w:rsidP="006A409D">
            <w:pPr>
              <w:pStyle w:val="Body2"/>
              <w:spacing w:before="20" w:after="20"/>
              <w:ind w:left="0"/>
              <w:jc w:val="center"/>
            </w:pPr>
            <w:r>
              <w:t>Commercial Operations</w:t>
            </w:r>
          </w:p>
        </w:tc>
        <w:tc>
          <w:tcPr>
            <w:tcW w:w="4050" w:type="dxa"/>
            <w:vAlign w:val="center"/>
          </w:tcPr>
          <w:p w:rsidR="00B17424" w:rsidRPr="004D38B2" w:rsidRDefault="00AB45D6" w:rsidP="006A409D">
            <w:pPr>
              <w:pStyle w:val="Body2"/>
              <w:spacing w:before="20" w:after="20"/>
              <w:ind w:left="0"/>
              <w:jc w:val="center"/>
            </w:pPr>
            <w:r w:rsidRPr="004D38B2">
              <w:t>Stephen Adams</w:t>
            </w:r>
          </w:p>
        </w:tc>
      </w:tr>
      <w:tr w:rsidR="00B17424" w:rsidTr="006A409D">
        <w:tc>
          <w:tcPr>
            <w:tcW w:w="1800" w:type="dxa"/>
            <w:vMerge/>
            <w:vAlign w:val="center"/>
          </w:tcPr>
          <w:p w:rsidR="00B17424" w:rsidRDefault="00B17424" w:rsidP="006A409D">
            <w:pPr>
              <w:pStyle w:val="Body2"/>
              <w:spacing w:before="20" w:after="20"/>
              <w:ind w:left="0"/>
              <w:jc w:val="center"/>
            </w:pPr>
          </w:p>
        </w:tc>
        <w:tc>
          <w:tcPr>
            <w:tcW w:w="3510" w:type="dxa"/>
            <w:vAlign w:val="center"/>
          </w:tcPr>
          <w:p w:rsidR="00B17424" w:rsidRPr="004D38B2" w:rsidRDefault="004D38B2" w:rsidP="006A409D">
            <w:pPr>
              <w:pStyle w:val="Body2"/>
              <w:spacing w:before="20" w:after="20"/>
              <w:ind w:left="0"/>
              <w:jc w:val="center"/>
            </w:pPr>
            <w:r w:rsidRPr="004D38B2">
              <w:t>Marketing</w:t>
            </w:r>
          </w:p>
        </w:tc>
        <w:tc>
          <w:tcPr>
            <w:tcW w:w="4050" w:type="dxa"/>
            <w:vAlign w:val="center"/>
          </w:tcPr>
          <w:p w:rsidR="00B17424" w:rsidRPr="004D38B2" w:rsidRDefault="0032134D" w:rsidP="006A409D">
            <w:pPr>
              <w:pStyle w:val="Body2"/>
              <w:spacing w:before="20" w:after="20"/>
              <w:ind w:left="0"/>
              <w:jc w:val="center"/>
            </w:pPr>
            <w:r>
              <w:t>Karen Cavanaugh</w:t>
            </w:r>
          </w:p>
        </w:tc>
      </w:tr>
      <w:tr w:rsidR="00B17424" w:rsidRPr="00D51D1A" w:rsidTr="006A409D">
        <w:tc>
          <w:tcPr>
            <w:tcW w:w="1800" w:type="dxa"/>
            <w:shd w:val="clear" w:color="auto" w:fill="D9D9D9" w:themeFill="background1" w:themeFillShade="D9"/>
            <w:vAlign w:val="center"/>
          </w:tcPr>
          <w:p w:rsidR="00B17424" w:rsidRPr="00D51D1A" w:rsidRDefault="00B17424" w:rsidP="006A409D">
            <w:pPr>
              <w:pStyle w:val="Body2"/>
              <w:spacing w:before="20" w:after="20"/>
              <w:ind w:left="0"/>
              <w:jc w:val="center"/>
              <w:rPr>
                <w:b/>
              </w:rPr>
            </w:pPr>
            <w:r>
              <w:rPr>
                <w:b/>
              </w:rPr>
              <w:t>PURPOSE</w:t>
            </w:r>
          </w:p>
        </w:tc>
        <w:tc>
          <w:tcPr>
            <w:tcW w:w="7560" w:type="dxa"/>
            <w:gridSpan w:val="2"/>
            <w:shd w:val="clear" w:color="auto" w:fill="auto"/>
            <w:vAlign w:val="center"/>
          </w:tcPr>
          <w:p w:rsidR="00B17424" w:rsidRPr="00D51D1A" w:rsidRDefault="00B17424" w:rsidP="006A409D">
            <w:pPr>
              <w:pStyle w:val="Body2"/>
              <w:spacing w:before="20" w:after="20"/>
              <w:ind w:left="0"/>
              <w:rPr>
                <w:b/>
              </w:rPr>
            </w:pPr>
            <w:r>
              <w:t xml:space="preserve">The Online Ordering feature allows authorized users to place </w:t>
            </w:r>
            <w:proofErr w:type="spellStart"/>
            <w:r>
              <w:t>Oncotype</w:t>
            </w:r>
            <w:proofErr w:type="spellEnd"/>
            <w:r>
              <w:t xml:space="preserve"> DX – Breast and </w:t>
            </w:r>
            <w:proofErr w:type="spellStart"/>
            <w:r>
              <w:t>Oncotype</w:t>
            </w:r>
            <w:proofErr w:type="spellEnd"/>
            <w:r>
              <w:t xml:space="preserve"> DX – Colon orders online. </w:t>
            </w:r>
          </w:p>
        </w:tc>
      </w:tr>
    </w:tbl>
    <w:p w:rsidR="00893588" w:rsidRDefault="00893588" w:rsidP="00225EFC">
      <w:pPr>
        <w:rPr>
          <w:sz w:val="20"/>
        </w:rPr>
      </w:pPr>
    </w:p>
    <w:tbl>
      <w:tblPr>
        <w:tblStyle w:val="TableGrid"/>
        <w:tblW w:w="0" w:type="auto"/>
        <w:tblInd w:w="198" w:type="dxa"/>
        <w:tblLook w:val="04A0" w:firstRow="1" w:lastRow="0" w:firstColumn="1" w:lastColumn="0" w:noHBand="0" w:noVBand="1"/>
      </w:tblPr>
      <w:tblGrid>
        <w:gridCol w:w="3752"/>
        <w:gridCol w:w="5518"/>
      </w:tblGrid>
      <w:tr w:rsidR="004B0DC2" w:rsidRPr="00EA4DBD" w:rsidTr="005C75F5">
        <w:trPr>
          <w:tblHeader/>
        </w:trPr>
        <w:tc>
          <w:tcPr>
            <w:tcW w:w="9270" w:type="dxa"/>
            <w:gridSpan w:val="2"/>
            <w:shd w:val="clear" w:color="auto" w:fill="D9D9D9" w:themeFill="background1" w:themeFillShade="D9"/>
          </w:tcPr>
          <w:p w:rsidR="004B0DC2" w:rsidRPr="00EA4DBD" w:rsidRDefault="004B0DC2" w:rsidP="005C75F5">
            <w:pPr>
              <w:pStyle w:val="Body2"/>
              <w:spacing w:before="40" w:after="40"/>
              <w:ind w:left="0"/>
              <w:jc w:val="center"/>
              <w:rPr>
                <w:b/>
              </w:rPr>
            </w:pPr>
            <w:r>
              <w:rPr>
                <w:b/>
              </w:rPr>
              <w:t>Home Page - Content</w:t>
            </w:r>
          </w:p>
        </w:tc>
      </w:tr>
      <w:tr w:rsidR="004B0DC2" w:rsidRPr="00EA4DBD" w:rsidTr="005C75F5">
        <w:trPr>
          <w:tblHeader/>
        </w:trPr>
        <w:tc>
          <w:tcPr>
            <w:tcW w:w="3752" w:type="dxa"/>
            <w:shd w:val="clear" w:color="auto" w:fill="D9D9D9" w:themeFill="background1" w:themeFillShade="D9"/>
          </w:tcPr>
          <w:p w:rsidR="004B0DC2" w:rsidRPr="00EA4DBD" w:rsidRDefault="004B0DC2" w:rsidP="005C75F5">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4B0DC2" w:rsidRPr="00EA4DBD" w:rsidRDefault="004B0DC2" w:rsidP="005C75F5">
            <w:pPr>
              <w:pStyle w:val="Body2"/>
              <w:spacing w:before="40" w:after="40"/>
              <w:ind w:left="0"/>
              <w:jc w:val="center"/>
              <w:rPr>
                <w:b/>
              </w:rPr>
            </w:pPr>
            <w:r w:rsidRPr="00EA4DBD">
              <w:rPr>
                <w:b/>
              </w:rPr>
              <w:t>Label/Content</w:t>
            </w:r>
          </w:p>
        </w:tc>
      </w:tr>
      <w:tr w:rsidR="004B0DC2" w:rsidTr="005C75F5">
        <w:tc>
          <w:tcPr>
            <w:tcW w:w="3752" w:type="dxa"/>
          </w:tcPr>
          <w:p w:rsidR="004B0DC2" w:rsidRDefault="004B0DC2" w:rsidP="005C75F5">
            <w:pPr>
              <w:pStyle w:val="Body2"/>
              <w:spacing w:before="40" w:after="40"/>
              <w:ind w:left="0"/>
            </w:pPr>
            <w:r w:rsidRPr="00BD0780">
              <w:t xml:space="preserve">Browser </w:t>
            </w:r>
            <w:r>
              <w:t>window title</w:t>
            </w:r>
          </w:p>
        </w:tc>
        <w:tc>
          <w:tcPr>
            <w:tcW w:w="5518" w:type="dxa"/>
          </w:tcPr>
          <w:p w:rsidR="004B0DC2" w:rsidRPr="00EA4DBD" w:rsidRDefault="004B0DC2" w:rsidP="005C75F5">
            <w:pPr>
              <w:pStyle w:val="Body2"/>
              <w:spacing w:before="40" w:after="40"/>
              <w:ind w:left="0"/>
              <w:rPr>
                <w:color w:val="E36C0A" w:themeColor="accent6" w:themeShade="BF"/>
              </w:rPr>
            </w:pPr>
            <w:r>
              <w:rPr>
                <w:color w:val="E36C0A" w:themeColor="accent6" w:themeShade="BF"/>
              </w:rPr>
              <w:t>Home</w:t>
            </w:r>
          </w:p>
        </w:tc>
      </w:tr>
      <w:tr w:rsidR="004B0DC2" w:rsidTr="005C75F5">
        <w:tc>
          <w:tcPr>
            <w:tcW w:w="3752" w:type="dxa"/>
          </w:tcPr>
          <w:p w:rsidR="004B0DC2" w:rsidRDefault="004B0DC2" w:rsidP="005C75F5">
            <w:pPr>
              <w:pStyle w:val="Body2"/>
              <w:spacing w:before="40" w:after="40"/>
              <w:ind w:left="0"/>
            </w:pPr>
            <w:r>
              <w:t>Banner title</w:t>
            </w:r>
          </w:p>
        </w:tc>
        <w:tc>
          <w:tcPr>
            <w:tcW w:w="5518" w:type="dxa"/>
          </w:tcPr>
          <w:p w:rsidR="004B0DC2" w:rsidRPr="00EA4DBD" w:rsidRDefault="004B0DC2" w:rsidP="005C75F5">
            <w:pPr>
              <w:pStyle w:val="Body2"/>
              <w:spacing w:before="40" w:after="40"/>
              <w:ind w:left="0"/>
              <w:rPr>
                <w:color w:val="E36C0A" w:themeColor="accent6" w:themeShade="BF"/>
              </w:rPr>
            </w:pPr>
            <w:r>
              <w:rPr>
                <w:color w:val="E36C0A" w:themeColor="accent6" w:themeShade="BF"/>
              </w:rPr>
              <w:t>Home</w:t>
            </w:r>
          </w:p>
        </w:tc>
      </w:tr>
    </w:tbl>
    <w:p w:rsidR="004B0DC2" w:rsidRDefault="004B0DC2" w:rsidP="00225EFC">
      <w:pPr>
        <w:rPr>
          <w:sz w:val="20"/>
        </w:rPr>
      </w:pPr>
    </w:p>
    <w:p w:rsidR="00893588" w:rsidRDefault="00D56547" w:rsidP="00893588">
      <w:pPr>
        <w:rPr>
          <w:sz w:val="20"/>
        </w:rPr>
      </w:pPr>
      <w:r>
        <w:rPr>
          <w:sz w:val="20"/>
        </w:rPr>
        <w:t>Upon logging in, t</w:t>
      </w:r>
      <w:r w:rsidR="00225EFC" w:rsidRPr="008D1BFB">
        <w:rPr>
          <w:sz w:val="20"/>
        </w:rPr>
        <w:t xml:space="preserve">he </w:t>
      </w:r>
      <w:r>
        <w:rPr>
          <w:sz w:val="20"/>
        </w:rPr>
        <w:t xml:space="preserve">user sees the </w:t>
      </w:r>
      <w:r w:rsidR="00225EFC">
        <w:rPr>
          <w:sz w:val="20"/>
        </w:rPr>
        <w:t>first tab control labeled</w:t>
      </w:r>
      <w:r w:rsidR="00893588">
        <w:rPr>
          <w:sz w:val="20"/>
        </w:rPr>
        <w:t xml:space="preserve"> </w:t>
      </w:r>
      <w:r w:rsidR="00893588">
        <w:rPr>
          <w:b/>
          <w:color w:val="E36C0A" w:themeColor="accent6" w:themeShade="BF"/>
          <w:sz w:val="20"/>
        </w:rPr>
        <w:t>Home</w:t>
      </w:r>
    </w:p>
    <w:p w:rsidR="00893588" w:rsidRDefault="00E039D9" w:rsidP="00893588">
      <w:pPr>
        <w:rPr>
          <w:sz w:val="20"/>
        </w:rPr>
      </w:pPr>
      <w:r>
        <w:rPr>
          <w:noProof/>
          <w:sz w:val="20"/>
        </w:rPr>
        <w:lastRenderedPageBreak/>
        <w:drawing>
          <wp:inline distT="0" distB="0" distL="0" distR="0" wp14:anchorId="19B32636" wp14:editId="08CDB711">
            <wp:extent cx="5886450" cy="3593175"/>
            <wp:effectExtent l="19050" t="19050" r="19050" b="26325"/>
            <wp:docPr id="32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srcRect/>
                    <a:stretch>
                      <a:fillRect/>
                    </a:stretch>
                  </pic:blipFill>
                  <pic:spPr bwMode="auto">
                    <a:xfrm>
                      <a:off x="0" y="0"/>
                      <a:ext cx="5886450" cy="3593175"/>
                    </a:xfrm>
                    <a:prstGeom prst="rect">
                      <a:avLst/>
                    </a:prstGeom>
                    <a:noFill/>
                    <a:ln w="9525">
                      <a:solidFill>
                        <a:schemeClr val="tx1"/>
                      </a:solidFill>
                      <a:miter lim="800000"/>
                      <a:headEnd/>
                      <a:tailEnd/>
                    </a:ln>
                  </pic:spPr>
                </pic:pic>
              </a:graphicData>
            </a:graphic>
          </wp:inline>
        </w:drawing>
      </w:r>
    </w:p>
    <w:p w:rsidR="00893588" w:rsidRDefault="00893588" w:rsidP="00893588">
      <w:pPr>
        <w:rPr>
          <w:sz w:val="20"/>
        </w:rPr>
      </w:pPr>
    </w:p>
    <w:p w:rsidR="00225EFC" w:rsidRPr="00225EFC" w:rsidRDefault="00032FA9" w:rsidP="00F03221">
      <w:pPr>
        <w:pStyle w:val="Heading2"/>
      </w:pPr>
      <w:bookmarkStart w:id="1650" w:name="_Toc292202298"/>
      <w:bookmarkStart w:id="1651" w:name="_Toc303757532"/>
      <w:r>
        <w:t>Alerts &amp; Announcements</w:t>
      </w:r>
      <w:bookmarkEnd w:id="1650"/>
      <w:bookmarkEnd w:id="1651"/>
    </w:p>
    <w:p w:rsidR="00935819" w:rsidRPr="00007365" w:rsidRDefault="00935819" w:rsidP="00F03221">
      <w:pPr>
        <w:pStyle w:val="Body2"/>
      </w:pPr>
      <w:r w:rsidRPr="00007365">
        <w:t>Alerts are specific</w:t>
      </w:r>
      <w:r w:rsidR="004D38B2" w:rsidRPr="00007365">
        <w:t xml:space="preserve"> </w:t>
      </w:r>
      <w:r w:rsidRPr="00007365">
        <w:t>to</w:t>
      </w:r>
      <w:r w:rsidR="004D38B2" w:rsidRPr="00007365">
        <w:t xml:space="preserve"> the user.  Announce</w:t>
      </w:r>
      <w:r w:rsidRPr="00007365">
        <w:t>ments are for all portal users</w:t>
      </w:r>
      <w:r w:rsidR="00007365" w:rsidRPr="00007365">
        <w:t>.</w:t>
      </w:r>
      <w:r w:rsidR="00F03221" w:rsidRPr="00F03221">
        <w:t xml:space="preserve"> </w:t>
      </w:r>
      <w:r w:rsidR="00007365" w:rsidRPr="00F03221">
        <w:t xml:space="preserve"> </w:t>
      </w:r>
      <w:r w:rsidR="00007365">
        <w:t>When Alerts are displayed the</w:t>
      </w:r>
      <w:r w:rsidR="00533554">
        <w:t>y are</w:t>
      </w:r>
      <w:r w:rsidR="00007365">
        <w:t xml:space="preserve"> grouped into categories by date, such as </w:t>
      </w:r>
      <w:r w:rsidR="00007365" w:rsidRPr="00893588">
        <w:rPr>
          <w:color w:val="E36C0A" w:themeColor="accent6" w:themeShade="BF"/>
        </w:rPr>
        <w:t>TODAY</w:t>
      </w:r>
      <w:r w:rsidR="00007365">
        <w:t xml:space="preserve"> and/or </w:t>
      </w:r>
      <w:r w:rsidR="00007365" w:rsidRPr="00893588">
        <w:rPr>
          <w:color w:val="E36C0A" w:themeColor="accent6" w:themeShade="BF"/>
        </w:rPr>
        <w:t>YESTERDAY</w:t>
      </w:r>
      <w:r w:rsidR="00007365">
        <w:rPr>
          <w:color w:val="E36C0A" w:themeColor="accent6" w:themeShade="BF"/>
        </w:rPr>
        <w:t>.</w:t>
      </w:r>
    </w:p>
    <w:p w:rsidR="00935819" w:rsidRDefault="00935819" w:rsidP="00935819">
      <w:pPr>
        <w:pStyle w:val="Heading3"/>
      </w:pPr>
      <w:bookmarkStart w:id="1652" w:name="_Toc292202299"/>
      <w:bookmarkStart w:id="1653" w:name="_Toc303757533"/>
      <w:r>
        <w:t>Alerts</w:t>
      </w:r>
      <w:bookmarkEnd w:id="1652"/>
      <w:bookmarkEnd w:id="1653"/>
    </w:p>
    <w:p w:rsidR="004B0DC2" w:rsidRPr="004B0DC2" w:rsidRDefault="004B0DC2" w:rsidP="00F03221">
      <w:pPr>
        <w:pStyle w:val="Body3"/>
      </w:pPr>
      <w:r>
        <w:t>Alerts are specific to the user, such as a report ready for download.</w:t>
      </w:r>
    </w:p>
    <w:p w:rsidR="00935819" w:rsidRDefault="00935819" w:rsidP="00935819">
      <w:pPr>
        <w:pStyle w:val="Heading3"/>
      </w:pPr>
      <w:bookmarkStart w:id="1654" w:name="_Toc292202300"/>
      <w:bookmarkStart w:id="1655" w:name="_Toc303757534"/>
      <w:r>
        <w:t>Announcements</w:t>
      </w:r>
      <w:bookmarkEnd w:id="1654"/>
      <w:bookmarkEnd w:id="1655"/>
    </w:p>
    <w:p w:rsidR="00935819" w:rsidRPr="00935819" w:rsidRDefault="00533554" w:rsidP="00F03221">
      <w:pPr>
        <w:pStyle w:val="Body3"/>
      </w:pPr>
      <w:r w:rsidRPr="00007365">
        <w:t>Announcements are for all portal users</w:t>
      </w:r>
      <w:r>
        <w:t>.  No Announcement will be displayed for the Tel-Aviv release.</w:t>
      </w:r>
    </w:p>
    <w:p w:rsidR="00007365" w:rsidRDefault="00007365" w:rsidP="00F03221">
      <w:pPr>
        <w:pStyle w:val="Heading2"/>
      </w:pPr>
      <w:bookmarkStart w:id="1656" w:name="_Toc292202301"/>
      <w:bookmarkStart w:id="1657" w:name="_Toc303757535"/>
      <w:r>
        <w:t>Start Continue Order</w:t>
      </w:r>
      <w:bookmarkEnd w:id="1656"/>
      <w:bookmarkEnd w:id="1657"/>
    </w:p>
    <w:p w:rsidR="00007365" w:rsidRDefault="00007365" w:rsidP="00F03221">
      <w:pPr>
        <w:pStyle w:val="Body2"/>
      </w:pPr>
      <w:r>
        <w:t xml:space="preserve">The Start/Continue Order button is only visible to users who are an ordering entity. </w:t>
      </w:r>
      <w:r w:rsidR="004B0DC2">
        <w:t xml:space="preserve"> To become </w:t>
      </w:r>
      <w:proofErr w:type="gramStart"/>
      <w:r w:rsidR="004B0DC2">
        <w:t>an ordering entity users</w:t>
      </w:r>
      <w:proofErr w:type="gramEnd"/>
      <w:r w:rsidR="004B0DC2">
        <w:t xml:space="preserve"> must contact Customer Service.</w:t>
      </w:r>
    </w:p>
    <w:p w:rsidR="00352A10" w:rsidRDefault="00A32280" w:rsidP="004B0DC2">
      <w:pPr>
        <w:pStyle w:val="Body3"/>
        <w:ind w:left="1080"/>
      </w:pPr>
      <w:r w:rsidRPr="000D5DC6">
        <w:rPr>
          <w:noProof/>
        </w:rPr>
        <w:drawing>
          <wp:inline distT="0" distB="0" distL="0" distR="0" wp14:anchorId="56F4CBA9" wp14:editId="0835ECFD">
            <wp:extent cx="2137410" cy="124714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137410" cy="1247140"/>
                    </a:xfrm>
                    <a:prstGeom prst="rect">
                      <a:avLst/>
                    </a:prstGeom>
                    <a:noFill/>
                    <a:ln w="9525">
                      <a:noFill/>
                      <a:miter lim="800000"/>
                      <a:headEnd/>
                      <a:tailEnd/>
                    </a:ln>
                  </pic:spPr>
                </pic:pic>
              </a:graphicData>
            </a:graphic>
          </wp:inline>
        </w:drawing>
      </w:r>
    </w:p>
    <w:p w:rsidR="000D5DC6" w:rsidRDefault="000D5DC6" w:rsidP="004B0DC2">
      <w:pPr>
        <w:pStyle w:val="Body3"/>
        <w:ind w:left="1080"/>
      </w:pPr>
    </w:p>
    <w:p w:rsidR="00032FA9" w:rsidRDefault="00032FA9" w:rsidP="00F03221">
      <w:pPr>
        <w:pStyle w:val="Heading2"/>
      </w:pPr>
      <w:bookmarkStart w:id="1658" w:name="_Toc292202302"/>
      <w:bookmarkStart w:id="1659" w:name="_Toc303757536"/>
      <w:r>
        <w:lastRenderedPageBreak/>
        <w:t>Recent Orders</w:t>
      </w:r>
      <w:bookmarkEnd w:id="1658"/>
      <w:bookmarkEnd w:id="1659"/>
    </w:p>
    <w:p w:rsidR="00783606" w:rsidRDefault="00225EFC" w:rsidP="00783606">
      <w:pPr>
        <w:pStyle w:val="Body2"/>
      </w:pPr>
      <w:r>
        <w:t>Recent Orders displays a list of all orders placed by a user within the past 2 weeks</w:t>
      </w:r>
      <w:r w:rsidR="00007365">
        <w:t xml:space="preserve"> and dis</w:t>
      </w:r>
      <w:r w:rsidR="00783606">
        <w:t>plays the following information.</w:t>
      </w:r>
    </w:p>
    <w:p w:rsidR="00FE2E45" w:rsidRDefault="00783606" w:rsidP="00CE3198">
      <w:pPr>
        <w:pStyle w:val="Body2"/>
      </w:pPr>
      <w:r w:rsidRPr="00CE3198">
        <w:rPr>
          <w:noProof/>
          <w:color w:val="E36C0A" w:themeColor="accent6" w:themeShade="BF"/>
          <w:bdr w:val="single" w:sz="4" w:space="0" w:color="auto"/>
        </w:rPr>
        <w:drawing>
          <wp:inline distT="0" distB="0" distL="0" distR="0" wp14:anchorId="17D14A2E" wp14:editId="531776E4">
            <wp:extent cx="5057140" cy="812800"/>
            <wp:effectExtent l="19050" t="0" r="0" b="0"/>
            <wp:docPr id="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057140" cy="812800"/>
                    </a:xfrm>
                    <a:prstGeom prst="rect">
                      <a:avLst/>
                    </a:prstGeom>
                    <a:noFill/>
                    <a:ln w="9525">
                      <a:noFill/>
                      <a:miter lim="800000"/>
                      <a:headEnd/>
                      <a:tailEnd/>
                    </a:ln>
                  </pic:spPr>
                </pic:pic>
              </a:graphicData>
            </a:graphic>
          </wp:inline>
        </w:drawing>
      </w:r>
    </w:p>
    <w:p w:rsidR="00AB45D6" w:rsidRDefault="009E216C">
      <w:pPr>
        <w:pStyle w:val="Heading1"/>
      </w:pPr>
      <w:bookmarkStart w:id="1660" w:name="_Toc292202303"/>
      <w:bookmarkStart w:id="1661" w:name="_Toc303757537"/>
      <w:r>
        <w:t>Orders Page</w:t>
      </w:r>
      <w:bookmarkEnd w:id="1660"/>
      <w:bookmarkEnd w:id="1661"/>
    </w:p>
    <w:p w:rsidR="00A17BEF" w:rsidRPr="00E37F57" w:rsidRDefault="00A17BEF" w:rsidP="00E37F57">
      <w:pPr>
        <w:rPr>
          <w:sz w:val="20"/>
        </w:rPr>
      </w:pPr>
    </w:p>
    <w:tbl>
      <w:tblPr>
        <w:tblStyle w:val="TableGrid"/>
        <w:tblW w:w="0" w:type="auto"/>
        <w:tblInd w:w="108" w:type="dxa"/>
        <w:tblLook w:val="04A0" w:firstRow="1" w:lastRow="0" w:firstColumn="1" w:lastColumn="0" w:noHBand="0" w:noVBand="1"/>
      </w:tblPr>
      <w:tblGrid>
        <w:gridCol w:w="1800"/>
        <w:gridCol w:w="3510"/>
        <w:gridCol w:w="4050"/>
      </w:tblGrid>
      <w:tr w:rsidR="00B17424" w:rsidRPr="00D51D1A" w:rsidTr="006A409D">
        <w:tc>
          <w:tcPr>
            <w:tcW w:w="1800" w:type="dxa"/>
            <w:vMerge w:val="restart"/>
            <w:shd w:val="clear" w:color="auto" w:fill="D9D9D9" w:themeFill="background1" w:themeFillShade="D9"/>
            <w:vAlign w:val="center"/>
          </w:tcPr>
          <w:p w:rsidR="00B17424" w:rsidRDefault="00B17424" w:rsidP="006A409D">
            <w:pPr>
              <w:pStyle w:val="Body2"/>
              <w:spacing w:before="20" w:after="20"/>
              <w:ind w:left="0"/>
              <w:jc w:val="center"/>
              <w:rPr>
                <w:b/>
              </w:rPr>
            </w:pPr>
            <w:r>
              <w:rPr>
                <w:b/>
              </w:rPr>
              <w:t>CONTENT</w:t>
            </w:r>
          </w:p>
          <w:p w:rsidR="00B17424" w:rsidRPr="00D51D1A" w:rsidRDefault="00B17424" w:rsidP="006A409D">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B17424" w:rsidRPr="00D51D1A" w:rsidRDefault="00B17424" w:rsidP="006A409D">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B17424" w:rsidRPr="00D51D1A" w:rsidRDefault="00B17424" w:rsidP="006A409D">
            <w:pPr>
              <w:pStyle w:val="Body2"/>
              <w:spacing w:before="20" w:after="20"/>
              <w:ind w:left="0"/>
              <w:jc w:val="center"/>
              <w:rPr>
                <w:b/>
              </w:rPr>
            </w:pPr>
            <w:r w:rsidRPr="00D51D1A">
              <w:rPr>
                <w:b/>
              </w:rPr>
              <w:t>Responsible Person</w:t>
            </w:r>
          </w:p>
        </w:tc>
      </w:tr>
      <w:tr w:rsidR="00B17424" w:rsidTr="006A409D">
        <w:tc>
          <w:tcPr>
            <w:tcW w:w="1800" w:type="dxa"/>
            <w:vMerge/>
            <w:vAlign w:val="center"/>
          </w:tcPr>
          <w:p w:rsidR="00B17424" w:rsidRDefault="00B17424" w:rsidP="006A409D">
            <w:pPr>
              <w:pStyle w:val="Body2"/>
              <w:spacing w:before="20" w:after="20"/>
              <w:ind w:left="0"/>
              <w:jc w:val="center"/>
            </w:pPr>
          </w:p>
        </w:tc>
        <w:tc>
          <w:tcPr>
            <w:tcW w:w="3510" w:type="dxa"/>
            <w:vAlign w:val="center"/>
          </w:tcPr>
          <w:p w:rsidR="00B17424" w:rsidRDefault="00FE2E45" w:rsidP="006A409D">
            <w:pPr>
              <w:pStyle w:val="Body2"/>
              <w:spacing w:before="20" w:after="20"/>
              <w:ind w:left="0"/>
              <w:jc w:val="center"/>
            </w:pPr>
            <w:r>
              <w:t>Commercial Operations</w:t>
            </w:r>
          </w:p>
        </w:tc>
        <w:tc>
          <w:tcPr>
            <w:tcW w:w="4050" w:type="dxa"/>
            <w:vAlign w:val="center"/>
          </w:tcPr>
          <w:p w:rsidR="00B17424" w:rsidRPr="00FA168D" w:rsidRDefault="009F31B9" w:rsidP="006A409D">
            <w:pPr>
              <w:pStyle w:val="Body2"/>
              <w:spacing w:before="20" w:after="20"/>
              <w:ind w:left="0"/>
              <w:jc w:val="center"/>
            </w:pPr>
            <w:r>
              <w:t xml:space="preserve">Stephen </w:t>
            </w:r>
            <w:r w:rsidR="00AB45D6">
              <w:t>Adams</w:t>
            </w:r>
          </w:p>
        </w:tc>
      </w:tr>
      <w:tr w:rsidR="00B17424" w:rsidTr="006A409D">
        <w:tc>
          <w:tcPr>
            <w:tcW w:w="1800" w:type="dxa"/>
            <w:vMerge/>
            <w:vAlign w:val="center"/>
          </w:tcPr>
          <w:p w:rsidR="00B17424" w:rsidRDefault="00B17424" w:rsidP="006A409D">
            <w:pPr>
              <w:pStyle w:val="Body2"/>
              <w:spacing w:before="20" w:after="20"/>
              <w:ind w:left="0"/>
              <w:jc w:val="center"/>
            </w:pPr>
          </w:p>
        </w:tc>
        <w:tc>
          <w:tcPr>
            <w:tcW w:w="3510" w:type="dxa"/>
            <w:vAlign w:val="center"/>
          </w:tcPr>
          <w:p w:rsidR="00B17424" w:rsidRPr="00FE2E45" w:rsidRDefault="00FE2E45" w:rsidP="006A409D">
            <w:pPr>
              <w:pStyle w:val="Body2"/>
              <w:spacing w:before="20" w:after="20"/>
              <w:ind w:left="0"/>
              <w:jc w:val="center"/>
            </w:pPr>
            <w:r w:rsidRPr="00FE2E45">
              <w:t>Customer Service</w:t>
            </w:r>
          </w:p>
        </w:tc>
        <w:tc>
          <w:tcPr>
            <w:tcW w:w="4050" w:type="dxa"/>
            <w:vAlign w:val="center"/>
          </w:tcPr>
          <w:p w:rsidR="00B17424" w:rsidRPr="00FE2E45" w:rsidRDefault="00FE2E45" w:rsidP="006A409D">
            <w:pPr>
              <w:pStyle w:val="Body2"/>
              <w:spacing w:before="20" w:after="20"/>
              <w:ind w:left="0"/>
              <w:jc w:val="center"/>
            </w:pPr>
            <w:r w:rsidRPr="00FE2E45">
              <w:t>Leslie Marquez</w:t>
            </w:r>
          </w:p>
        </w:tc>
      </w:tr>
      <w:tr w:rsidR="00B17424" w:rsidRPr="00D51D1A" w:rsidTr="006A409D">
        <w:tc>
          <w:tcPr>
            <w:tcW w:w="1800" w:type="dxa"/>
            <w:shd w:val="clear" w:color="auto" w:fill="D9D9D9" w:themeFill="background1" w:themeFillShade="D9"/>
            <w:vAlign w:val="center"/>
          </w:tcPr>
          <w:p w:rsidR="00B17424" w:rsidRPr="00D51D1A" w:rsidRDefault="00B17424" w:rsidP="006A409D">
            <w:pPr>
              <w:pStyle w:val="Body2"/>
              <w:spacing w:before="20" w:after="20"/>
              <w:ind w:left="0"/>
              <w:jc w:val="center"/>
              <w:rPr>
                <w:b/>
              </w:rPr>
            </w:pPr>
            <w:r>
              <w:rPr>
                <w:b/>
              </w:rPr>
              <w:t>PURPOSE</w:t>
            </w:r>
          </w:p>
        </w:tc>
        <w:tc>
          <w:tcPr>
            <w:tcW w:w="7560" w:type="dxa"/>
            <w:gridSpan w:val="2"/>
            <w:shd w:val="clear" w:color="auto" w:fill="auto"/>
            <w:vAlign w:val="center"/>
          </w:tcPr>
          <w:p w:rsidR="00B17424" w:rsidRPr="00D51D1A" w:rsidRDefault="00B17424" w:rsidP="006A409D">
            <w:pPr>
              <w:pStyle w:val="Body2"/>
              <w:spacing w:before="20" w:after="20"/>
              <w:ind w:left="0"/>
              <w:rPr>
                <w:b/>
              </w:rPr>
            </w:pPr>
            <w:r w:rsidRPr="00237AA3">
              <w:t>The Orders page will display all orders (both submitted and completed) for the current user.</w:t>
            </w:r>
          </w:p>
        </w:tc>
      </w:tr>
    </w:tbl>
    <w:p w:rsidR="009F31B9" w:rsidRPr="00E37F57" w:rsidRDefault="009F31B9" w:rsidP="00E37F57">
      <w:pPr>
        <w:rPr>
          <w:sz w:val="20"/>
        </w:rPr>
      </w:pPr>
    </w:p>
    <w:tbl>
      <w:tblPr>
        <w:tblStyle w:val="TableGrid"/>
        <w:tblW w:w="0" w:type="auto"/>
        <w:tblInd w:w="108" w:type="dxa"/>
        <w:tblLook w:val="04A0" w:firstRow="1" w:lastRow="0" w:firstColumn="1" w:lastColumn="0" w:noHBand="0" w:noVBand="1"/>
      </w:tblPr>
      <w:tblGrid>
        <w:gridCol w:w="3842"/>
        <w:gridCol w:w="5518"/>
      </w:tblGrid>
      <w:tr w:rsidR="00FE2E45" w:rsidRPr="00EA4DBD" w:rsidTr="00E37F57">
        <w:trPr>
          <w:tblHeader/>
        </w:trPr>
        <w:tc>
          <w:tcPr>
            <w:tcW w:w="9360" w:type="dxa"/>
            <w:gridSpan w:val="2"/>
            <w:shd w:val="clear" w:color="auto" w:fill="D9D9D9" w:themeFill="background1" w:themeFillShade="D9"/>
          </w:tcPr>
          <w:p w:rsidR="00FE2E45" w:rsidRPr="00EA4DBD" w:rsidRDefault="00FE2E45" w:rsidP="005C75F5">
            <w:pPr>
              <w:pStyle w:val="Body2"/>
              <w:spacing w:before="40" w:after="40"/>
              <w:ind w:left="0"/>
              <w:jc w:val="center"/>
              <w:rPr>
                <w:b/>
              </w:rPr>
            </w:pPr>
            <w:r>
              <w:rPr>
                <w:b/>
              </w:rPr>
              <w:t>Orders Page - Content</w:t>
            </w:r>
          </w:p>
        </w:tc>
      </w:tr>
      <w:tr w:rsidR="00FE2E45" w:rsidRPr="00EA4DBD" w:rsidTr="00E37F57">
        <w:trPr>
          <w:tblHeader/>
        </w:trPr>
        <w:tc>
          <w:tcPr>
            <w:tcW w:w="3842" w:type="dxa"/>
            <w:shd w:val="clear" w:color="auto" w:fill="D9D9D9" w:themeFill="background1" w:themeFillShade="D9"/>
          </w:tcPr>
          <w:p w:rsidR="00FE2E45" w:rsidRPr="00EA4DBD" w:rsidRDefault="00FE2E45" w:rsidP="005C75F5">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FE2E45" w:rsidRPr="00EA4DBD" w:rsidRDefault="00FE2E45" w:rsidP="005C75F5">
            <w:pPr>
              <w:pStyle w:val="Body2"/>
              <w:spacing w:before="40" w:after="40"/>
              <w:ind w:left="0"/>
              <w:jc w:val="center"/>
              <w:rPr>
                <w:b/>
              </w:rPr>
            </w:pPr>
            <w:r w:rsidRPr="00EA4DBD">
              <w:rPr>
                <w:b/>
              </w:rPr>
              <w:t>Label/Content</w:t>
            </w:r>
          </w:p>
        </w:tc>
      </w:tr>
      <w:tr w:rsidR="00FE2E45" w:rsidTr="00E37F57">
        <w:tc>
          <w:tcPr>
            <w:tcW w:w="3842" w:type="dxa"/>
          </w:tcPr>
          <w:p w:rsidR="00FE2E45" w:rsidRDefault="00FE2E45" w:rsidP="005C75F5">
            <w:pPr>
              <w:pStyle w:val="Body2"/>
              <w:spacing w:before="40" w:after="40"/>
              <w:ind w:left="0"/>
            </w:pPr>
            <w:r w:rsidRPr="00BD0780">
              <w:t xml:space="preserve">Browser </w:t>
            </w:r>
            <w:r>
              <w:t>window title</w:t>
            </w:r>
          </w:p>
        </w:tc>
        <w:tc>
          <w:tcPr>
            <w:tcW w:w="5518" w:type="dxa"/>
          </w:tcPr>
          <w:p w:rsidR="00FE2E45" w:rsidRPr="00EA4DBD" w:rsidRDefault="00FE2E45" w:rsidP="005C75F5">
            <w:pPr>
              <w:pStyle w:val="Body2"/>
              <w:spacing w:before="40" w:after="40"/>
              <w:ind w:left="0"/>
              <w:rPr>
                <w:color w:val="E36C0A" w:themeColor="accent6" w:themeShade="BF"/>
              </w:rPr>
            </w:pPr>
            <w:r>
              <w:rPr>
                <w:color w:val="E36C0A" w:themeColor="accent6" w:themeShade="BF"/>
              </w:rPr>
              <w:t>Orders</w:t>
            </w:r>
          </w:p>
        </w:tc>
      </w:tr>
      <w:tr w:rsidR="00FE2E45" w:rsidTr="00E37F57">
        <w:tc>
          <w:tcPr>
            <w:tcW w:w="3842" w:type="dxa"/>
          </w:tcPr>
          <w:p w:rsidR="00FE2E45" w:rsidRDefault="00FE2E45" w:rsidP="005C75F5">
            <w:pPr>
              <w:pStyle w:val="Body2"/>
              <w:spacing w:before="40" w:after="40"/>
              <w:ind w:left="0"/>
            </w:pPr>
            <w:r>
              <w:t>Banner title</w:t>
            </w:r>
          </w:p>
        </w:tc>
        <w:tc>
          <w:tcPr>
            <w:tcW w:w="5518" w:type="dxa"/>
          </w:tcPr>
          <w:p w:rsidR="00FE2E45" w:rsidRPr="00EA4DBD" w:rsidRDefault="00FE2E45" w:rsidP="005C75F5">
            <w:pPr>
              <w:pStyle w:val="Body2"/>
              <w:spacing w:before="40" w:after="40"/>
              <w:ind w:left="0"/>
              <w:rPr>
                <w:color w:val="E36C0A" w:themeColor="accent6" w:themeShade="BF"/>
              </w:rPr>
            </w:pPr>
            <w:r>
              <w:rPr>
                <w:color w:val="E36C0A" w:themeColor="accent6" w:themeShade="BF"/>
              </w:rPr>
              <w:t>Orders</w:t>
            </w:r>
          </w:p>
        </w:tc>
      </w:tr>
    </w:tbl>
    <w:p w:rsidR="00FE2E45" w:rsidRDefault="00FE2E45" w:rsidP="009F31B9">
      <w:pPr>
        <w:rPr>
          <w:sz w:val="20"/>
        </w:rPr>
      </w:pPr>
    </w:p>
    <w:p w:rsidR="009F31B9" w:rsidRDefault="009F31B9" w:rsidP="009F31B9">
      <w:pPr>
        <w:rPr>
          <w:sz w:val="20"/>
        </w:rPr>
      </w:pPr>
      <w:r w:rsidRPr="008D1BFB">
        <w:rPr>
          <w:sz w:val="20"/>
        </w:rPr>
        <w:t xml:space="preserve">The </w:t>
      </w:r>
      <w:r>
        <w:rPr>
          <w:sz w:val="20"/>
        </w:rPr>
        <w:t xml:space="preserve">second tab control is labeled </w:t>
      </w:r>
      <w:r w:rsidR="00A37251">
        <w:rPr>
          <w:b/>
          <w:color w:val="E36C0A" w:themeColor="accent6" w:themeShade="BF"/>
          <w:sz w:val="20"/>
        </w:rPr>
        <w:t>Orders</w:t>
      </w:r>
      <w:r w:rsidRPr="00BA7C79">
        <w:rPr>
          <w:sz w:val="20"/>
        </w:rPr>
        <w:t xml:space="preserve"> </w:t>
      </w:r>
      <w:r>
        <w:rPr>
          <w:sz w:val="20"/>
        </w:rPr>
        <w:t>and looks like this</w:t>
      </w:r>
      <w:r w:rsidRPr="008D1BFB">
        <w:rPr>
          <w:sz w:val="20"/>
        </w:rPr>
        <w:t>:</w:t>
      </w:r>
    </w:p>
    <w:p w:rsidR="009F31B9" w:rsidRDefault="009F31B9" w:rsidP="00A17BEF">
      <w:pPr>
        <w:rPr>
          <w:sz w:val="20"/>
        </w:rPr>
      </w:pPr>
    </w:p>
    <w:p w:rsidR="009F31B9" w:rsidRPr="00237AA3" w:rsidRDefault="00E039D9" w:rsidP="00A17BEF">
      <w:pPr>
        <w:rPr>
          <w:sz w:val="20"/>
        </w:rPr>
      </w:pPr>
      <w:r>
        <w:rPr>
          <w:noProof/>
          <w:sz w:val="20"/>
        </w:rPr>
        <w:lastRenderedPageBreak/>
        <w:drawing>
          <wp:inline distT="0" distB="0" distL="0" distR="0" wp14:anchorId="4638DACD" wp14:editId="0E2EB960">
            <wp:extent cx="5886450" cy="6568278"/>
            <wp:effectExtent l="38100" t="19050" r="19050" b="23022"/>
            <wp:docPr id="32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cstate="print"/>
                    <a:srcRect/>
                    <a:stretch>
                      <a:fillRect/>
                    </a:stretch>
                  </pic:blipFill>
                  <pic:spPr bwMode="auto">
                    <a:xfrm>
                      <a:off x="0" y="0"/>
                      <a:ext cx="5886450" cy="6568278"/>
                    </a:xfrm>
                    <a:prstGeom prst="rect">
                      <a:avLst/>
                    </a:prstGeom>
                    <a:noFill/>
                    <a:ln w="9525">
                      <a:solidFill>
                        <a:schemeClr val="tx1"/>
                      </a:solidFill>
                      <a:miter lim="800000"/>
                      <a:headEnd/>
                      <a:tailEnd/>
                    </a:ln>
                  </pic:spPr>
                </pic:pic>
              </a:graphicData>
            </a:graphic>
          </wp:inline>
        </w:drawing>
      </w:r>
    </w:p>
    <w:p w:rsidR="00927707" w:rsidRDefault="00927707">
      <w:pPr>
        <w:rPr>
          <w:ins w:id="1662" w:author="Stephen Adams" w:date="2011-08-18T13:59:00Z"/>
        </w:rPr>
      </w:pPr>
      <w:bookmarkStart w:id="1663" w:name="_Toc292202304"/>
      <w:ins w:id="1664" w:author="Stephen Adams" w:date="2011-08-18T13:59:00Z">
        <w:r>
          <w:t>The test type column should read as follows:</w:t>
        </w:r>
      </w:ins>
    </w:p>
    <w:p w:rsidR="00927707" w:rsidRDefault="00927707">
      <w:pPr>
        <w:rPr>
          <w:ins w:id="1665" w:author="Stephen Adams" w:date="2011-08-18T14:00:00Z"/>
        </w:rPr>
      </w:pPr>
    </w:p>
    <w:p w:rsidR="00927707" w:rsidRDefault="00927707">
      <w:pPr>
        <w:rPr>
          <w:ins w:id="1666" w:author="Stephen Adams" w:date="2011-08-18T14:00:00Z"/>
        </w:rPr>
      </w:pPr>
      <w:ins w:id="1667" w:author="Stephen Adams" w:date="2011-08-18T14:00:00Z">
        <w:r>
          <w:t>Breast:</w:t>
        </w:r>
      </w:ins>
    </w:p>
    <w:p w:rsidR="00927707" w:rsidRPr="00927707" w:rsidRDefault="00927707">
      <w:pPr>
        <w:pStyle w:val="ListParagraph"/>
        <w:numPr>
          <w:ilvl w:val="0"/>
          <w:numId w:val="39"/>
        </w:numPr>
        <w:rPr>
          <w:ins w:id="1668" w:author="Stephen Adams" w:date="2011-08-18T14:00:00Z"/>
          <w:rFonts w:ascii="Arial" w:hAnsi="Arial"/>
          <w:b/>
          <w:rPrChange w:id="1669" w:author="Stephen Adams" w:date="2011-08-18T14:00:00Z">
            <w:rPr>
              <w:ins w:id="1670" w:author="Stephen Adams" w:date="2011-08-18T14:00:00Z"/>
            </w:rPr>
          </w:rPrChange>
        </w:rPr>
        <w:pPrChange w:id="1671" w:author="Stephen Adams" w:date="2011-08-18T14:00:00Z">
          <w:pPr/>
        </w:pPrChange>
      </w:pPr>
      <w:ins w:id="1672" w:author="Stephen Adams" w:date="2011-08-18T14:00:00Z">
        <w:r>
          <w:t>Invasive Breast</w:t>
        </w:r>
      </w:ins>
    </w:p>
    <w:p w:rsidR="00927707" w:rsidRPr="00927707" w:rsidRDefault="00927707">
      <w:pPr>
        <w:pStyle w:val="ListParagraph"/>
        <w:numPr>
          <w:ilvl w:val="0"/>
          <w:numId w:val="39"/>
        </w:numPr>
        <w:rPr>
          <w:ins w:id="1673" w:author="Stephen Adams" w:date="2011-08-18T14:00:00Z"/>
          <w:rFonts w:ascii="Arial" w:hAnsi="Arial"/>
          <w:b/>
          <w:rPrChange w:id="1674" w:author="Stephen Adams" w:date="2011-08-18T14:00:00Z">
            <w:rPr>
              <w:ins w:id="1675" w:author="Stephen Adams" w:date="2011-08-18T14:00:00Z"/>
            </w:rPr>
          </w:rPrChange>
        </w:rPr>
        <w:pPrChange w:id="1676" w:author="Stephen Adams" w:date="2011-08-18T14:00:00Z">
          <w:pPr/>
        </w:pPrChange>
      </w:pPr>
      <w:ins w:id="1677" w:author="Stephen Adams" w:date="2011-08-18T14:00:00Z">
        <w:r>
          <w:t>DCIS Breast</w:t>
        </w:r>
      </w:ins>
    </w:p>
    <w:p w:rsidR="00927707" w:rsidRDefault="00927707" w:rsidP="00927707">
      <w:pPr>
        <w:rPr>
          <w:ins w:id="1678" w:author="Stephen Adams" w:date="2011-08-18T14:00:00Z"/>
        </w:rPr>
      </w:pPr>
      <w:ins w:id="1679" w:author="Stephen Adams" w:date="2011-08-18T14:00:00Z">
        <w:r>
          <w:t>Colon</w:t>
        </w:r>
      </w:ins>
    </w:p>
    <w:p w:rsidR="007D2C6B" w:rsidRDefault="007D2C6B" w:rsidP="007D2C6B">
      <w:pPr>
        <w:ind w:left="360"/>
        <w:rPr>
          <w:ins w:id="1680" w:author="Stephen Adams" w:date="2011-09-13T09:48:00Z"/>
        </w:rPr>
      </w:pPr>
      <w:ins w:id="1681" w:author="Stephen Adams" w:date="2011-09-13T09:48:00Z">
        <w:r>
          <w:t>1. MMR</w:t>
        </w:r>
      </w:ins>
    </w:p>
    <w:p w:rsidR="007D2C6B" w:rsidRDefault="007D2C6B" w:rsidP="007D2C6B">
      <w:pPr>
        <w:ind w:left="360"/>
        <w:rPr>
          <w:ins w:id="1682" w:author="Stephen Adams" w:date="2011-09-13T09:48:00Z"/>
        </w:rPr>
      </w:pPr>
      <w:ins w:id="1683" w:author="Stephen Adams" w:date="2011-09-13T09:48:00Z">
        <w:r>
          <w:t xml:space="preserve">2. </w:t>
        </w:r>
        <w:proofErr w:type="spellStart"/>
        <w:r>
          <w:t>Oncotype</w:t>
        </w:r>
        <w:proofErr w:type="spellEnd"/>
        <w:r>
          <w:t xml:space="preserve"> DX Colon</w:t>
        </w:r>
      </w:ins>
    </w:p>
    <w:p w:rsidR="009F2CDE" w:rsidRPr="00927707" w:rsidRDefault="007D2C6B">
      <w:pPr>
        <w:ind w:left="360"/>
        <w:rPr>
          <w:rFonts w:ascii="Arial" w:hAnsi="Arial"/>
          <w:b/>
          <w:rPrChange w:id="1684" w:author="Stephen Adams" w:date="2011-08-18T14:01:00Z">
            <w:rPr>
              <w:rFonts w:ascii="Arial" w:hAnsi="Arial"/>
            </w:rPr>
          </w:rPrChange>
        </w:rPr>
        <w:pPrChange w:id="1685" w:author="Stephen Adams" w:date="2011-08-18T14:01:00Z">
          <w:pPr/>
        </w:pPrChange>
      </w:pPr>
      <w:ins w:id="1686" w:author="Stephen Adams" w:date="2011-09-13T09:48:00Z">
        <w:r>
          <w:t>3. MMR/ODX</w:t>
        </w:r>
      </w:ins>
      <w:r w:rsidR="009F2CDE">
        <w:br w:type="page"/>
      </w:r>
    </w:p>
    <w:p w:rsidR="00AB45D6" w:rsidRDefault="00032FA9" w:rsidP="00E37F57">
      <w:pPr>
        <w:pStyle w:val="Heading2"/>
      </w:pPr>
      <w:bookmarkStart w:id="1687" w:name="_Toc303757538"/>
      <w:r>
        <w:lastRenderedPageBreak/>
        <w:t>Submitted Orders</w:t>
      </w:r>
      <w:bookmarkEnd w:id="1663"/>
      <w:bookmarkEnd w:id="1687"/>
    </w:p>
    <w:p w:rsidR="00FE2E45" w:rsidRDefault="00A37251" w:rsidP="00FE2E45">
      <w:pPr>
        <w:pStyle w:val="Body2"/>
      </w:pPr>
      <w:r>
        <w:t xml:space="preserve">Submitted Orders displays orders that have not yet produced a report and are still being processed by the lab.  </w:t>
      </w:r>
      <w:r w:rsidR="009D3CD5">
        <w:t>The following information is displayed:</w:t>
      </w:r>
    </w:p>
    <w:p w:rsidR="00FE2E45" w:rsidRPr="00E37F57" w:rsidRDefault="00FE2E45" w:rsidP="00E37F57">
      <w:r w:rsidRPr="00E37F57">
        <w:rPr>
          <w:noProof/>
        </w:rPr>
        <w:drawing>
          <wp:inline distT="0" distB="0" distL="0" distR="0" wp14:anchorId="318A559E" wp14:editId="23035BA7">
            <wp:extent cx="5881370" cy="779145"/>
            <wp:effectExtent l="19050" t="0" r="5080" b="0"/>
            <wp:docPr id="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5881370" cy="779145"/>
                    </a:xfrm>
                    <a:prstGeom prst="rect">
                      <a:avLst/>
                    </a:prstGeom>
                    <a:noFill/>
                    <a:ln w="9525">
                      <a:noFill/>
                      <a:miter lim="800000"/>
                      <a:headEnd/>
                      <a:tailEnd/>
                    </a:ln>
                  </pic:spPr>
                </pic:pic>
              </a:graphicData>
            </a:graphic>
          </wp:inline>
        </w:drawing>
      </w:r>
    </w:p>
    <w:p w:rsidR="00AB45D6" w:rsidRDefault="00032FA9" w:rsidP="00E37F57">
      <w:pPr>
        <w:pStyle w:val="Heading2"/>
      </w:pPr>
      <w:bookmarkStart w:id="1688" w:name="_Toc292202305"/>
      <w:bookmarkStart w:id="1689" w:name="_Toc303757539"/>
      <w:r>
        <w:t>Completed Orders</w:t>
      </w:r>
      <w:bookmarkEnd w:id="1688"/>
      <w:bookmarkEnd w:id="1689"/>
    </w:p>
    <w:p w:rsidR="009D3CD5" w:rsidRDefault="00A37251" w:rsidP="00A37251">
      <w:pPr>
        <w:pStyle w:val="Body2"/>
      </w:pPr>
      <w:r>
        <w:t xml:space="preserve">Completed Orders </w:t>
      </w:r>
      <w:r w:rsidR="009D3CD5">
        <w:t>displays orders that have produced a report which is available for download.  The following</w:t>
      </w:r>
      <w:r w:rsidR="00FE2E45">
        <w:t xml:space="preserve"> information is dis</w:t>
      </w:r>
      <w:r w:rsidR="009D3CD5">
        <w:t>played:</w:t>
      </w:r>
    </w:p>
    <w:p w:rsidR="00A17BEF" w:rsidRPr="00E37F57" w:rsidRDefault="00FE2E45" w:rsidP="00E37F57">
      <w:r w:rsidRPr="00E37F57">
        <w:rPr>
          <w:noProof/>
        </w:rPr>
        <w:drawing>
          <wp:inline distT="0" distB="0" distL="0" distR="0" wp14:anchorId="52DFD38F" wp14:editId="6FC3F022">
            <wp:extent cx="5554345" cy="1038860"/>
            <wp:effectExtent l="19050" t="0" r="825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554345" cy="1038860"/>
                    </a:xfrm>
                    <a:prstGeom prst="rect">
                      <a:avLst/>
                    </a:prstGeom>
                    <a:noFill/>
                    <a:ln w="9525">
                      <a:noFill/>
                      <a:miter lim="800000"/>
                      <a:headEnd/>
                      <a:tailEnd/>
                    </a:ln>
                  </pic:spPr>
                </pic:pic>
              </a:graphicData>
            </a:graphic>
          </wp:inline>
        </w:drawing>
      </w:r>
    </w:p>
    <w:p w:rsidR="00B17424" w:rsidRPr="005C75F5" w:rsidRDefault="009E216C" w:rsidP="00A17BEF">
      <w:pPr>
        <w:pStyle w:val="Heading1"/>
      </w:pPr>
      <w:bookmarkStart w:id="1690" w:name="_Toc292202306"/>
      <w:bookmarkStart w:id="1691" w:name="_Toc303757540"/>
      <w:r>
        <w:t>Order</w:t>
      </w:r>
      <w:r w:rsidR="00124176">
        <w:t xml:space="preserve"> DEtails</w:t>
      </w:r>
      <w:bookmarkEnd w:id="1690"/>
      <w:bookmarkEnd w:id="1691"/>
    </w:p>
    <w:tbl>
      <w:tblPr>
        <w:tblStyle w:val="TableGrid"/>
        <w:tblW w:w="0" w:type="auto"/>
        <w:tblInd w:w="108" w:type="dxa"/>
        <w:tblLook w:val="04A0" w:firstRow="1" w:lastRow="0" w:firstColumn="1" w:lastColumn="0" w:noHBand="0" w:noVBand="1"/>
      </w:tblPr>
      <w:tblGrid>
        <w:gridCol w:w="1800"/>
        <w:gridCol w:w="3510"/>
        <w:gridCol w:w="4050"/>
      </w:tblGrid>
      <w:tr w:rsidR="00B17424" w:rsidRPr="00D51D1A" w:rsidTr="006A409D">
        <w:tc>
          <w:tcPr>
            <w:tcW w:w="1800" w:type="dxa"/>
            <w:vMerge w:val="restart"/>
            <w:shd w:val="clear" w:color="auto" w:fill="D9D9D9" w:themeFill="background1" w:themeFillShade="D9"/>
            <w:vAlign w:val="center"/>
          </w:tcPr>
          <w:p w:rsidR="00B17424" w:rsidRDefault="00B17424" w:rsidP="006A409D">
            <w:pPr>
              <w:pStyle w:val="Body2"/>
              <w:spacing w:before="20" w:after="20"/>
              <w:ind w:left="0"/>
              <w:jc w:val="center"/>
              <w:rPr>
                <w:b/>
              </w:rPr>
            </w:pPr>
            <w:r>
              <w:rPr>
                <w:b/>
              </w:rPr>
              <w:t>CONTENT</w:t>
            </w:r>
          </w:p>
          <w:p w:rsidR="00B17424" w:rsidRPr="00D51D1A" w:rsidRDefault="00B17424" w:rsidP="006A409D">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B17424" w:rsidRPr="00D51D1A" w:rsidRDefault="00B17424" w:rsidP="006A409D">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B17424" w:rsidRPr="00D51D1A" w:rsidRDefault="00B17424" w:rsidP="006A409D">
            <w:pPr>
              <w:pStyle w:val="Body2"/>
              <w:spacing w:before="20" w:after="20"/>
              <w:ind w:left="0"/>
              <w:jc w:val="center"/>
              <w:rPr>
                <w:b/>
              </w:rPr>
            </w:pPr>
            <w:r w:rsidRPr="00D51D1A">
              <w:rPr>
                <w:b/>
              </w:rPr>
              <w:t>Responsible Person</w:t>
            </w:r>
          </w:p>
        </w:tc>
      </w:tr>
      <w:tr w:rsidR="00B17424" w:rsidTr="006A409D">
        <w:tc>
          <w:tcPr>
            <w:tcW w:w="1800" w:type="dxa"/>
            <w:vMerge/>
            <w:vAlign w:val="center"/>
          </w:tcPr>
          <w:p w:rsidR="00B17424" w:rsidRDefault="00B17424" w:rsidP="006A409D">
            <w:pPr>
              <w:pStyle w:val="Body2"/>
              <w:spacing w:before="20" w:after="20"/>
              <w:ind w:left="0"/>
              <w:jc w:val="center"/>
            </w:pPr>
          </w:p>
        </w:tc>
        <w:tc>
          <w:tcPr>
            <w:tcW w:w="3510" w:type="dxa"/>
            <w:vAlign w:val="center"/>
          </w:tcPr>
          <w:p w:rsidR="00B17424" w:rsidRDefault="005C75F5" w:rsidP="006A409D">
            <w:pPr>
              <w:pStyle w:val="Body2"/>
              <w:spacing w:before="20" w:after="20"/>
              <w:ind w:left="0"/>
              <w:jc w:val="center"/>
            </w:pPr>
            <w:r>
              <w:t>Commercial Operations</w:t>
            </w:r>
          </w:p>
        </w:tc>
        <w:tc>
          <w:tcPr>
            <w:tcW w:w="4050" w:type="dxa"/>
            <w:vAlign w:val="center"/>
          </w:tcPr>
          <w:p w:rsidR="00B17424" w:rsidRPr="00FA168D" w:rsidRDefault="00AB45D6" w:rsidP="006A409D">
            <w:pPr>
              <w:pStyle w:val="Body2"/>
              <w:spacing w:before="20" w:after="20"/>
              <w:ind w:left="0"/>
              <w:jc w:val="center"/>
            </w:pPr>
            <w:r>
              <w:t>Stephen Adams</w:t>
            </w:r>
          </w:p>
        </w:tc>
      </w:tr>
      <w:tr w:rsidR="00B17424" w:rsidTr="006A409D">
        <w:tc>
          <w:tcPr>
            <w:tcW w:w="1800" w:type="dxa"/>
            <w:vMerge/>
            <w:vAlign w:val="center"/>
          </w:tcPr>
          <w:p w:rsidR="00B17424" w:rsidRDefault="00B17424" w:rsidP="006A409D">
            <w:pPr>
              <w:pStyle w:val="Body2"/>
              <w:spacing w:before="20" w:after="20"/>
              <w:ind w:left="0"/>
              <w:jc w:val="center"/>
            </w:pPr>
          </w:p>
        </w:tc>
        <w:tc>
          <w:tcPr>
            <w:tcW w:w="3510" w:type="dxa"/>
            <w:vAlign w:val="center"/>
          </w:tcPr>
          <w:p w:rsidR="00B17424" w:rsidRPr="005C75F5" w:rsidRDefault="005C75F5" w:rsidP="006A409D">
            <w:pPr>
              <w:pStyle w:val="Body2"/>
              <w:spacing w:before="20" w:after="20"/>
              <w:ind w:left="0"/>
              <w:jc w:val="center"/>
            </w:pPr>
            <w:r w:rsidRPr="005C75F5">
              <w:t>Customer Service</w:t>
            </w:r>
          </w:p>
        </w:tc>
        <w:tc>
          <w:tcPr>
            <w:tcW w:w="4050" w:type="dxa"/>
            <w:vAlign w:val="center"/>
          </w:tcPr>
          <w:p w:rsidR="00B17424" w:rsidRPr="005C75F5" w:rsidRDefault="005C75F5" w:rsidP="006A409D">
            <w:pPr>
              <w:pStyle w:val="Body2"/>
              <w:spacing w:before="20" w:after="20"/>
              <w:ind w:left="0"/>
              <w:jc w:val="center"/>
            </w:pPr>
            <w:r w:rsidRPr="005C75F5">
              <w:t>Leslie Marquez</w:t>
            </w:r>
          </w:p>
        </w:tc>
      </w:tr>
      <w:tr w:rsidR="00B17424" w:rsidRPr="00D51D1A" w:rsidTr="006A409D">
        <w:tc>
          <w:tcPr>
            <w:tcW w:w="1800" w:type="dxa"/>
            <w:shd w:val="clear" w:color="auto" w:fill="D9D9D9" w:themeFill="background1" w:themeFillShade="D9"/>
            <w:vAlign w:val="center"/>
          </w:tcPr>
          <w:p w:rsidR="00B17424" w:rsidRPr="00D51D1A" w:rsidRDefault="00B17424" w:rsidP="006A409D">
            <w:pPr>
              <w:pStyle w:val="Body2"/>
              <w:spacing w:before="20" w:after="20"/>
              <w:ind w:left="0"/>
              <w:jc w:val="center"/>
              <w:rPr>
                <w:b/>
              </w:rPr>
            </w:pPr>
            <w:r>
              <w:rPr>
                <w:b/>
              </w:rPr>
              <w:t>PURPOSE</w:t>
            </w:r>
          </w:p>
        </w:tc>
        <w:tc>
          <w:tcPr>
            <w:tcW w:w="7560" w:type="dxa"/>
            <w:gridSpan w:val="2"/>
            <w:shd w:val="clear" w:color="auto" w:fill="auto"/>
            <w:vAlign w:val="center"/>
          </w:tcPr>
          <w:p w:rsidR="00B17424" w:rsidRPr="00E76511" w:rsidRDefault="00B17424" w:rsidP="00E76511">
            <w:pPr>
              <w:rPr>
                <w:sz w:val="20"/>
              </w:rPr>
            </w:pPr>
            <w:r w:rsidRPr="00237AA3">
              <w:rPr>
                <w:sz w:val="20"/>
              </w:rPr>
              <w:t>The Order Details page lists information about an order. As the order is processed in SARP, the information on the Order Details page is updated accordingly. Additional information will be available for orders placed online.</w:t>
            </w:r>
          </w:p>
        </w:tc>
      </w:tr>
    </w:tbl>
    <w:p w:rsidR="00B17424" w:rsidRPr="00E37F57" w:rsidRDefault="00B17424" w:rsidP="00E37F57">
      <w:pPr>
        <w:rPr>
          <w:sz w:val="20"/>
        </w:rPr>
      </w:pPr>
    </w:p>
    <w:tbl>
      <w:tblPr>
        <w:tblStyle w:val="TableGrid"/>
        <w:tblW w:w="0" w:type="auto"/>
        <w:tblInd w:w="108" w:type="dxa"/>
        <w:tblLook w:val="04A0" w:firstRow="1" w:lastRow="0" w:firstColumn="1" w:lastColumn="0" w:noHBand="0" w:noVBand="1"/>
      </w:tblPr>
      <w:tblGrid>
        <w:gridCol w:w="3842"/>
        <w:gridCol w:w="5518"/>
      </w:tblGrid>
      <w:tr w:rsidR="005C75F5" w:rsidRPr="00EA4DBD" w:rsidTr="00E37F57">
        <w:trPr>
          <w:tblHeader/>
        </w:trPr>
        <w:tc>
          <w:tcPr>
            <w:tcW w:w="9360" w:type="dxa"/>
            <w:gridSpan w:val="2"/>
            <w:shd w:val="clear" w:color="auto" w:fill="D9D9D9" w:themeFill="background1" w:themeFillShade="D9"/>
          </w:tcPr>
          <w:p w:rsidR="005C75F5" w:rsidRPr="00EA4DBD" w:rsidRDefault="005C75F5" w:rsidP="005C75F5">
            <w:pPr>
              <w:pStyle w:val="Body2"/>
              <w:spacing w:before="40" w:after="40"/>
              <w:ind w:left="0"/>
              <w:jc w:val="center"/>
              <w:rPr>
                <w:b/>
              </w:rPr>
            </w:pPr>
            <w:r>
              <w:rPr>
                <w:b/>
              </w:rPr>
              <w:t>Orders Page - Content</w:t>
            </w:r>
          </w:p>
        </w:tc>
      </w:tr>
      <w:tr w:rsidR="005C75F5" w:rsidRPr="00EA4DBD" w:rsidTr="00E37F57">
        <w:trPr>
          <w:tblHeader/>
        </w:trPr>
        <w:tc>
          <w:tcPr>
            <w:tcW w:w="3842" w:type="dxa"/>
            <w:shd w:val="clear" w:color="auto" w:fill="D9D9D9" w:themeFill="background1" w:themeFillShade="D9"/>
          </w:tcPr>
          <w:p w:rsidR="005C75F5" w:rsidRPr="00EA4DBD" w:rsidRDefault="005C75F5" w:rsidP="005C75F5">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5C75F5" w:rsidRPr="00EA4DBD" w:rsidRDefault="005C75F5" w:rsidP="005C75F5">
            <w:pPr>
              <w:pStyle w:val="Body2"/>
              <w:spacing w:before="40" w:after="40"/>
              <w:ind w:left="0"/>
              <w:jc w:val="center"/>
              <w:rPr>
                <w:b/>
              </w:rPr>
            </w:pPr>
            <w:r w:rsidRPr="00EA4DBD">
              <w:rPr>
                <w:b/>
              </w:rPr>
              <w:t>Label/Content</w:t>
            </w:r>
          </w:p>
        </w:tc>
      </w:tr>
      <w:tr w:rsidR="005C75F5" w:rsidTr="00E37F57">
        <w:tc>
          <w:tcPr>
            <w:tcW w:w="3842" w:type="dxa"/>
          </w:tcPr>
          <w:p w:rsidR="005C75F5" w:rsidRDefault="005C75F5" w:rsidP="005C75F5">
            <w:pPr>
              <w:pStyle w:val="Body2"/>
              <w:spacing w:before="40" w:after="40"/>
              <w:ind w:left="0"/>
            </w:pPr>
            <w:r w:rsidRPr="00BD0780">
              <w:t xml:space="preserve">Browser </w:t>
            </w:r>
            <w:r>
              <w:t>window title</w:t>
            </w:r>
          </w:p>
        </w:tc>
        <w:tc>
          <w:tcPr>
            <w:tcW w:w="5518" w:type="dxa"/>
          </w:tcPr>
          <w:p w:rsidR="005C75F5" w:rsidRPr="00EA4DBD" w:rsidRDefault="005C75F5" w:rsidP="005C75F5">
            <w:pPr>
              <w:pStyle w:val="Body2"/>
              <w:spacing w:before="40" w:after="40"/>
              <w:ind w:left="0"/>
              <w:rPr>
                <w:color w:val="E36C0A" w:themeColor="accent6" w:themeShade="BF"/>
              </w:rPr>
            </w:pPr>
            <w:r>
              <w:rPr>
                <w:color w:val="E36C0A" w:themeColor="accent6" w:themeShade="BF"/>
              </w:rPr>
              <w:t>Order</w:t>
            </w:r>
            <w:r w:rsidR="00CA733F">
              <w:rPr>
                <w:color w:val="E36C0A" w:themeColor="accent6" w:themeShade="BF"/>
              </w:rPr>
              <w:t xml:space="preserve"> </w:t>
            </w:r>
            <w:r>
              <w:rPr>
                <w:color w:val="E36C0A" w:themeColor="accent6" w:themeShade="BF"/>
              </w:rPr>
              <w:t>Details</w:t>
            </w:r>
          </w:p>
        </w:tc>
      </w:tr>
      <w:tr w:rsidR="005C75F5" w:rsidTr="00E37F57">
        <w:tc>
          <w:tcPr>
            <w:tcW w:w="3842" w:type="dxa"/>
          </w:tcPr>
          <w:p w:rsidR="005C75F5" w:rsidRDefault="005C75F5" w:rsidP="005C75F5">
            <w:pPr>
              <w:pStyle w:val="Body2"/>
              <w:spacing w:before="40" w:after="40"/>
              <w:ind w:left="0"/>
            </w:pPr>
            <w:r>
              <w:t>Banner title</w:t>
            </w:r>
          </w:p>
        </w:tc>
        <w:tc>
          <w:tcPr>
            <w:tcW w:w="5518" w:type="dxa"/>
          </w:tcPr>
          <w:p w:rsidR="005C75F5" w:rsidRPr="00EA4DBD" w:rsidRDefault="005C75F5" w:rsidP="005C75F5">
            <w:pPr>
              <w:pStyle w:val="Body2"/>
              <w:spacing w:before="40" w:after="40"/>
              <w:ind w:left="0"/>
              <w:rPr>
                <w:color w:val="E36C0A" w:themeColor="accent6" w:themeShade="BF"/>
              </w:rPr>
            </w:pPr>
            <w:r>
              <w:rPr>
                <w:color w:val="E36C0A" w:themeColor="accent6" w:themeShade="BF"/>
              </w:rPr>
              <w:t>Order Details</w:t>
            </w:r>
          </w:p>
        </w:tc>
      </w:tr>
    </w:tbl>
    <w:p w:rsidR="005C75F5" w:rsidRPr="00E37F57" w:rsidRDefault="005C75F5" w:rsidP="00E37F57">
      <w:pPr>
        <w:rPr>
          <w:sz w:val="20"/>
        </w:rPr>
      </w:pPr>
    </w:p>
    <w:p w:rsidR="00E37F57" w:rsidRDefault="00E37F57">
      <w:pPr>
        <w:rPr>
          <w:sz w:val="20"/>
        </w:rPr>
      </w:pPr>
      <w:r>
        <w:rPr>
          <w:sz w:val="20"/>
        </w:rPr>
        <w:br w:type="page"/>
      </w:r>
    </w:p>
    <w:p w:rsidR="00A17BEF" w:rsidRPr="00B17424" w:rsidRDefault="00996DCF" w:rsidP="00A17BEF">
      <w:pPr>
        <w:rPr>
          <w:color w:val="7030A0"/>
          <w:sz w:val="20"/>
        </w:rPr>
      </w:pPr>
      <w:r w:rsidRPr="00996DCF">
        <w:rPr>
          <w:sz w:val="20"/>
        </w:rPr>
        <w:lastRenderedPageBreak/>
        <w:t xml:space="preserve">The </w:t>
      </w:r>
      <w:r w:rsidRPr="00124176">
        <w:rPr>
          <w:color w:val="E36C0A" w:themeColor="accent6" w:themeShade="BF"/>
          <w:sz w:val="20"/>
        </w:rPr>
        <w:t>Order Details</w:t>
      </w:r>
      <w:r w:rsidRPr="00996DCF">
        <w:rPr>
          <w:sz w:val="20"/>
        </w:rPr>
        <w:t xml:space="preserve"> page will look like this:</w:t>
      </w:r>
    </w:p>
    <w:p w:rsidR="00B6634C" w:rsidRPr="00E37F57" w:rsidRDefault="00EF0722" w:rsidP="00E37F57">
      <w:r w:rsidRPr="00E37F57">
        <w:rPr>
          <w:noProof/>
        </w:rPr>
        <w:drawing>
          <wp:inline distT="0" distB="0" distL="0" distR="0" wp14:anchorId="4AE04ABA" wp14:editId="199F9D83">
            <wp:extent cx="4928572" cy="7904763"/>
            <wp:effectExtent l="19050" t="19050" r="24428" b="20037"/>
            <wp:docPr id="32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cstate="print"/>
                    <a:srcRect/>
                    <a:stretch>
                      <a:fillRect/>
                    </a:stretch>
                  </pic:blipFill>
                  <pic:spPr bwMode="auto">
                    <a:xfrm>
                      <a:off x="0" y="0"/>
                      <a:ext cx="4928572" cy="7904763"/>
                    </a:xfrm>
                    <a:prstGeom prst="rect">
                      <a:avLst/>
                    </a:prstGeom>
                    <a:noFill/>
                    <a:ln w="9525">
                      <a:solidFill>
                        <a:schemeClr val="tx1"/>
                      </a:solidFill>
                      <a:miter lim="800000"/>
                      <a:headEnd/>
                      <a:tailEnd/>
                    </a:ln>
                  </pic:spPr>
                </pic:pic>
              </a:graphicData>
            </a:graphic>
          </wp:inline>
        </w:drawing>
      </w:r>
    </w:p>
    <w:p w:rsidR="00B6634C" w:rsidRDefault="00B6634C" w:rsidP="00E37F57">
      <w:pPr>
        <w:pStyle w:val="Heading2"/>
      </w:pPr>
      <w:bookmarkStart w:id="1692" w:name="_Toc292202307"/>
      <w:bookmarkStart w:id="1693" w:name="_Toc303757541"/>
      <w:r>
        <w:lastRenderedPageBreak/>
        <w:t>Order Details</w:t>
      </w:r>
      <w:bookmarkEnd w:id="1692"/>
      <w:bookmarkEnd w:id="1693"/>
    </w:p>
    <w:p w:rsidR="005C75F5" w:rsidRPr="005C75F5" w:rsidRDefault="005C75F5" w:rsidP="005C75F5">
      <w:pPr>
        <w:pStyle w:val="Body2"/>
      </w:pPr>
      <w:r>
        <w:t xml:space="preserve">The </w:t>
      </w:r>
      <w:r w:rsidRPr="00124176">
        <w:rPr>
          <w:color w:val="E36C0A" w:themeColor="accent6" w:themeShade="BF"/>
        </w:rPr>
        <w:t>Order Details</w:t>
      </w:r>
      <w:r>
        <w:t xml:space="preserve"> page </w:t>
      </w:r>
      <w:r w:rsidR="00124176">
        <w:t>contains the following information</w:t>
      </w:r>
      <w:r>
        <w:t>.</w:t>
      </w:r>
    </w:p>
    <w:p w:rsidR="004D06EE" w:rsidRPr="00E37F57" w:rsidRDefault="00EF0722" w:rsidP="00E37F57">
      <w:pPr>
        <w:rPr>
          <w:sz w:val="20"/>
        </w:rPr>
      </w:pPr>
      <w:r w:rsidRPr="00E37F57">
        <w:rPr>
          <w:noProof/>
          <w:sz w:val="20"/>
        </w:rPr>
        <w:drawing>
          <wp:inline distT="0" distB="0" distL="0" distR="0" wp14:anchorId="1B6A5933" wp14:editId="59ECAC41">
            <wp:extent cx="5886450" cy="7227346"/>
            <wp:effectExtent l="19050" t="19050" r="19050" b="11654"/>
            <wp:docPr id="3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cstate="print"/>
                    <a:srcRect/>
                    <a:stretch>
                      <a:fillRect/>
                    </a:stretch>
                  </pic:blipFill>
                  <pic:spPr bwMode="auto">
                    <a:xfrm>
                      <a:off x="0" y="0"/>
                      <a:ext cx="5886450" cy="7227346"/>
                    </a:xfrm>
                    <a:prstGeom prst="rect">
                      <a:avLst/>
                    </a:prstGeom>
                    <a:noFill/>
                    <a:ln w="9525">
                      <a:solidFill>
                        <a:schemeClr val="tx1"/>
                      </a:solidFill>
                      <a:miter lim="800000"/>
                      <a:headEnd/>
                      <a:tailEnd/>
                    </a:ln>
                  </pic:spPr>
                </pic:pic>
              </a:graphicData>
            </a:graphic>
          </wp:inline>
        </w:drawing>
      </w:r>
    </w:p>
    <w:p w:rsidR="00EF0722" w:rsidRPr="00E37F57" w:rsidRDefault="00EF0722" w:rsidP="00E37F57">
      <w:pPr>
        <w:rPr>
          <w:sz w:val="20"/>
        </w:rPr>
      </w:pPr>
    </w:p>
    <w:p w:rsidR="00AB45D6" w:rsidRDefault="009E216C" w:rsidP="00124176">
      <w:pPr>
        <w:pStyle w:val="Heading1"/>
      </w:pPr>
      <w:bookmarkStart w:id="1694" w:name="_Toc292202308"/>
      <w:bookmarkStart w:id="1695" w:name="_Toc303757542"/>
      <w:r>
        <w:lastRenderedPageBreak/>
        <w:t>Online Ordering</w:t>
      </w:r>
      <w:bookmarkEnd w:id="1694"/>
      <w:bookmarkEnd w:id="1695"/>
    </w:p>
    <w:tbl>
      <w:tblPr>
        <w:tblStyle w:val="TableGrid"/>
        <w:tblW w:w="0" w:type="auto"/>
        <w:tblInd w:w="108" w:type="dxa"/>
        <w:tblLook w:val="04A0" w:firstRow="1" w:lastRow="0" w:firstColumn="1" w:lastColumn="0" w:noHBand="0" w:noVBand="1"/>
      </w:tblPr>
      <w:tblGrid>
        <w:gridCol w:w="1800"/>
        <w:gridCol w:w="3510"/>
        <w:gridCol w:w="4050"/>
      </w:tblGrid>
      <w:tr w:rsidR="00FA168D" w:rsidRPr="00D51D1A" w:rsidTr="006A409D">
        <w:tc>
          <w:tcPr>
            <w:tcW w:w="1800" w:type="dxa"/>
            <w:vMerge w:val="restart"/>
            <w:shd w:val="clear" w:color="auto" w:fill="D9D9D9" w:themeFill="background1" w:themeFillShade="D9"/>
            <w:vAlign w:val="center"/>
          </w:tcPr>
          <w:p w:rsidR="00FA168D" w:rsidRDefault="00FA168D" w:rsidP="006A409D">
            <w:pPr>
              <w:pStyle w:val="Body2"/>
              <w:spacing w:before="20" w:after="20"/>
              <w:ind w:left="0"/>
              <w:jc w:val="center"/>
              <w:rPr>
                <w:b/>
              </w:rPr>
            </w:pPr>
            <w:r>
              <w:rPr>
                <w:b/>
              </w:rPr>
              <w:t>CONTENT</w:t>
            </w:r>
          </w:p>
          <w:p w:rsidR="00FA168D" w:rsidRPr="00D51D1A" w:rsidRDefault="00FA168D" w:rsidP="006A409D">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FA168D" w:rsidRPr="00D51D1A" w:rsidRDefault="00FA168D" w:rsidP="006A409D">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FA168D" w:rsidRPr="00D51D1A" w:rsidRDefault="00FA168D" w:rsidP="006A409D">
            <w:pPr>
              <w:pStyle w:val="Body2"/>
              <w:spacing w:before="20" w:after="20"/>
              <w:ind w:left="0"/>
              <w:jc w:val="center"/>
              <w:rPr>
                <w:b/>
              </w:rPr>
            </w:pPr>
            <w:r w:rsidRPr="00D51D1A">
              <w:rPr>
                <w:b/>
              </w:rPr>
              <w:t>Responsible Person</w:t>
            </w:r>
          </w:p>
        </w:tc>
      </w:tr>
      <w:tr w:rsidR="00FA168D" w:rsidTr="006A409D">
        <w:tc>
          <w:tcPr>
            <w:tcW w:w="1800" w:type="dxa"/>
            <w:vMerge/>
            <w:vAlign w:val="center"/>
          </w:tcPr>
          <w:p w:rsidR="00FA168D" w:rsidRDefault="00FA168D" w:rsidP="006A409D">
            <w:pPr>
              <w:pStyle w:val="Body2"/>
              <w:spacing w:before="20" w:after="20"/>
              <w:ind w:left="0"/>
              <w:jc w:val="center"/>
            </w:pPr>
          </w:p>
        </w:tc>
        <w:tc>
          <w:tcPr>
            <w:tcW w:w="3510" w:type="dxa"/>
            <w:vAlign w:val="center"/>
          </w:tcPr>
          <w:p w:rsidR="00FA168D" w:rsidRDefault="00124176" w:rsidP="006A409D">
            <w:pPr>
              <w:pStyle w:val="Body2"/>
              <w:spacing w:before="20" w:after="20"/>
              <w:ind w:left="0"/>
              <w:jc w:val="center"/>
            </w:pPr>
            <w:r>
              <w:t>Commercial Operations</w:t>
            </w:r>
          </w:p>
        </w:tc>
        <w:tc>
          <w:tcPr>
            <w:tcW w:w="4050" w:type="dxa"/>
            <w:vAlign w:val="center"/>
          </w:tcPr>
          <w:p w:rsidR="00FA168D" w:rsidRPr="00FA168D" w:rsidRDefault="00AB45D6" w:rsidP="006A409D">
            <w:pPr>
              <w:pStyle w:val="Body2"/>
              <w:spacing w:before="20" w:after="20"/>
              <w:ind w:left="0"/>
              <w:jc w:val="center"/>
            </w:pPr>
            <w:r>
              <w:t>Stephen Adams</w:t>
            </w:r>
          </w:p>
        </w:tc>
      </w:tr>
      <w:tr w:rsidR="00FA168D" w:rsidTr="006A409D">
        <w:tc>
          <w:tcPr>
            <w:tcW w:w="1800" w:type="dxa"/>
            <w:vMerge/>
            <w:vAlign w:val="center"/>
          </w:tcPr>
          <w:p w:rsidR="00FA168D" w:rsidRDefault="00FA168D" w:rsidP="006A409D">
            <w:pPr>
              <w:pStyle w:val="Body2"/>
              <w:spacing w:before="20" w:after="20"/>
              <w:ind w:left="0"/>
              <w:jc w:val="center"/>
            </w:pPr>
          </w:p>
        </w:tc>
        <w:tc>
          <w:tcPr>
            <w:tcW w:w="3510" w:type="dxa"/>
            <w:vAlign w:val="center"/>
          </w:tcPr>
          <w:p w:rsidR="00FA168D" w:rsidRPr="00124176" w:rsidRDefault="00124176" w:rsidP="006A409D">
            <w:pPr>
              <w:pStyle w:val="Body2"/>
              <w:spacing w:before="20" w:after="20"/>
              <w:ind w:left="0"/>
              <w:jc w:val="center"/>
            </w:pPr>
            <w:r w:rsidRPr="00124176">
              <w:t>Customer Service</w:t>
            </w:r>
          </w:p>
        </w:tc>
        <w:tc>
          <w:tcPr>
            <w:tcW w:w="4050" w:type="dxa"/>
            <w:vAlign w:val="center"/>
          </w:tcPr>
          <w:p w:rsidR="00FA168D" w:rsidRPr="00124176" w:rsidRDefault="00124176" w:rsidP="006A409D">
            <w:pPr>
              <w:pStyle w:val="Body2"/>
              <w:spacing w:before="20" w:after="20"/>
              <w:ind w:left="0"/>
              <w:jc w:val="center"/>
            </w:pPr>
            <w:r w:rsidRPr="00124176">
              <w:t>Leslie Marquez</w:t>
            </w:r>
          </w:p>
        </w:tc>
      </w:tr>
      <w:tr w:rsidR="00FA168D" w:rsidRPr="00D51D1A" w:rsidTr="006A409D">
        <w:tc>
          <w:tcPr>
            <w:tcW w:w="1800" w:type="dxa"/>
            <w:shd w:val="clear" w:color="auto" w:fill="D9D9D9" w:themeFill="background1" w:themeFillShade="D9"/>
            <w:vAlign w:val="center"/>
          </w:tcPr>
          <w:p w:rsidR="00FA168D" w:rsidRPr="00D51D1A" w:rsidRDefault="00FA168D" w:rsidP="006A409D">
            <w:pPr>
              <w:pStyle w:val="Body2"/>
              <w:spacing w:before="20" w:after="20"/>
              <w:ind w:left="0"/>
              <w:jc w:val="center"/>
              <w:rPr>
                <w:b/>
              </w:rPr>
            </w:pPr>
            <w:r>
              <w:rPr>
                <w:b/>
              </w:rPr>
              <w:t>PURPOSE</w:t>
            </w:r>
          </w:p>
        </w:tc>
        <w:tc>
          <w:tcPr>
            <w:tcW w:w="7560" w:type="dxa"/>
            <w:gridSpan w:val="2"/>
            <w:shd w:val="clear" w:color="auto" w:fill="auto"/>
            <w:vAlign w:val="center"/>
          </w:tcPr>
          <w:p w:rsidR="00FA168D" w:rsidRPr="00D51D1A" w:rsidRDefault="00FA168D" w:rsidP="002D5CDA">
            <w:pPr>
              <w:pStyle w:val="Body2"/>
              <w:spacing w:before="20" w:after="20"/>
              <w:ind w:left="0"/>
              <w:rPr>
                <w:b/>
              </w:rPr>
            </w:pPr>
            <w:r>
              <w:t>The Online Ordering feature allows authori</w:t>
            </w:r>
            <w:r w:rsidR="002D5CDA">
              <w:t xml:space="preserve">zed users to place </w:t>
            </w:r>
            <w:proofErr w:type="spellStart"/>
            <w:r w:rsidR="002D5CDA">
              <w:t>Oncotype</w:t>
            </w:r>
            <w:proofErr w:type="spellEnd"/>
            <w:r w:rsidR="002D5CDA">
              <w:t xml:space="preserve"> DX </w:t>
            </w:r>
            <w:r>
              <w:t xml:space="preserve">orders online. </w:t>
            </w:r>
          </w:p>
        </w:tc>
      </w:tr>
    </w:tbl>
    <w:p w:rsidR="00A45177" w:rsidRDefault="00511028" w:rsidP="00E37F57">
      <w:pPr>
        <w:pStyle w:val="Heading2"/>
      </w:pPr>
      <w:bookmarkStart w:id="1696" w:name="_Toc292202309"/>
      <w:bookmarkStart w:id="1697" w:name="_Toc303757543"/>
      <w:r>
        <w:t>Start/Continue Order Page</w:t>
      </w:r>
      <w:bookmarkEnd w:id="1696"/>
      <w:bookmarkEnd w:id="1697"/>
    </w:p>
    <w:tbl>
      <w:tblPr>
        <w:tblStyle w:val="TableGrid"/>
        <w:tblW w:w="0" w:type="auto"/>
        <w:tblInd w:w="198" w:type="dxa"/>
        <w:tblLook w:val="04A0" w:firstRow="1" w:lastRow="0" w:firstColumn="1" w:lastColumn="0" w:noHBand="0" w:noVBand="1"/>
      </w:tblPr>
      <w:tblGrid>
        <w:gridCol w:w="3752"/>
        <w:gridCol w:w="5518"/>
      </w:tblGrid>
      <w:tr w:rsidR="00CA733F" w:rsidRPr="00EA4DBD" w:rsidTr="00762E0A">
        <w:trPr>
          <w:tblHeader/>
        </w:trPr>
        <w:tc>
          <w:tcPr>
            <w:tcW w:w="9270" w:type="dxa"/>
            <w:gridSpan w:val="2"/>
            <w:shd w:val="clear" w:color="auto" w:fill="D9D9D9" w:themeFill="background1" w:themeFillShade="D9"/>
          </w:tcPr>
          <w:p w:rsidR="00CA733F" w:rsidRPr="00EA4DBD" w:rsidRDefault="00CA733F" w:rsidP="00762E0A">
            <w:pPr>
              <w:pStyle w:val="Body2"/>
              <w:spacing w:before="40" w:after="40"/>
              <w:ind w:left="0"/>
              <w:jc w:val="center"/>
              <w:rPr>
                <w:b/>
              </w:rPr>
            </w:pPr>
            <w:r>
              <w:rPr>
                <w:b/>
              </w:rPr>
              <w:t>Start/Continue Order - Content</w:t>
            </w:r>
          </w:p>
        </w:tc>
      </w:tr>
      <w:tr w:rsidR="00CA733F" w:rsidRPr="00EA4DBD" w:rsidTr="00762E0A">
        <w:trPr>
          <w:tblHeader/>
        </w:trPr>
        <w:tc>
          <w:tcPr>
            <w:tcW w:w="3752" w:type="dxa"/>
            <w:shd w:val="clear" w:color="auto" w:fill="D9D9D9" w:themeFill="background1" w:themeFillShade="D9"/>
          </w:tcPr>
          <w:p w:rsidR="00CA733F" w:rsidRPr="00EA4DBD" w:rsidRDefault="00CA733F" w:rsidP="00762E0A">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CA733F" w:rsidRPr="00EA4DBD" w:rsidRDefault="00CA733F" w:rsidP="00762E0A">
            <w:pPr>
              <w:pStyle w:val="Body2"/>
              <w:spacing w:before="40" w:after="40"/>
              <w:ind w:left="0"/>
              <w:jc w:val="center"/>
              <w:rPr>
                <w:b/>
              </w:rPr>
            </w:pPr>
            <w:r w:rsidRPr="00EA4DBD">
              <w:rPr>
                <w:b/>
              </w:rPr>
              <w:t>Label/Content</w:t>
            </w:r>
          </w:p>
        </w:tc>
      </w:tr>
      <w:tr w:rsidR="00CA733F" w:rsidTr="00762E0A">
        <w:tc>
          <w:tcPr>
            <w:tcW w:w="3752" w:type="dxa"/>
          </w:tcPr>
          <w:p w:rsidR="00CA733F" w:rsidRDefault="00CA733F" w:rsidP="00762E0A">
            <w:pPr>
              <w:pStyle w:val="Body2"/>
              <w:spacing w:before="40" w:after="40"/>
              <w:ind w:left="0"/>
            </w:pPr>
            <w:r w:rsidRPr="00BD0780">
              <w:t xml:space="preserve">Browser </w:t>
            </w:r>
            <w:r>
              <w:t>window title</w:t>
            </w:r>
          </w:p>
        </w:tc>
        <w:tc>
          <w:tcPr>
            <w:tcW w:w="5518" w:type="dxa"/>
          </w:tcPr>
          <w:p w:rsidR="00CA733F" w:rsidRPr="00EA4DBD" w:rsidRDefault="00CA733F" w:rsidP="00762E0A">
            <w:pPr>
              <w:pStyle w:val="Body2"/>
              <w:spacing w:before="40" w:after="40"/>
              <w:ind w:left="0"/>
              <w:rPr>
                <w:color w:val="E36C0A" w:themeColor="accent6" w:themeShade="BF"/>
              </w:rPr>
            </w:pPr>
            <w:r>
              <w:rPr>
                <w:color w:val="E36C0A" w:themeColor="accent6" w:themeShade="BF"/>
              </w:rPr>
              <w:t>Start/Continue Order</w:t>
            </w:r>
          </w:p>
        </w:tc>
      </w:tr>
      <w:tr w:rsidR="00CA733F" w:rsidTr="00762E0A">
        <w:tc>
          <w:tcPr>
            <w:tcW w:w="3752" w:type="dxa"/>
          </w:tcPr>
          <w:p w:rsidR="00CA733F" w:rsidRDefault="00CA733F" w:rsidP="00762E0A">
            <w:pPr>
              <w:pStyle w:val="Body2"/>
              <w:spacing w:before="40" w:after="40"/>
              <w:ind w:left="0"/>
            </w:pPr>
            <w:r>
              <w:t>Banner title</w:t>
            </w:r>
          </w:p>
        </w:tc>
        <w:tc>
          <w:tcPr>
            <w:tcW w:w="5518" w:type="dxa"/>
          </w:tcPr>
          <w:p w:rsidR="00CA733F" w:rsidRPr="00EA4DBD" w:rsidRDefault="00CA733F" w:rsidP="00762E0A">
            <w:pPr>
              <w:pStyle w:val="Body2"/>
              <w:spacing w:before="40" w:after="40"/>
              <w:ind w:left="0"/>
              <w:rPr>
                <w:color w:val="E36C0A" w:themeColor="accent6" w:themeShade="BF"/>
              </w:rPr>
            </w:pPr>
            <w:r>
              <w:rPr>
                <w:color w:val="E36C0A" w:themeColor="accent6" w:themeShade="BF"/>
              </w:rPr>
              <w:t>Start/Continue Order</w:t>
            </w:r>
          </w:p>
        </w:tc>
      </w:tr>
    </w:tbl>
    <w:p w:rsidR="00CA733F" w:rsidRDefault="00CA733F" w:rsidP="00A45177">
      <w:pPr>
        <w:rPr>
          <w:sz w:val="20"/>
        </w:rPr>
      </w:pPr>
    </w:p>
    <w:p w:rsidR="00A45177" w:rsidRPr="00CA1DE2" w:rsidRDefault="00A45177" w:rsidP="00A45177">
      <w:pPr>
        <w:rPr>
          <w:sz w:val="20"/>
        </w:rPr>
      </w:pPr>
      <w:r w:rsidRPr="00852E4C">
        <w:rPr>
          <w:sz w:val="20"/>
        </w:rPr>
        <w:t xml:space="preserve">The </w:t>
      </w:r>
      <w:r w:rsidR="00996DCF" w:rsidRPr="00996DCF">
        <w:rPr>
          <w:b/>
          <w:color w:val="E36C0A" w:themeColor="accent6" w:themeShade="BF"/>
          <w:sz w:val="20"/>
        </w:rPr>
        <w:t>Start/Continue Order</w:t>
      </w:r>
      <w:r w:rsidRPr="00852E4C">
        <w:rPr>
          <w:sz w:val="20"/>
        </w:rPr>
        <w:t xml:space="preserve"> page </w:t>
      </w:r>
      <w:r w:rsidR="00E76511">
        <w:rPr>
          <w:sz w:val="20"/>
        </w:rPr>
        <w:t xml:space="preserve">can be accessed by the user from the </w:t>
      </w:r>
      <w:r w:rsidR="00E76511" w:rsidRPr="00E76511">
        <w:rPr>
          <w:color w:val="E36C0A" w:themeColor="accent6" w:themeShade="BF"/>
          <w:sz w:val="20"/>
        </w:rPr>
        <w:t>Home</w:t>
      </w:r>
      <w:r w:rsidR="00E76511">
        <w:rPr>
          <w:sz w:val="20"/>
        </w:rPr>
        <w:t xml:space="preserve"> or </w:t>
      </w:r>
      <w:r w:rsidR="00E76511" w:rsidRPr="00E76511">
        <w:rPr>
          <w:color w:val="E36C0A" w:themeColor="accent6" w:themeShade="BF"/>
          <w:sz w:val="20"/>
        </w:rPr>
        <w:t>Orders</w:t>
      </w:r>
      <w:r w:rsidR="00E76511">
        <w:rPr>
          <w:sz w:val="20"/>
        </w:rPr>
        <w:t xml:space="preserve"> tab and </w:t>
      </w:r>
      <w:r w:rsidRPr="00852E4C">
        <w:rPr>
          <w:sz w:val="20"/>
        </w:rPr>
        <w:t>l</w:t>
      </w:r>
      <w:r w:rsidR="00E76511">
        <w:rPr>
          <w:sz w:val="20"/>
        </w:rPr>
        <w:t xml:space="preserve">ooks like </w:t>
      </w:r>
      <w:r w:rsidRPr="00852E4C">
        <w:rPr>
          <w:sz w:val="20"/>
        </w:rPr>
        <w:t>this:</w:t>
      </w:r>
    </w:p>
    <w:p w:rsidR="00D25462" w:rsidRPr="00E37F57" w:rsidRDefault="00EF0722" w:rsidP="00E37F57">
      <w:pPr>
        <w:rPr>
          <w:sz w:val="20"/>
        </w:rPr>
      </w:pPr>
      <w:r w:rsidRPr="00E37F57">
        <w:rPr>
          <w:noProof/>
          <w:sz w:val="20"/>
        </w:rPr>
        <w:drawing>
          <wp:inline distT="0" distB="0" distL="0" distR="0" wp14:anchorId="67991254" wp14:editId="7660FCC0">
            <wp:extent cx="5886450" cy="5255759"/>
            <wp:effectExtent l="19050" t="19050" r="19050" b="21091"/>
            <wp:docPr id="32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9" cstate="print"/>
                    <a:srcRect/>
                    <a:stretch>
                      <a:fillRect/>
                    </a:stretch>
                  </pic:blipFill>
                  <pic:spPr bwMode="auto">
                    <a:xfrm>
                      <a:off x="0" y="0"/>
                      <a:ext cx="5886450" cy="5255759"/>
                    </a:xfrm>
                    <a:prstGeom prst="rect">
                      <a:avLst/>
                    </a:prstGeom>
                    <a:noFill/>
                    <a:ln w="9525">
                      <a:solidFill>
                        <a:schemeClr val="tx1"/>
                      </a:solidFill>
                      <a:miter lim="800000"/>
                      <a:headEnd/>
                      <a:tailEnd/>
                    </a:ln>
                  </pic:spPr>
                </pic:pic>
              </a:graphicData>
            </a:graphic>
          </wp:inline>
        </w:drawing>
      </w:r>
    </w:p>
    <w:p w:rsidR="00E37F57" w:rsidRDefault="00E37F57">
      <w:pPr>
        <w:rPr>
          <w:sz w:val="20"/>
        </w:rPr>
      </w:pPr>
      <w:r>
        <w:rPr>
          <w:sz w:val="20"/>
        </w:rPr>
        <w:br w:type="page"/>
      </w:r>
    </w:p>
    <w:p w:rsidR="00716178" w:rsidRDefault="00E76511" w:rsidP="00124176">
      <w:pPr>
        <w:rPr>
          <w:sz w:val="20"/>
        </w:rPr>
      </w:pPr>
      <w:r w:rsidRPr="00CA1DE2">
        <w:rPr>
          <w:sz w:val="20"/>
        </w:rPr>
        <w:lastRenderedPageBreak/>
        <w:t>The following fixed text will appear in a yellow box that can be</w:t>
      </w:r>
      <w:r>
        <w:rPr>
          <w:sz w:val="20"/>
        </w:rPr>
        <w:t xml:space="preserve"> closed by the user, if desired:</w:t>
      </w:r>
    </w:p>
    <w:p w:rsidR="00124176" w:rsidRDefault="00124176" w:rsidP="00124176">
      <w:pPr>
        <w:rPr>
          <w:sz w:val="20"/>
        </w:rPr>
      </w:pPr>
    </w:p>
    <w:p w:rsidR="00124176" w:rsidRDefault="00EF0722" w:rsidP="00124176">
      <w:pPr>
        <w:rPr>
          <w:sz w:val="20"/>
        </w:rPr>
      </w:pPr>
      <w:r>
        <w:rPr>
          <w:noProof/>
          <w:sz w:val="20"/>
        </w:rPr>
        <w:drawing>
          <wp:inline distT="0" distB="0" distL="0" distR="0" wp14:anchorId="01CD4299" wp14:editId="3A8089D3">
            <wp:extent cx="5886450" cy="141861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cstate="print"/>
                    <a:srcRect/>
                    <a:stretch>
                      <a:fillRect/>
                    </a:stretch>
                  </pic:blipFill>
                  <pic:spPr bwMode="auto">
                    <a:xfrm>
                      <a:off x="0" y="0"/>
                      <a:ext cx="5886450" cy="1418618"/>
                    </a:xfrm>
                    <a:prstGeom prst="rect">
                      <a:avLst/>
                    </a:prstGeom>
                    <a:noFill/>
                    <a:ln w="9525">
                      <a:noFill/>
                      <a:miter lim="800000"/>
                      <a:headEnd/>
                      <a:tailEnd/>
                    </a:ln>
                  </pic:spPr>
                </pic:pic>
              </a:graphicData>
            </a:graphic>
          </wp:inline>
        </w:drawing>
      </w:r>
    </w:p>
    <w:p w:rsidR="00D77926" w:rsidRPr="00D77926" w:rsidRDefault="00533554" w:rsidP="00124176">
      <w:pPr>
        <w:rPr>
          <w:color w:val="E36C0A" w:themeColor="accent6" w:themeShade="BF"/>
          <w:sz w:val="20"/>
        </w:rPr>
      </w:pPr>
      <w:r w:rsidRPr="00D77926">
        <w:rPr>
          <w:color w:val="E36C0A" w:themeColor="accent6" w:themeShade="BF"/>
          <w:sz w:val="20"/>
        </w:rPr>
        <w:t>Welcome to Genomic Health’s Online Ordering system.  If you</w:t>
      </w:r>
      <w:r w:rsidR="00E40F97">
        <w:rPr>
          <w:color w:val="E36C0A" w:themeColor="accent6" w:themeShade="BF"/>
          <w:sz w:val="20"/>
        </w:rPr>
        <w:t xml:space="preserve"> woul</w:t>
      </w:r>
      <w:r w:rsidR="00D77926" w:rsidRPr="00D77926">
        <w:rPr>
          <w:color w:val="E36C0A" w:themeColor="accent6" w:themeShade="BF"/>
          <w:sz w:val="20"/>
        </w:rPr>
        <w:t xml:space="preserve">d like to start a new order, please select a test </w:t>
      </w:r>
      <w:proofErr w:type="gramStart"/>
      <w:r w:rsidR="00D77926" w:rsidRPr="00D77926">
        <w:rPr>
          <w:color w:val="E36C0A" w:themeColor="accent6" w:themeShade="BF"/>
          <w:sz w:val="20"/>
        </w:rPr>
        <w:t>type  below</w:t>
      </w:r>
      <w:proofErr w:type="gramEnd"/>
      <w:r w:rsidR="00D77926" w:rsidRPr="00D77926">
        <w:rPr>
          <w:color w:val="E36C0A" w:themeColor="accent6" w:themeShade="BF"/>
          <w:sz w:val="20"/>
        </w:rPr>
        <w:t xml:space="preserve">.  Once you start a new order, please use the “Next” and “Previous” buttons to navigate through the order. </w:t>
      </w:r>
    </w:p>
    <w:p w:rsidR="00D77926" w:rsidRPr="00D77926" w:rsidRDefault="00D77926" w:rsidP="00124176">
      <w:pPr>
        <w:rPr>
          <w:color w:val="E36C0A" w:themeColor="accent6" w:themeShade="BF"/>
          <w:sz w:val="20"/>
        </w:rPr>
      </w:pPr>
    </w:p>
    <w:p w:rsidR="00D77926" w:rsidRPr="00D77926" w:rsidRDefault="00D77926" w:rsidP="00124176">
      <w:pPr>
        <w:rPr>
          <w:color w:val="E36C0A" w:themeColor="accent6" w:themeShade="BF"/>
          <w:sz w:val="20"/>
        </w:rPr>
      </w:pPr>
      <w:r w:rsidRPr="00D77926">
        <w:rPr>
          <w:color w:val="E36C0A" w:themeColor="accent6" w:themeShade="BF"/>
          <w:sz w:val="20"/>
        </w:rPr>
        <w:t>If you have saved orders that have not been placed and</w:t>
      </w:r>
      <w:r w:rsidR="00533554" w:rsidRPr="00D77926">
        <w:rPr>
          <w:color w:val="E36C0A" w:themeColor="accent6" w:themeShade="BF"/>
          <w:sz w:val="20"/>
        </w:rPr>
        <w:t xml:space="preserve"> wish to continue data entry,</w:t>
      </w:r>
      <w:r w:rsidRPr="00D77926">
        <w:rPr>
          <w:color w:val="E36C0A" w:themeColor="accent6" w:themeShade="BF"/>
          <w:sz w:val="20"/>
        </w:rPr>
        <w:t xml:space="preserve"> please click on the “Continue” button next to the order.  If you want to cancel an unplaced order, please click the X in the right column.</w:t>
      </w:r>
    </w:p>
    <w:p w:rsidR="00124176" w:rsidRDefault="00533554" w:rsidP="00124176">
      <w:pPr>
        <w:rPr>
          <w:sz w:val="20"/>
        </w:rPr>
      </w:pPr>
      <w:r>
        <w:rPr>
          <w:sz w:val="20"/>
        </w:rPr>
        <w:t xml:space="preserve"> </w:t>
      </w:r>
    </w:p>
    <w:p w:rsidR="00124176" w:rsidRDefault="00124176" w:rsidP="00124176">
      <w:pPr>
        <w:rPr>
          <w:sz w:val="20"/>
        </w:rPr>
      </w:pPr>
      <w:r>
        <w:rPr>
          <w:sz w:val="20"/>
        </w:rPr>
        <w:t xml:space="preserve">If the user </w:t>
      </w:r>
      <w:r w:rsidR="002C731C">
        <w:rPr>
          <w:sz w:val="20"/>
        </w:rPr>
        <w:t xml:space="preserve">chooses to </w:t>
      </w:r>
      <w:proofErr w:type="gramStart"/>
      <w:r w:rsidR="002C731C" w:rsidRPr="002C731C">
        <w:rPr>
          <w:color w:val="E36C0A" w:themeColor="accent6" w:themeShade="BF"/>
          <w:sz w:val="20"/>
        </w:rPr>
        <w:t>L</w:t>
      </w:r>
      <w:r w:rsidRPr="002C731C">
        <w:rPr>
          <w:color w:val="E36C0A" w:themeColor="accent6" w:themeShade="BF"/>
          <w:sz w:val="20"/>
        </w:rPr>
        <w:t>earn</w:t>
      </w:r>
      <w:proofErr w:type="gramEnd"/>
      <w:r w:rsidRPr="002C731C">
        <w:rPr>
          <w:color w:val="E36C0A" w:themeColor="accent6" w:themeShade="BF"/>
          <w:sz w:val="20"/>
        </w:rPr>
        <w:t xml:space="preserve"> more about the ordering process</w:t>
      </w:r>
      <w:r>
        <w:rPr>
          <w:sz w:val="20"/>
        </w:rPr>
        <w:t xml:space="preserve"> the following information will appear.</w:t>
      </w:r>
    </w:p>
    <w:p w:rsidR="00124176" w:rsidRDefault="00124176" w:rsidP="00124176">
      <w:pPr>
        <w:rPr>
          <w:sz w:val="20"/>
        </w:rPr>
      </w:pPr>
    </w:p>
    <w:p w:rsidR="00124176" w:rsidRDefault="00124176" w:rsidP="00124176">
      <w:pPr>
        <w:rPr>
          <w:sz w:val="20"/>
        </w:rPr>
      </w:pPr>
      <w:r>
        <w:rPr>
          <w:noProof/>
          <w:sz w:val="20"/>
        </w:rPr>
        <w:drawing>
          <wp:inline distT="0" distB="0" distL="0" distR="0" wp14:anchorId="70343DDE" wp14:editId="1F3652CE">
            <wp:extent cx="5881370" cy="1512570"/>
            <wp:effectExtent l="19050" t="0" r="508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881370" cy="1512570"/>
                    </a:xfrm>
                    <a:prstGeom prst="rect">
                      <a:avLst/>
                    </a:prstGeom>
                    <a:noFill/>
                    <a:ln w="9525">
                      <a:noFill/>
                      <a:miter lim="800000"/>
                      <a:headEnd/>
                      <a:tailEnd/>
                    </a:ln>
                  </pic:spPr>
                </pic:pic>
              </a:graphicData>
            </a:graphic>
          </wp:inline>
        </w:drawing>
      </w:r>
    </w:p>
    <w:p w:rsidR="00D77926" w:rsidRDefault="00D77926" w:rsidP="00124176">
      <w:pPr>
        <w:rPr>
          <w:sz w:val="20"/>
        </w:rPr>
      </w:pPr>
    </w:p>
    <w:p w:rsidR="00D77926" w:rsidRPr="00A92640" w:rsidRDefault="00D77926" w:rsidP="00124176">
      <w:pPr>
        <w:rPr>
          <w:b/>
          <w:color w:val="E36C0A" w:themeColor="accent6" w:themeShade="BF"/>
          <w:sz w:val="20"/>
        </w:rPr>
      </w:pPr>
      <w:r w:rsidRPr="00A92640">
        <w:rPr>
          <w:b/>
          <w:color w:val="E36C0A" w:themeColor="accent6" w:themeShade="BF"/>
          <w:sz w:val="20"/>
        </w:rPr>
        <w:t>Ordering Process</w:t>
      </w:r>
    </w:p>
    <w:p w:rsidR="00D77926" w:rsidRPr="00A92640" w:rsidRDefault="00D77926" w:rsidP="00124176">
      <w:pPr>
        <w:rPr>
          <w:color w:val="E36C0A" w:themeColor="accent6" w:themeShade="BF"/>
          <w:sz w:val="20"/>
        </w:rPr>
      </w:pPr>
      <w:r w:rsidRPr="00A92640">
        <w:rPr>
          <w:color w:val="E36C0A" w:themeColor="accent6" w:themeShade="BF"/>
          <w:sz w:val="20"/>
        </w:rPr>
        <w:t xml:space="preserve">Patient samples for the </w:t>
      </w:r>
      <w:proofErr w:type="spellStart"/>
      <w:r w:rsidRPr="00A92640">
        <w:rPr>
          <w:color w:val="E36C0A" w:themeColor="accent6" w:themeShade="BF"/>
          <w:sz w:val="20"/>
        </w:rPr>
        <w:t>Onco</w:t>
      </w:r>
      <w:r w:rsidRPr="00A92640">
        <w:rPr>
          <w:i/>
          <w:color w:val="E36C0A" w:themeColor="accent6" w:themeShade="BF"/>
          <w:sz w:val="20"/>
        </w:rPr>
        <w:t>type</w:t>
      </w:r>
      <w:proofErr w:type="spellEnd"/>
      <w:r w:rsidRPr="00A92640">
        <w:rPr>
          <w:color w:val="E36C0A" w:themeColor="accent6" w:themeShade="BF"/>
          <w:sz w:val="20"/>
        </w:rPr>
        <w:t xml:space="preserve"> DX</w:t>
      </w:r>
      <w:r w:rsidR="00CA733F">
        <w:rPr>
          <w:color w:val="E36C0A" w:themeColor="accent6" w:themeShade="BF"/>
          <w:sz w:val="20"/>
        </w:rPr>
        <w:t>®</w:t>
      </w:r>
      <w:r w:rsidRPr="00A92640">
        <w:rPr>
          <w:color w:val="E36C0A" w:themeColor="accent6" w:themeShade="BF"/>
          <w:sz w:val="20"/>
        </w:rPr>
        <w:t xml:space="preserve"> assay are submitted for analysis to </w:t>
      </w:r>
      <w:del w:id="1698" w:author="Stephen Adams" w:date="2011-09-13T09:25:00Z">
        <w:r w:rsidRPr="00A92640" w:rsidDel="00E13ECD">
          <w:rPr>
            <w:color w:val="E36C0A" w:themeColor="accent6" w:themeShade="BF"/>
            <w:sz w:val="20"/>
          </w:rPr>
          <w:delText xml:space="preserve">the </w:delText>
        </w:r>
      </w:del>
      <w:r w:rsidRPr="00A92640">
        <w:rPr>
          <w:color w:val="E36C0A" w:themeColor="accent6" w:themeShade="BF"/>
          <w:sz w:val="20"/>
        </w:rPr>
        <w:t>Genomic Health</w:t>
      </w:r>
      <w:del w:id="1699" w:author="Stephen Adams" w:date="2011-09-13T09:25:00Z">
        <w:r w:rsidRPr="00A92640" w:rsidDel="00E13ECD">
          <w:rPr>
            <w:color w:val="E36C0A" w:themeColor="accent6" w:themeShade="BF"/>
            <w:sz w:val="20"/>
          </w:rPr>
          <w:delText xml:space="preserve"> Laboratory</w:delText>
        </w:r>
      </w:del>
      <w:r w:rsidRPr="00A92640">
        <w:rPr>
          <w:color w:val="E36C0A" w:themeColor="accent6" w:themeShade="BF"/>
          <w:sz w:val="20"/>
        </w:rPr>
        <w:t xml:space="preserve">, a licensed clinical laboratory with a Certification of </w:t>
      </w:r>
      <w:proofErr w:type="spellStart"/>
      <w:r w:rsidRPr="00A92640">
        <w:rPr>
          <w:color w:val="E36C0A" w:themeColor="accent6" w:themeShade="BF"/>
          <w:sz w:val="20"/>
        </w:rPr>
        <w:t>Accredidation</w:t>
      </w:r>
      <w:proofErr w:type="spellEnd"/>
      <w:r w:rsidRPr="00A92640">
        <w:rPr>
          <w:color w:val="E36C0A" w:themeColor="accent6" w:themeShade="BF"/>
          <w:sz w:val="20"/>
        </w:rPr>
        <w:t xml:space="preserve"> under the Clinical Laboratory Improvements Amendments (CLIA).  Genomic Health is also a CAP (College of American Pathologists) accredited clinical laboratory.  </w:t>
      </w:r>
      <w:r w:rsidR="00595DF8">
        <w:rPr>
          <w:color w:val="E36C0A"/>
          <w:sz w:val="20"/>
          <w:bdr w:val="none" w:sz="0" w:space="0" w:color="auto" w:frame="1"/>
        </w:rPr>
        <w:t>Tumor analysis requires one fixed paraffin-embedded tumor block (neutral buffered formalin is the preferred fixative).</w:t>
      </w:r>
      <w:r w:rsidR="00595DF8">
        <w:rPr>
          <w:b/>
          <w:bCs/>
          <w:color w:val="E36C0A"/>
          <w:sz w:val="20"/>
          <w:bdr w:val="none" w:sz="0" w:space="0" w:color="auto" w:frame="1"/>
        </w:rPr>
        <w:t xml:space="preserve">  </w:t>
      </w:r>
      <w:r w:rsidR="00595DF8">
        <w:rPr>
          <w:color w:val="E36C0A"/>
          <w:sz w:val="20"/>
          <w:bdr w:val="none" w:sz="0" w:space="0" w:color="auto" w:frame="1"/>
        </w:rPr>
        <w:t xml:space="preserve">The results of the </w:t>
      </w:r>
      <w:proofErr w:type="spellStart"/>
      <w:r w:rsidR="00595DF8">
        <w:rPr>
          <w:color w:val="E36C0A"/>
          <w:sz w:val="20"/>
          <w:bdr w:val="none" w:sz="0" w:space="0" w:color="auto" w:frame="1"/>
        </w:rPr>
        <w:t>Onco</w:t>
      </w:r>
      <w:r w:rsidR="00595DF8">
        <w:rPr>
          <w:i/>
          <w:iCs/>
          <w:color w:val="E36C0A"/>
          <w:sz w:val="20"/>
          <w:bdr w:val="none" w:sz="0" w:space="0" w:color="auto" w:frame="1"/>
        </w:rPr>
        <w:t>type</w:t>
      </w:r>
      <w:proofErr w:type="spellEnd"/>
      <w:r w:rsidR="00595DF8">
        <w:rPr>
          <w:color w:val="E36C0A"/>
          <w:sz w:val="20"/>
          <w:bdr w:val="none" w:sz="0" w:space="0" w:color="auto" w:frame="1"/>
        </w:rPr>
        <w:t xml:space="preserve"> DX assay are available within 10-14 days from the date the tumor sample is received by Genomic Health.</w:t>
      </w:r>
      <w:r w:rsidR="00CD722D" w:rsidRPr="00A92640">
        <w:rPr>
          <w:color w:val="E36C0A" w:themeColor="accent6" w:themeShade="BF"/>
          <w:sz w:val="20"/>
        </w:rPr>
        <w:t xml:space="preserve">  If you would like to learn more about our ordering process, click here.  If you are a</w:t>
      </w:r>
      <w:r w:rsidR="00A92640" w:rsidRPr="00A92640">
        <w:rPr>
          <w:color w:val="E36C0A" w:themeColor="accent6" w:themeShade="BF"/>
          <w:sz w:val="20"/>
        </w:rPr>
        <w:t xml:space="preserve"> treating physician (or other authorized healthcare provider) and would like to order the </w:t>
      </w:r>
      <w:proofErr w:type="spellStart"/>
      <w:r w:rsidR="00A92640" w:rsidRPr="00A92640">
        <w:rPr>
          <w:color w:val="E36C0A" w:themeColor="accent6" w:themeShade="BF"/>
          <w:sz w:val="20"/>
        </w:rPr>
        <w:t>Onco</w:t>
      </w:r>
      <w:r w:rsidR="00A92640" w:rsidRPr="00A92640">
        <w:rPr>
          <w:i/>
          <w:color w:val="E36C0A" w:themeColor="accent6" w:themeShade="BF"/>
          <w:sz w:val="20"/>
        </w:rPr>
        <w:t>type</w:t>
      </w:r>
      <w:proofErr w:type="spellEnd"/>
      <w:r w:rsidR="00A92640" w:rsidRPr="00A92640">
        <w:rPr>
          <w:color w:val="E36C0A" w:themeColor="accent6" w:themeShade="BF"/>
          <w:sz w:val="20"/>
        </w:rPr>
        <w:t xml:space="preserve"> DX Assay, please select the test type below to get started.</w:t>
      </w:r>
      <w:r w:rsidR="00CD722D" w:rsidRPr="00A92640">
        <w:rPr>
          <w:color w:val="E36C0A" w:themeColor="accent6" w:themeShade="BF"/>
          <w:sz w:val="20"/>
        </w:rPr>
        <w:t xml:space="preserve"> </w:t>
      </w:r>
    </w:p>
    <w:p w:rsidR="00716178" w:rsidRDefault="00716178" w:rsidP="00E37F57">
      <w:pPr>
        <w:pStyle w:val="Heading3"/>
      </w:pPr>
      <w:bookmarkStart w:id="1700" w:name="_Toc292202310"/>
      <w:bookmarkStart w:id="1701" w:name="_Toc303757544"/>
      <w:r w:rsidRPr="00716178">
        <w:t>Order in Progress</w:t>
      </w:r>
      <w:bookmarkEnd w:id="1700"/>
      <w:bookmarkEnd w:id="1701"/>
    </w:p>
    <w:p w:rsidR="00716178" w:rsidRDefault="00716178" w:rsidP="00E37F57">
      <w:pPr>
        <w:pStyle w:val="Body2"/>
      </w:pPr>
      <w:r>
        <w:t xml:space="preserve">If the user has saved orders they have not yet submitted, they can access the order by selecting the </w:t>
      </w:r>
      <w:r w:rsidRPr="001C0F50">
        <w:rPr>
          <w:color w:val="E36C0A" w:themeColor="accent6" w:themeShade="BF"/>
        </w:rPr>
        <w:t>Continue</w:t>
      </w:r>
      <w:r>
        <w:t xml:space="preserve"> option within the following columns:</w:t>
      </w:r>
    </w:p>
    <w:p w:rsidR="003963BF" w:rsidRDefault="00EF0722" w:rsidP="001C0F50">
      <w:pPr>
        <w:pStyle w:val="Body2"/>
        <w:ind w:left="0"/>
      </w:pPr>
      <w:r>
        <w:rPr>
          <w:noProof/>
        </w:rPr>
        <w:drawing>
          <wp:inline distT="0" distB="0" distL="0" distR="0" wp14:anchorId="0213648F" wp14:editId="3D056C82">
            <wp:extent cx="5886450" cy="743196"/>
            <wp:effectExtent l="19050" t="19050" r="19050" b="18804"/>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cstate="print"/>
                    <a:srcRect/>
                    <a:stretch>
                      <a:fillRect/>
                    </a:stretch>
                  </pic:blipFill>
                  <pic:spPr bwMode="auto">
                    <a:xfrm>
                      <a:off x="0" y="0"/>
                      <a:ext cx="5886450" cy="743196"/>
                    </a:xfrm>
                    <a:prstGeom prst="rect">
                      <a:avLst/>
                    </a:prstGeom>
                    <a:noFill/>
                    <a:ln w="9525">
                      <a:solidFill>
                        <a:schemeClr val="tx1"/>
                      </a:solidFill>
                      <a:miter lim="800000"/>
                      <a:headEnd/>
                      <a:tailEnd/>
                    </a:ln>
                  </pic:spPr>
                </pic:pic>
              </a:graphicData>
            </a:graphic>
          </wp:inline>
        </w:drawing>
      </w:r>
    </w:p>
    <w:p w:rsidR="00E37F57" w:rsidRDefault="00E37F57">
      <w:pPr>
        <w:rPr>
          <w:rFonts w:ascii="Arial" w:hAnsi="Arial"/>
          <w:b/>
        </w:rPr>
      </w:pPr>
      <w:bookmarkStart w:id="1702" w:name="_Toc292202311"/>
      <w:r>
        <w:br w:type="page"/>
      </w:r>
    </w:p>
    <w:p w:rsidR="001974A5" w:rsidRDefault="001974A5" w:rsidP="00E37F57">
      <w:pPr>
        <w:pStyle w:val="Heading2"/>
      </w:pPr>
      <w:bookmarkStart w:id="1703" w:name="_Toc303757545"/>
      <w:r>
        <w:lastRenderedPageBreak/>
        <w:t>New Order Test Type</w:t>
      </w:r>
      <w:bookmarkEnd w:id="1702"/>
      <w:bookmarkEnd w:id="1703"/>
    </w:p>
    <w:p w:rsidR="001974A5" w:rsidRPr="00E37F57" w:rsidRDefault="00BE61C5" w:rsidP="009F2CDE">
      <w:pPr>
        <w:jc w:val="center"/>
      </w:pPr>
      <w:r w:rsidRPr="009F2CDE">
        <w:rPr>
          <w:noProof/>
        </w:rPr>
        <w:drawing>
          <wp:inline distT="0" distB="0" distL="0" distR="0" wp14:anchorId="142097AA" wp14:editId="41671678">
            <wp:extent cx="4762500" cy="1762064"/>
            <wp:effectExtent l="19050" t="19050" r="19050" b="9586"/>
            <wp:docPr id="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4762500" cy="1762064"/>
                    </a:xfrm>
                    <a:prstGeom prst="rect">
                      <a:avLst/>
                    </a:prstGeom>
                    <a:noFill/>
                    <a:ln w="9525">
                      <a:solidFill>
                        <a:schemeClr val="tx1"/>
                      </a:solidFill>
                      <a:miter lim="800000"/>
                      <a:headEnd/>
                      <a:tailEnd/>
                    </a:ln>
                  </pic:spPr>
                </pic:pic>
              </a:graphicData>
            </a:graphic>
          </wp:inline>
        </w:drawing>
      </w:r>
    </w:p>
    <w:p w:rsidR="00A92640" w:rsidRPr="00CE6AF3" w:rsidRDefault="00A92640" w:rsidP="000C035E">
      <w:pPr>
        <w:pStyle w:val="Body3"/>
        <w:ind w:left="0"/>
        <w:rPr>
          <w:color w:val="E36C0A" w:themeColor="accent6" w:themeShade="BF"/>
        </w:rPr>
      </w:pPr>
      <w:r w:rsidRPr="00A92640">
        <w:rPr>
          <w:color w:val="E36C0A" w:themeColor="accent6" w:themeShade="BF"/>
        </w:rPr>
        <w:t>Please select the test type that you wish to order for your patient.</w:t>
      </w:r>
    </w:p>
    <w:p w:rsidR="001974A5" w:rsidRDefault="00A97086" w:rsidP="00E37F57">
      <w:pPr>
        <w:pStyle w:val="Heading3"/>
      </w:pPr>
      <w:bookmarkStart w:id="1704" w:name="_Toc292202312"/>
      <w:bookmarkStart w:id="1705" w:name="_Toc303757546"/>
      <w:proofErr w:type="spellStart"/>
      <w:r>
        <w:t>Oncotype</w:t>
      </w:r>
      <w:proofErr w:type="spellEnd"/>
      <w:r>
        <w:t xml:space="preserve"> DX - </w:t>
      </w:r>
      <w:r w:rsidR="001974A5">
        <w:t>Breast</w:t>
      </w:r>
      <w:bookmarkEnd w:id="1704"/>
      <w:bookmarkEnd w:id="1705"/>
      <w:r w:rsidR="001974A5">
        <w:t xml:space="preserve"> </w:t>
      </w:r>
    </w:p>
    <w:p w:rsidR="00ED6769" w:rsidRDefault="00ED6769" w:rsidP="00EE1551">
      <w:pPr>
        <w:pStyle w:val="Body4"/>
        <w:ind w:left="1800"/>
        <w:rPr>
          <w:ins w:id="1706" w:author="Stephen Adams" w:date="2011-07-11T12:19:00Z"/>
        </w:rPr>
      </w:pPr>
      <w:ins w:id="1707" w:author="Stephen Adams" w:date="2011-07-11T12:19:00Z">
        <w:r>
          <w:t>If the customer selects the breast assay, the following test type options will appear:</w:t>
        </w:r>
      </w:ins>
    </w:p>
    <w:p w:rsidR="00ED6769" w:rsidRDefault="00ED6769" w:rsidP="00A95259">
      <w:pPr>
        <w:pStyle w:val="Body4"/>
        <w:numPr>
          <w:ilvl w:val="2"/>
          <w:numId w:val="39"/>
        </w:numPr>
        <w:rPr>
          <w:ins w:id="1708" w:author="Stephen Adams" w:date="2011-07-12T15:03:00Z"/>
        </w:rPr>
      </w:pPr>
      <w:ins w:id="1709" w:author="Stephen Adams" w:date="2011-07-11T12:22:00Z">
        <w:r>
          <w:t>DCIS Score</w:t>
        </w:r>
      </w:ins>
      <w:ins w:id="1710" w:author="Stephen Adams" w:date="2011-08-18T14:21:00Z">
        <w:r w:rsidR="00441966">
          <w:t>™</w:t>
        </w:r>
      </w:ins>
      <w:ins w:id="1711" w:author="Stephen Adams" w:date="2011-07-11T12:22:00Z">
        <w:r>
          <w:t xml:space="preserve"> for Ductal Carcinoma In Situ Patient (no invasive cancer present)</w:t>
        </w:r>
      </w:ins>
    </w:p>
    <w:p w:rsidR="009F2CDE" w:rsidRDefault="002B730D">
      <w:pPr>
        <w:pStyle w:val="Body4"/>
        <w:numPr>
          <w:ilvl w:val="3"/>
          <w:numId w:val="39"/>
        </w:numPr>
        <w:rPr>
          <w:ins w:id="1712" w:author="Stephen Adams" w:date="2011-07-12T15:03:00Z"/>
        </w:rPr>
      </w:pPr>
      <w:ins w:id="1713" w:author="Stephen Adams" w:date="2011-07-12T15:03:00Z">
        <w:r>
          <w:t>If the customer selects this option, the following statement will appear:</w:t>
        </w:r>
      </w:ins>
    </w:p>
    <w:p w:rsidR="009F2CDE" w:rsidRDefault="002B730D">
      <w:pPr>
        <w:pStyle w:val="Body4"/>
        <w:numPr>
          <w:ilvl w:val="4"/>
          <w:numId w:val="39"/>
        </w:numPr>
        <w:rPr>
          <w:ins w:id="1714" w:author="Stephen Adams" w:date="2011-07-11T12:22:00Z"/>
        </w:rPr>
      </w:pPr>
      <w:ins w:id="1715" w:author="Stephen Adams" w:date="2011-07-12T15:04:00Z">
        <w:r>
          <w:t xml:space="preserve">All </w:t>
        </w:r>
        <w:proofErr w:type="spellStart"/>
        <w:r>
          <w:t>Onco</w:t>
        </w:r>
        <w:r w:rsidRPr="00262779">
          <w:rPr>
            <w:i/>
            <w:rPrChange w:id="1716" w:author="Stephen Adams" w:date="2011-07-28T10:23:00Z">
              <w:rPr>
                <w:sz w:val="24"/>
              </w:rPr>
            </w:rPrChange>
          </w:rPr>
          <w:t>type</w:t>
        </w:r>
        <w:proofErr w:type="spellEnd"/>
        <w:r>
          <w:t xml:space="preserve"> DX Breast Cancer Assay reports</w:t>
        </w:r>
      </w:ins>
      <w:ins w:id="1717" w:author="Stephen Adams" w:date="2011-07-28T10:21:00Z">
        <w:r w:rsidR="00262779">
          <w:t xml:space="preserve"> for DCIS patients</w:t>
        </w:r>
      </w:ins>
      <w:ins w:id="1718" w:author="Stephen Adams" w:date="2011-07-12T15:04:00Z">
        <w:r>
          <w:t xml:space="preserve"> will include the breast cancer DCIS score, as well as ER and PR scores.</w:t>
        </w:r>
      </w:ins>
    </w:p>
    <w:p w:rsidR="00ED6769" w:rsidRDefault="00ED6769" w:rsidP="00A95259">
      <w:pPr>
        <w:pStyle w:val="Body4"/>
        <w:numPr>
          <w:ilvl w:val="2"/>
          <w:numId w:val="39"/>
        </w:numPr>
        <w:rPr>
          <w:ins w:id="1719" w:author="Stephen Adams" w:date="2011-07-11T12:19:00Z"/>
        </w:rPr>
      </w:pPr>
      <w:ins w:id="1720" w:author="Stephen Adams" w:date="2011-07-11T12:23:00Z">
        <w:r>
          <w:t>Recurrence Score for Invasive Breast Cancer Patient</w:t>
        </w:r>
      </w:ins>
    </w:p>
    <w:p w:rsidR="009F2CDE" w:rsidRDefault="009929FF">
      <w:pPr>
        <w:pStyle w:val="Body4"/>
        <w:numPr>
          <w:ilvl w:val="3"/>
          <w:numId w:val="39"/>
        </w:numPr>
        <w:rPr>
          <w:ins w:id="1721" w:author="Stephen Adams" w:date="2011-07-28T10:21:00Z"/>
        </w:rPr>
      </w:pPr>
      <w:ins w:id="1722" w:author="Stephen Adams" w:date="2011-07-11T12:38:00Z">
        <w:r>
          <w:t>If the customer selects this option the following statement will appear.</w:t>
        </w:r>
      </w:ins>
    </w:p>
    <w:p w:rsidR="00262779" w:rsidRDefault="00262779">
      <w:pPr>
        <w:pStyle w:val="Body4"/>
        <w:numPr>
          <w:ilvl w:val="4"/>
          <w:numId w:val="39"/>
        </w:numPr>
        <w:pPrChange w:id="1723" w:author="Stephen Adams" w:date="2011-07-28T10:21:00Z">
          <w:pPr>
            <w:pStyle w:val="Body4"/>
            <w:numPr>
              <w:ilvl w:val="3"/>
              <w:numId w:val="39"/>
            </w:numPr>
            <w:ind w:hanging="360"/>
          </w:pPr>
        </w:pPrChange>
      </w:pPr>
      <w:ins w:id="1724" w:author="Stephen Adams" w:date="2011-07-28T10:21:00Z">
        <w:r>
          <w:t xml:space="preserve">All </w:t>
        </w:r>
        <w:proofErr w:type="spellStart"/>
        <w:r>
          <w:t>Onco</w:t>
        </w:r>
        <w:r w:rsidRPr="00262779">
          <w:rPr>
            <w:i/>
            <w:rPrChange w:id="1725" w:author="Stephen Adams" w:date="2011-07-28T10:23:00Z">
              <w:rPr/>
            </w:rPrChange>
          </w:rPr>
          <w:t>type</w:t>
        </w:r>
        <w:proofErr w:type="spellEnd"/>
        <w:r>
          <w:t xml:space="preserve"> DX Breast Cancer Assay reports for invasive </w:t>
        </w:r>
      </w:ins>
      <w:ins w:id="1726" w:author="Stephen Adams" w:date="2011-07-28T10:22:00Z">
        <w:r>
          <w:t>breast</w:t>
        </w:r>
      </w:ins>
      <w:ins w:id="1727" w:author="Stephen Adams" w:date="2011-07-28T10:21:00Z">
        <w:r>
          <w:t xml:space="preserve"> </w:t>
        </w:r>
      </w:ins>
      <w:ins w:id="1728" w:author="Stephen Adams" w:date="2011-07-28T10:22:00Z">
        <w:r>
          <w:t>cancer patients will include the breast cancer Recurrence Score, as well as ER, PR, and HER2 scores.</w:t>
        </w:r>
      </w:ins>
    </w:p>
    <w:p w:rsidR="00EE1551" w:rsidRDefault="00BE61C5" w:rsidP="00A95259">
      <w:pPr>
        <w:pStyle w:val="Body4"/>
        <w:ind w:left="720"/>
      </w:pPr>
      <w:r>
        <w:rPr>
          <w:noProof/>
        </w:rPr>
        <w:drawing>
          <wp:inline distT="0" distB="0" distL="0" distR="0" wp14:anchorId="2AD5DEE6" wp14:editId="69D4E735">
            <wp:extent cx="5425334" cy="468000"/>
            <wp:effectExtent l="19050" t="19050" r="22966" b="27300"/>
            <wp:docPr id="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5425334" cy="468000"/>
                    </a:xfrm>
                    <a:prstGeom prst="rect">
                      <a:avLst/>
                    </a:prstGeom>
                    <a:noFill/>
                    <a:ln w="9525">
                      <a:solidFill>
                        <a:schemeClr val="tx1"/>
                      </a:solidFill>
                      <a:miter lim="800000"/>
                      <a:headEnd/>
                      <a:tailEnd/>
                    </a:ln>
                  </pic:spPr>
                </pic:pic>
              </a:graphicData>
            </a:graphic>
          </wp:inline>
        </w:drawing>
      </w:r>
    </w:p>
    <w:p w:rsidR="00AF73A4" w:rsidRDefault="00A97086" w:rsidP="00E37F57">
      <w:pPr>
        <w:pStyle w:val="Heading3"/>
      </w:pPr>
      <w:bookmarkStart w:id="1729" w:name="_Toc292456249"/>
      <w:bookmarkStart w:id="1730" w:name="_Toc292202313"/>
      <w:bookmarkStart w:id="1731" w:name="_Toc303757547"/>
      <w:proofErr w:type="spellStart"/>
      <w:r>
        <w:t>Oncotype</w:t>
      </w:r>
      <w:proofErr w:type="spellEnd"/>
      <w:r>
        <w:t xml:space="preserve"> DX - </w:t>
      </w:r>
      <w:r w:rsidR="00AF73A4">
        <w:t>Colon</w:t>
      </w:r>
      <w:bookmarkEnd w:id="1729"/>
      <w:bookmarkEnd w:id="1730"/>
      <w:bookmarkEnd w:id="1731"/>
    </w:p>
    <w:p w:rsidR="00A95259" w:rsidRDefault="00A95259" w:rsidP="00A95259">
      <w:pPr>
        <w:pStyle w:val="Heading4"/>
        <w:numPr>
          <w:ilvl w:val="0"/>
          <w:numId w:val="0"/>
        </w:numPr>
        <w:ind w:left="2880" w:hanging="1080"/>
        <w:rPr>
          <w:ins w:id="1732" w:author="Stephen Adams" w:date="2011-07-11T12:28:00Z"/>
          <w:rFonts w:ascii="Times New Roman" w:hAnsi="Times New Roman"/>
          <w:b w:val="0"/>
          <w:sz w:val="20"/>
        </w:rPr>
      </w:pPr>
      <w:bookmarkStart w:id="1733" w:name="_Toc303757548"/>
      <w:bookmarkStart w:id="1734" w:name="_Toc292456250"/>
      <w:ins w:id="1735" w:author="Stephen Adams" w:date="2011-07-11T12:27:00Z">
        <w:r>
          <w:rPr>
            <w:rFonts w:ascii="Times New Roman" w:hAnsi="Times New Roman"/>
            <w:b w:val="0"/>
            <w:sz w:val="20"/>
          </w:rPr>
          <w:t>If the customer selects the colon assay, the following test type options will appear:</w:t>
        </w:r>
      </w:ins>
      <w:bookmarkEnd w:id="1733"/>
    </w:p>
    <w:p w:rsidR="00A95259" w:rsidRDefault="00A95259" w:rsidP="00A95259">
      <w:pPr>
        <w:pStyle w:val="Heading4"/>
        <w:numPr>
          <w:ilvl w:val="2"/>
          <w:numId w:val="39"/>
        </w:numPr>
        <w:rPr>
          <w:ins w:id="1736" w:author="Stephen Adams" w:date="2011-07-11T12:31:00Z"/>
          <w:rFonts w:ascii="Times New Roman" w:hAnsi="Times New Roman"/>
          <w:b w:val="0"/>
          <w:sz w:val="20"/>
        </w:rPr>
      </w:pPr>
      <w:bookmarkStart w:id="1737" w:name="_Toc303757549"/>
      <w:ins w:id="1738" w:author="Stephen Adams" w:date="2011-07-11T12:28:00Z">
        <w:r w:rsidRPr="00B361F6">
          <w:rPr>
            <w:rFonts w:ascii="Times New Roman" w:hAnsi="Times New Roman"/>
            <w:b w:val="0"/>
            <w:sz w:val="20"/>
          </w:rPr>
          <w:t xml:space="preserve">Sequential Assays: MMR then </w:t>
        </w:r>
        <w:proofErr w:type="spellStart"/>
        <w:r w:rsidRPr="00B361F6">
          <w:rPr>
            <w:rFonts w:ascii="Times New Roman" w:hAnsi="Times New Roman"/>
            <w:b w:val="0"/>
            <w:sz w:val="20"/>
          </w:rPr>
          <w:t>Onco</w:t>
        </w:r>
        <w:r w:rsidRPr="00B361F6">
          <w:rPr>
            <w:rFonts w:ascii="Times New Roman" w:hAnsi="Times New Roman"/>
            <w:b w:val="0"/>
            <w:i/>
            <w:sz w:val="20"/>
          </w:rPr>
          <w:t>typ</w:t>
        </w:r>
        <w:r w:rsidRPr="00B361F6">
          <w:rPr>
            <w:rFonts w:ascii="Times New Roman" w:hAnsi="Times New Roman"/>
            <w:b w:val="0"/>
            <w:sz w:val="20"/>
          </w:rPr>
          <w:t>e</w:t>
        </w:r>
        <w:proofErr w:type="spellEnd"/>
        <w:r w:rsidRPr="00B361F6">
          <w:rPr>
            <w:rFonts w:ascii="Times New Roman" w:hAnsi="Times New Roman"/>
            <w:b w:val="0"/>
            <w:sz w:val="20"/>
          </w:rPr>
          <w:t xml:space="preserve"> DX Colon Cancer if MMR is Proficient</w:t>
        </w:r>
      </w:ins>
      <w:bookmarkEnd w:id="1737"/>
    </w:p>
    <w:p w:rsidR="00A95259" w:rsidRPr="00A95259" w:rsidRDefault="00A95259" w:rsidP="00A95259">
      <w:pPr>
        <w:pStyle w:val="Body4"/>
        <w:numPr>
          <w:ilvl w:val="3"/>
          <w:numId w:val="39"/>
        </w:numPr>
        <w:rPr>
          <w:ins w:id="1739" w:author="Stephen Adams" w:date="2011-07-11T12:27:00Z"/>
        </w:rPr>
      </w:pPr>
      <w:ins w:id="1740" w:author="Stephen Adams" w:date="2011-07-11T12:31:00Z">
        <w:r>
          <w:t>If the customer selects this option the following statement will appear</w:t>
        </w:r>
      </w:ins>
      <w:ins w:id="1741" w:author="Stephen Adams" w:date="2011-07-11T12:32:00Z">
        <w:r>
          <w:t>:</w:t>
        </w:r>
      </w:ins>
    </w:p>
    <w:bookmarkEnd w:id="1734"/>
    <w:p w:rsidR="001974A5" w:rsidRDefault="00A32280" w:rsidP="00A95259">
      <w:pPr>
        <w:pStyle w:val="Body4"/>
        <w:ind w:left="720"/>
      </w:pPr>
      <w:r w:rsidRPr="000D5DC6">
        <w:rPr>
          <w:noProof/>
        </w:rPr>
        <w:drawing>
          <wp:inline distT="0" distB="0" distL="0" distR="0" wp14:anchorId="27B6CB4D" wp14:editId="2AA203CB">
            <wp:extent cx="5408001" cy="459333"/>
            <wp:effectExtent l="19050" t="19050" r="21249" b="16917"/>
            <wp:docPr id="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5408001" cy="459333"/>
                    </a:xfrm>
                    <a:prstGeom prst="rect">
                      <a:avLst/>
                    </a:prstGeom>
                    <a:noFill/>
                    <a:ln w="9525">
                      <a:solidFill>
                        <a:schemeClr val="tx1"/>
                      </a:solidFill>
                      <a:miter lim="800000"/>
                      <a:headEnd/>
                      <a:tailEnd/>
                    </a:ln>
                  </pic:spPr>
                </pic:pic>
              </a:graphicData>
            </a:graphic>
          </wp:inline>
        </w:drawing>
      </w:r>
    </w:p>
    <w:p w:rsidR="00AF73A4" w:rsidRDefault="00A95259" w:rsidP="00A95259">
      <w:pPr>
        <w:pStyle w:val="Body4"/>
        <w:numPr>
          <w:ilvl w:val="2"/>
          <w:numId w:val="39"/>
        </w:numPr>
        <w:rPr>
          <w:ins w:id="1742" w:author="Stephen Adams" w:date="2011-07-11T12:32:00Z"/>
        </w:rPr>
      </w:pPr>
      <w:proofErr w:type="spellStart"/>
      <w:ins w:id="1743" w:author="Stephen Adams" w:date="2011-07-11T12:32:00Z">
        <w:r>
          <w:t>Oncotype</w:t>
        </w:r>
        <w:proofErr w:type="spellEnd"/>
        <w:r>
          <w:t xml:space="preserve"> DX Colon Cancer Assay</w:t>
        </w:r>
      </w:ins>
    </w:p>
    <w:p w:rsidR="00A95259" w:rsidRDefault="00A95259" w:rsidP="009929FF">
      <w:pPr>
        <w:pStyle w:val="Body4"/>
        <w:numPr>
          <w:ilvl w:val="3"/>
          <w:numId w:val="39"/>
        </w:numPr>
        <w:rPr>
          <w:ins w:id="1744" w:author="Stephen Adams" w:date="2011-07-11T12:36:00Z"/>
        </w:rPr>
      </w:pPr>
      <w:ins w:id="1745" w:author="Stephen Adams" w:date="2011-07-11T12:32:00Z">
        <w:r>
          <w:t>If the customer selects this option the following statement will appear:</w:t>
        </w:r>
      </w:ins>
    </w:p>
    <w:p w:rsidR="00A95259" w:rsidRDefault="003769F2" w:rsidP="009929FF">
      <w:pPr>
        <w:pStyle w:val="Body4"/>
        <w:ind w:left="720"/>
        <w:rPr>
          <w:ins w:id="1746" w:author="Stephen Adams" w:date="2011-07-11T12:36:00Z"/>
        </w:rPr>
      </w:pPr>
      <w:ins w:id="1747" w:author="Stephen Adams" w:date="2011-07-11T12:35:00Z">
        <w:r>
          <w:rPr>
            <w:noProof/>
            <w:rPrChange w:id="1748">
              <w:rPr>
                <w:noProof/>
                <w:sz w:val="24"/>
              </w:rPr>
            </w:rPrChange>
          </w:rPr>
          <w:drawing>
            <wp:inline distT="0" distB="0" distL="0" distR="0" wp14:anchorId="24784CC7" wp14:editId="36263374">
              <wp:extent cx="5408001" cy="459333"/>
              <wp:effectExtent l="19050" t="19050" r="21249" b="16917"/>
              <wp:docPr id="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5408001" cy="459333"/>
                      </a:xfrm>
                      <a:prstGeom prst="rect">
                        <a:avLst/>
                      </a:prstGeom>
                      <a:noFill/>
                      <a:ln w="9525">
                        <a:solidFill>
                          <a:schemeClr val="tx1"/>
                        </a:solidFill>
                        <a:miter lim="800000"/>
                        <a:headEnd/>
                        <a:tailEnd/>
                      </a:ln>
                    </pic:spPr>
                  </pic:pic>
                </a:graphicData>
              </a:graphic>
            </wp:inline>
          </w:drawing>
        </w:r>
      </w:ins>
    </w:p>
    <w:p w:rsidR="00EC409B" w:rsidRDefault="00EC409B" w:rsidP="00EC409B">
      <w:pPr>
        <w:pStyle w:val="Body4"/>
        <w:numPr>
          <w:ilvl w:val="2"/>
          <w:numId w:val="39"/>
        </w:numPr>
        <w:rPr>
          <w:ins w:id="1749" w:author="Stephen Adams" w:date="2011-07-14T12:54:00Z"/>
        </w:rPr>
      </w:pPr>
      <w:ins w:id="1750" w:author="Stephen Adams" w:date="2011-07-14T12:54:00Z">
        <w:r>
          <w:t>MMR Assay for Recurrence Risk Assessment</w:t>
        </w:r>
      </w:ins>
    </w:p>
    <w:p w:rsidR="009F2CDE" w:rsidRDefault="009F2CDE">
      <w:pPr>
        <w:rPr>
          <w:rFonts w:ascii="Arial" w:hAnsi="Arial"/>
          <w:b/>
        </w:rPr>
      </w:pPr>
      <w:bookmarkStart w:id="1751" w:name="_Toc298508437"/>
      <w:bookmarkEnd w:id="1751"/>
      <w:r>
        <w:lastRenderedPageBreak/>
        <w:br w:type="page"/>
      </w:r>
    </w:p>
    <w:p w:rsidR="00F2584B" w:rsidRDefault="00F2584B">
      <w:pPr>
        <w:pStyle w:val="Body4"/>
        <w:numPr>
          <w:ilvl w:val="2"/>
          <w:numId w:val="39"/>
        </w:numPr>
        <w:rPr>
          <w:del w:id="1752" w:author="Stephen Adams" w:date="2011-07-13T15:32:00Z"/>
        </w:rPr>
        <w:pPrChange w:id="1753" w:author="Stephen Adams" w:date="2011-07-11T12:41:00Z">
          <w:pPr>
            <w:pStyle w:val="Body4"/>
            <w:ind w:left="1800"/>
          </w:pPr>
        </w:pPrChange>
      </w:pPr>
    </w:p>
    <w:p w:rsidR="00E76511" w:rsidRDefault="00E76511" w:rsidP="00E37F57">
      <w:pPr>
        <w:pStyle w:val="Heading2"/>
      </w:pPr>
      <w:bookmarkStart w:id="1754" w:name="_Toc292202314"/>
      <w:bookmarkStart w:id="1755" w:name="_Toc303757550"/>
      <w:r>
        <w:t>Navigation</w:t>
      </w:r>
      <w:bookmarkEnd w:id="1754"/>
      <w:bookmarkEnd w:id="1755"/>
    </w:p>
    <w:p w:rsidR="00716178" w:rsidRDefault="00E76511" w:rsidP="00E37F57">
      <w:pPr>
        <w:pStyle w:val="Body2"/>
      </w:pPr>
      <w:r w:rsidRPr="00996DCF">
        <w:t xml:space="preserve">Navigation controls for </w:t>
      </w:r>
      <w:r w:rsidR="001C0F50">
        <w:t>entering order information look like this</w:t>
      </w:r>
      <w:r w:rsidRPr="00996DCF">
        <w:t>:</w:t>
      </w:r>
    </w:p>
    <w:p w:rsidR="00716178" w:rsidRPr="00E37F57" w:rsidRDefault="002C2EE1" w:rsidP="009F2CDE">
      <w:pPr>
        <w:jc w:val="center"/>
        <w:rPr>
          <w:sz w:val="20"/>
        </w:rPr>
      </w:pPr>
      <w:r w:rsidRPr="00E37F57">
        <w:rPr>
          <w:noProof/>
          <w:sz w:val="20"/>
        </w:rPr>
        <w:drawing>
          <wp:inline distT="0" distB="0" distL="0" distR="0" wp14:anchorId="7290B5B7" wp14:editId="34981FBF">
            <wp:extent cx="5289239" cy="549238"/>
            <wp:effectExtent l="19050" t="0" r="6661"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289239" cy="549238"/>
                    </a:xfrm>
                    <a:prstGeom prst="rect">
                      <a:avLst/>
                    </a:prstGeom>
                    <a:noFill/>
                    <a:ln w="9525">
                      <a:noFill/>
                      <a:miter lim="800000"/>
                      <a:headEnd/>
                      <a:tailEnd/>
                    </a:ln>
                  </pic:spPr>
                </pic:pic>
              </a:graphicData>
            </a:graphic>
          </wp:inline>
        </w:drawing>
      </w:r>
    </w:p>
    <w:p w:rsidR="00AB45D6" w:rsidRDefault="00A45177" w:rsidP="00E37F57">
      <w:pPr>
        <w:pStyle w:val="Heading2"/>
      </w:pPr>
      <w:bookmarkStart w:id="1756" w:name="_Toc292202315"/>
      <w:bookmarkStart w:id="1757" w:name="_Toc303757551"/>
      <w:r>
        <w:t>Patient Tab</w:t>
      </w:r>
      <w:r w:rsidR="003963BF">
        <w:t xml:space="preserve"> - Breast</w:t>
      </w:r>
      <w:bookmarkEnd w:id="1756"/>
      <w:bookmarkEnd w:id="1757"/>
    </w:p>
    <w:tbl>
      <w:tblPr>
        <w:tblStyle w:val="TableGrid"/>
        <w:tblW w:w="0" w:type="auto"/>
        <w:tblInd w:w="468" w:type="dxa"/>
        <w:tblLook w:val="04A0" w:firstRow="1" w:lastRow="0" w:firstColumn="1" w:lastColumn="0" w:noHBand="0" w:noVBand="1"/>
      </w:tblPr>
      <w:tblGrid>
        <w:gridCol w:w="3482"/>
        <w:gridCol w:w="5518"/>
      </w:tblGrid>
      <w:tr w:rsidR="00B518EC" w:rsidRPr="00CD34D4" w:rsidTr="00E37F57">
        <w:trPr>
          <w:tblHeader/>
        </w:trPr>
        <w:tc>
          <w:tcPr>
            <w:tcW w:w="9000" w:type="dxa"/>
            <w:gridSpan w:val="2"/>
            <w:shd w:val="clear" w:color="auto" w:fill="D9D9D9" w:themeFill="background1" w:themeFillShade="D9"/>
          </w:tcPr>
          <w:p w:rsidR="00B518EC" w:rsidRPr="00E85ADB" w:rsidRDefault="00B518EC" w:rsidP="00762E0A">
            <w:pPr>
              <w:pStyle w:val="Body2"/>
              <w:spacing w:before="40" w:after="40"/>
              <w:ind w:left="0"/>
              <w:jc w:val="center"/>
              <w:rPr>
                <w:b/>
              </w:rPr>
            </w:pPr>
            <w:r w:rsidRPr="00E85ADB">
              <w:rPr>
                <w:b/>
              </w:rPr>
              <w:t>Patient - Content</w:t>
            </w:r>
          </w:p>
        </w:tc>
      </w:tr>
      <w:tr w:rsidR="00B518EC" w:rsidRPr="00CD34D4" w:rsidTr="00E37F57">
        <w:trPr>
          <w:tblHeader/>
        </w:trPr>
        <w:tc>
          <w:tcPr>
            <w:tcW w:w="3482" w:type="dxa"/>
            <w:shd w:val="clear" w:color="auto" w:fill="D9D9D9" w:themeFill="background1" w:themeFillShade="D9"/>
          </w:tcPr>
          <w:p w:rsidR="00B518EC" w:rsidRPr="00E85ADB" w:rsidRDefault="00B518EC" w:rsidP="00762E0A">
            <w:pPr>
              <w:pStyle w:val="Body2"/>
              <w:spacing w:before="40" w:after="40"/>
              <w:ind w:left="0"/>
              <w:jc w:val="center"/>
              <w:rPr>
                <w:b/>
              </w:rPr>
            </w:pPr>
            <w:r w:rsidRPr="00E85ADB">
              <w:rPr>
                <w:b/>
              </w:rPr>
              <w:t>Field or Object</w:t>
            </w:r>
          </w:p>
        </w:tc>
        <w:tc>
          <w:tcPr>
            <w:tcW w:w="5518" w:type="dxa"/>
            <w:shd w:val="clear" w:color="auto" w:fill="D9D9D9" w:themeFill="background1" w:themeFillShade="D9"/>
          </w:tcPr>
          <w:p w:rsidR="00B518EC" w:rsidRPr="00E85ADB" w:rsidRDefault="00B518EC" w:rsidP="00762E0A">
            <w:pPr>
              <w:pStyle w:val="Body2"/>
              <w:spacing w:before="40" w:after="40"/>
              <w:ind w:left="2160"/>
              <w:outlineLvl w:val="8"/>
              <w:rPr>
                <w:b/>
              </w:rPr>
            </w:pPr>
            <w:r>
              <w:rPr>
                <w:b/>
              </w:rPr>
              <w:t>Label/Content</w:t>
            </w:r>
          </w:p>
        </w:tc>
      </w:tr>
      <w:tr w:rsidR="00B518EC" w:rsidRPr="00CD34D4" w:rsidTr="00E37F57">
        <w:tc>
          <w:tcPr>
            <w:tcW w:w="3482" w:type="dxa"/>
          </w:tcPr>
          <w:p w:rsidR="00B518EC" w:rsidRPr="00E85ADB" w:rsidRDefault="00B518EC" w:rsidP="00762E0A">
            <w:pPr>
              <w:pStyle w:val="Body2"/>
              <w:spacing w:before="40" w:after="40"/>
              <w:ind w:left="0"/>
            </w:pPr>
            <w:r w:rsidRPr="00E85ADB">
              <w:t>Browser window title</w:t>
            </w:r>
          </w:p>
        </w:tc>
        <w:tc>
          <w:tcPr>
            <w:tcW w:w="5518" w:type="dxa"/>
          </w:tcPr>
          <w:p w:rsidR="00B518EC" w:rsidRPr="00E85ADB" w:rsidRDefault="00B518EC" w:rsidP="00762E0A">
            <w:pPr>
              <w:pStyle w:val="Body2"/>
              <w:spacing w:before="40" w:after="40"/>
              <w:ind w:left="0"/>
              <w:rPr>
                <w:color w:val="E36C0A" w:themeColor="accent6" w:themeShade="BF"/>
              </w:rPr>
            </w:pPr>
            <w:r>
              <w:rPr>
                <w:color w:val="E36C0A" w:themeColor="accent6" w:themeShade="BF"/>
              </w:rPr>
              <w:t>Patient</w:t>
            </w:r>
          </w:p>
        </w:tc>
      </w:tr>
      <w:tr w:rsidR="00B518EC" w:rsidTr="00E37F57">
        <w:tc>
          <w:tcPr>
            <w:tcW w:w="3482" w:type="dxa"/>
          </w:tcPr>
          <w:p w:rsidR="00B518EC" w:rsidRPr="00E85ADB" w:rsidRDefault="00B518EC" w:rsidP="00762E0A">
            <w:pPr>
              <w:pStyle w:val="Body2"/>
              <w:spacing w:before="40" w:after="40"/>
              <w:ind w:left="0"/>
            </w:pPr>
            <w:r w:rsidRPr="00E85ADB">
              <w:t>Banner title</w:t>
            </w:r>
            <w:r>
              <w:t xml:space="preserve"> – Breast</w:t>
            </w:r>
            <w:ins w:id="1758" w:author="Stephen Adams" w:date="2011-07-11T12:42:00Z">
              <w:r w:rsidR="00942B25">
                <w:t xml:space="preserve"> – DCIS test option</w:t>
              </w:r>
            </w:ins>
          </w:p>
        </w:tc>
        <w:tc>
          <w:tcPr>
            <w:tcW w:w="5518" w:type="dxa"/>
          </w:tcPr>
          <w:p w:rsidR="00B518EC" w:rsidRPr="00E85ADB" w:rsidRDefault="00B518EC" w:rsidP="00942B25">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Breast </w:t>
            </w:r>
            <w:ins w:id="1759" w:author="Stephen Adams" w:date="2011-07-11T12:42:00Z">
              <w:r w:rsidR="00942B25">
                <w:rPr>
                  <w:color w:val="E36C0A" w:themeColor="accent6" w:themeShade="BF"/>
                </w:rPr>
                <w:t>(Patient with DCIS)</w:t>
              </w:r>
            </w:ins>
            <w:r w:rsidR="00262779">
              <w:rPr>
                <w:color w:val="E36C0A" w:themeColor="accent6" w:themeShade="BF"/>
              </w:rPr>
              <w:t>:</w:t>
            </w:r>
            <w:ins w:id="1760" w:author="Stephen Adams" w:date="2011-07-11T12:42:00Z">
              <w:r w:rsidR="00942B25">
                <w:rPr>
                  <w:color w:val="E36C0A" w:themeColor="accent6" w:themeShade="BF"/>
                </w:rPr>
                <w:t xml:space="preserve"> </w:t>
              </w:r>
            </w:ins>
            <w:r>
              <w:rPr>
                <w:color w:val="E36C0A" w:themeColor="accent6" w:themeShade="BF"/>
              </w:rPr>
              <w:t xml:space="preserve">Patient Name </w:t>
            </w:r>
          </w:p>
        </w:tc>
      </w:tr>
      <w:tr w:rsidR="00942B25" w:rsidTr="00E37F57">
        <w:trPr>
          <w:ins w:id="1761" w:author="Stephen Adams" w:date="2011-07-11T12:42:00Z"/>
        </w:trPr>
        <w:tc>
          <w:tcPr>
            <w:tcW w:w="3482" w:type="dxa"/>
          </w:tcPr>
          <w:p w:rsidR="00942B25" w:rsidRPr="00E85ADB" w:rsidRDefault="00942B25" w:rsidP="00762E0A">
            <w:pPr>
              <w:pStyle w:val="Body2"/>
              <w:spacing w:before="40" w:after="40"/>
              <w:ind w:left="0"/>
              <w:rPr>
                <w:ins w:id="1762" w:author="Stephen Adams" w:date="2011-07-11T12:42:00Z"/>
              </w:rPr>
            </w:pPr>
            <w:ins w:id="1763" w:author="Stephen Adams" w:date="2011-07-11T12:42:00Z">
              <w:r>
                <w:t>Banner title – Breast – IBC test option</w:t>
              </w:r>
            </w:ins>
          </w:p>
        </w:tc>
        <w:tc>
          <w:tcPr>
            <w:tcW w:w="5518" w:type="dxa"/>
          </w:tcPr>
          <w:p w:rsidR="00942B25" w:rsidRDefault="00942B25" w:rsidP="00762E0A">
            <w:pPr>
              <w:pStyle w:val="Body2"/>
              <w:spacing w:before="40" w:after="40"/>
              <w:ind w:left="0"/>
              <w:rPr>
                <w:ins w:id="1764" w:author="Stephen Adams" w:date="2011-07-11T12:42:00Z"/>
                <w:color w:val="E36C0A" w:themeColor="accent6" w:themeShade="BF"/>
              </w:rPr>
            </w:pPr>
            <w:proofErr w:type="spellStart"/>
            <w:ins w:id="1765" w:author="Stephen Adams" w:date="2011-07-11T12:43:00Z">
              <w:r>
                <w:rPr>
                  <w:color w:val="E36C0A" w:themeColor="accent6" w:themeShade="BF"/>
                </w:rPr>
                <w:t>Oncotype</w:t>
              </w:r>
              <w:proofErr w:type="spellEnd"/>
              <w:r>
                <w:rPr>
                  <w:color w:val="E36C0A" w:themeColor="accent6" w:themeShade="BF"/>
                </w:rPr>
                <w:t xml:space="preserve"> DX – Breast (Patient with Invasive BC)</w:t>
              </w:r>
            </w:ins>
            <w:r w:rsidR="00262779">
              <w:rPr>
                <w:color w:val="E36C0A" w:themeColor="accent6" w:themeShade="BF"/>
              </w:rPr>
              <w:t>:</w:t>
            </w:r>
            <w:ins w:id="1766" w:author="Stephen Adams" w:date="2011-07-11T12:43:00Z">
              <w:r>
                <w:rPr>
                  <w:color w:val="E36C0A" w:themeColor="accent6" w:themeShade="BF"/>
                </w:rPr>
                <w:t xml:space="preserve"> Patient Name</w:t>
              </w:r>
            </w:ins>
          </w:p>
        </w:tc>
      </w:tr>
    </w:tbl>
    <w:p w:rsidR="00AB45D6" w:rsidRDefault="00FA168D" w:rsidP="00E37F57">
      <w:pPr>
        <w:pStyle w:val="Heading3"/>
      </w:pPr>
      <w:bookmarkStart w:id="1767" w:name="_Toc292202316"/>
      <w:bookmarkStart w:id="1768" w:name="_Toc303757552"/>
      <w:del w:id="1769" w:author="Stephen Adams" w:date="2011-07-12T16:33:00Z">
        <w:r w:rsidDel="006B7B91">
          <w:delText xml:space="preserve">Required </w:delText>
        </w:r>
      </w:del>
      <w:ins w:id="1770" w:author="Stephen Adams" w:date="2011-07-12T16:33:00Z">
        <w:r w:rsidR="006B7B91">
          <w:t xml:space="preserve">Clinical </w:t>
        </w:r>
      </w:ins>
      <w:r>
        <w:t>Information</w:t>
      </w:r>
      <w:r w:rsidR="001C0F50">
        <w:t xml:space="preserve"> - Breast</w:t>
      </w:r>
      <w:bookmarkEnd w:id="1767"/>
      <w:bookmarkEnd w:id="1768"/>
    </w:p>
    <w:p w:rsidR="00D84ED9" w:rsidRDefault="00A45177" w:rsidP="00E37F57">
      <w:pPr>
        <w:pStyle w:val="Body3"/>
      </w:pPr>
      <w:r w:rsidRPr="00650AB3">
        <w:t xml:space="preserve">The </w:t>
      </w:r>
      <w:del w:id="1771" w:author="Stephen Adams" w:date="2011-09-12T14:18:00Z">
        <w:r w:rsidR="00996DCF" w:rsidRPr="00996DCF" w:rsidDel="007F65C2">
          <w:rPr>
            <w:b/>
            <w:smallCaps/>
            <w:color w:val="E36C0A" w:themeColor="accent6" w:themeShade="BF"/>
          </w:rPr>
          <w:delText xml:space="preserve">Required </w:delText>
        </w:r>
      </w:del>
      <w:ins w:id="1772" w:author="Stephen Adams" w:date="2011-09-12T14:18:00Z">
        <w:r w:rsidR="007F65C2">
          <w:rPr>
            <w:b/>
            <w:smallCaps/>
            <w:color w:val="E36C0A" w:themeColor="accent6" w:themeShade="BF"/>
          </w:rPr>
          <w:t>Clinical</w:t>
        </w:r>
        <w:r w:rsidR="007F65C2" w:rsidRPr="00996DCF">
          <w:rPr>
            <w:b/>
            <w:smallCaps/>
            <w:color w:val="E36C0A" w:themeColor="accent6" w:themeShade="BF"/>
          </w:rPr>
          <w:t xml:space="preserve"> </w:t>
        </w:r>
      </w:ins>
      <w:r w:rsidR="00996DCF" w:rsidRPr="00996DCF">
        <w:rPr>
          <w:b/>
          <w:smallCaps/>
          <w:color w:val="E36C0A" w:themeColor="accent6" w:themeShade="BF"/>
        </w:rPr>
        <w:t>Information</w:t>
      </w:r>
      <w:r>
        <w:t xml:space="preserve"> section of the </w:t>
      </w:r>
      <w:r w:rsidR="00996DCF" w:rsidRPr="00996DCF">
        <w:rPr>
          <w:b/>
          <w:color w:val="E36C0A" w:themeColor="accent6" w:themeShade="BF"/>
        </w:rPr>
        <w:t>Patient</w:t>
      </w:r>
      <w:r w:rsidRPr="00650AB3">
        <w:t xml:space="preserve"> page </w:t>
      </w:r>
      <w:r>
        <w:t xml:space="preserve">for </w:t>
      </w:r>
      <w:proofErr w:type="spellStart"/>
      <w:r>
        <w:t>Oncotype</w:t>
      </w:r>
      <w:proofErr w:type="spellEnd"/>
      <w:r>
        <w:t xml:space="preserve"> DX </w:t>
      </w:r>
      <w:r w:rsidR="001C0F50">
        <w:t xml:space="preserve">Breast </w:t>
      </w:r>
      <w:r>
        <w:t>orders:</w:t>
      </w:r>
    </w:p>
    <w:p w:rsidR="003E5B8C" w:rsidRDefault="00EF0722" w:rsidP="009F2CDE">
      <w:pPr>
        <w:jc w:val="center"/>
        <w:rPr>
          <w:ins w:id="1773" w:author="Stephen Adams" w:date="2011-09-12T14:18:00Z"/>
          <w:rFonts w:ascii="Arial" w:hAnsi="Arial"/>
          <w:b/>
        </w:rPr>
      </w:pPr>
      <w:r w:rsidRPr="00E37F57">
        <w:rPr>
          <w:noProof/>
        </w:rPr>
        <w:lastRenderedPageBreak/>
        <w:drawing>
          <wp:inline distT="0" distB="0" distL="0" distR="0" wp14:anchorId="4B06BC60" wp14:editId="5C758E7B">
            <wp:extent cx="5416191" cy="5033810"/>
            <wp:effectExtent l="19050" t="19050" r="13059" b="144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cstate="print"/>
                    <a:srcRect/>
                    <a:stretch>
                      <a:fillRect/>
                    </a:stretch>
                  </pic:blipFill>
                  <pic:spPr bwMode="auto">
                    <a:xfrm>
                      <a:off x="0" y="0"/>
                      <a:ext cx="5416191" cy="5033810"/>
                    </a:xfrm>
                    <a:prstGeom prst="rect">
                      <a:avLst/>
                    </a:prstGeom>
                    <a:noFill/>
                    <a:ln w="9525">
                      <a:solidFill>
                        <a:schemeClr val="tx1"/>
                      </a:solidFill>
                      <a:miter lim="800000"/>
                      <a:headEnd/>
                      <a:tailEnd/>
                    </a:ln>
                  </pic:spPr>
                </pic:pic>
              </a:graphicData>
            </a:graphic>
          </wp:inline>
        </w:drawing>
      </w:r>
    </w:p>
    <w:p w:rsidR="007F65C2" w:rsidRPr="007F65C2" w:rsidRDefault="007F65C2">
      <w:pPr>
        <w:rPr>
          <w:sz w:val="20"/>
          <w:rPrChange w:id="1774" w:author="Stephen Adams" w:date="2011-09-12T14:19:00Z">
            <w:rPr>
              <w:rFonts w:ascii="Arial" w:hAnsi="Arial"/>
              <w:b/>
            </w:rPr>
          </w:rPrChange>
        </w:rPr>
        <w:pPrChange w:id="1775" w:author="Stephen Adams" w:date="2011-09-12T14:19:00Z">
          <w:pPr>
            <w:jc w:val="center"/>
          </w:pPr>
        </w:pPrChange>
      </w:pPr>
      <w:ins w:id="1776" w:author="Stephen Adams" w:date="2011-09-12T14:18:00Z">
        <w:r w:rsidRPr="007F65C2">
          <w:rPr>
            <w:sz w:val="20"/>
            <w:rPrChange w:id="1777" w:author="Stephen Adams" w:date="2011-09-12T14:19:00Z">
              <w:rPr>
                <w:rFonts w:ascii="Arial" w:hAnsi="Arial"/>
                <w:b/>
              </w:rPr>
            </w:rPrChange>
          </w:rPr>
          <w:t>Change Required Information to Clinical Information</w:t>
        </w:r>
      </w:ins>
    </w:p>
    <w:p w:rsidR="004D7335" w:rsidRDefault="004D7335" w:rsidP="00E37F57">
      <w:pPr>
        <w:pStyle w:val="Heading4"/>
      </w:pPr>
      <w:bookmarkStart w:id="1778" w:name="_Toc292712049"/>
      <w:bookmarkStart w:id="1779" w:name="_Toc292714472"/>
      <w:bookmarkStart w:id="1780" w:name="_Toc292202317"/>
      <w:bookmarkStart w:id="1781" w:name="_Toc303757553"/>
      <w:bookmarkEnd w:id="1778"/>
      <w:bookmarkEnd w:id="1779"/>
      <w:r>
        <w:t>Node Status</w:t>
      </w:r>
      <w:bookmarkEnd w:id="1780"/>
      <w:bookmarkEnd w:id="1781"/>
    </w:p>
    <w:p w:rsidR="004D7335" w:rsidRDefault="004D7335" w:rsidP="003E5B8C">
      <w:pPr>
        <w:pStyle w:val="Body4"/>
      </w:pPr>
      <w:r>
        <w:t>The Patient page includes a field to capture the Node Status of the specimen being submitted.  The five options are:</w:t>
      </w:r>
    </w:p>
    <w:p w:rsidR="003E5B8C" w:rsidRDefault="004D7335" w:rsidP="003E5B8C">
      <w:pPr>
        <w:rPr>
          <w:ins w:id="1782" w:author="Stephen Adams" w:date="2011-07-11T12:45:00Z"/>
        </w:rPr>
      </w:pPr>
      <w:r w:rsidRPr="003E5B8C">
        <w:rPr>
          <w:noProof/>
        </w:rPr>
        <w:drawing>
          <wp:inline distT="0" distB="0" distL="0" distR="0" wp14:anchorId="24E7FC32" wp14:editId="72C2D923">
            <wp:extent cx="5886450" cy="943688"/>
            <wp:effectExtent l="19050" t="19050" r="19050" b="27862"/>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srcRect/>
                    <a:stretch>
                      <a:fillRect/>
                    </a:stretch>
                  </pic:blipFill>
                  <pic:spPr bwMode="auto">
                    <a:xfrm>
                      <a:off x="0" y="0"/>
                      <a:ext cx="5886450" cy="943688"/>
                    </a:xfrm>
                    <a:prstGeom prst="rect">
                      <a:avLst/>
                    </a:prstGeom>
                    <a:noFill/>
                    <a:ln w="9525">
                      <a:solidFill>
                        <a:schemeClr val="tx1"/>
                      </a:solidFill>
                      <a:miter lim="800000"/>
                      <a:headEnd/>
                      <a:tailEnd/>
                    </a:ln>
                  </pic:spPr>
                </pic:pic>
              </a:graphicData>
            </a:graphic>
          </wp:inline>
        </w:drawing>
      </w:r>
      <w:bookmarkStart w:id="1783" w:name="_Toc291766035"/>
      <w:bookmarkStart w:id="1784" w:name="_Toc292202318"/>
      <w:bookmarkEnd w:id="1783"/>
    </w:p>
    <w:p w:rsidR="00942B25" w:rsidRDefault="00942B25" w:rsidP="009F2CDE">
      <w:pPr>
        <w:pStyle w:val="Body4"/>
        <w:rPr>
          <w:ins w:id="1785" w:author="Stephen Adams" w:date="2011-07-11T12:49:00Z"/>
        </w:rPr>
      </w:pPr>
      <w:ins w:id="1786" w:author="Stephen Adams" w:date="2011-07-11T12:45:00Z">
        <w:r>
          <w:t xml:space="preserve">Change the last option to read </w:t>
        </w:r>
        <w:proofErr w:type="gramStart"/>
        <w:r>
          <w:t>Unknown</w:t>
        </w:r>
        <w:proofErr w:type="gramEnd"/>
        <w:r>
          <w:t>, delete the word Indeterminable</w:t>
        </w:r>
      </w:ins>
    </w:p>
    <w:p w:rsidR="00065E1D" w:rsidRPr="003E5B8C" w:rsidRDefault="00065E1D" w:rsidP="009F2CDE">
      <w:pPr>
        <w:pStyle w:val="Body4"/>
      </w:pPr>
      <w:ins w:id="1787" w:author="Stephen Adams" w:date="2011-07-11T12:49:00Z">
        <w:r>
          <w:t xml:space="preserve">Node status is </w:t>
        </w:r>
      </w:ins>
      <w:ins w:id="1788" w:author="Stephen Adams" w:date="2011-07-11T12:50:00Z">
        <w:r>
          <w:t xml:space="preserve">a </w:t>
        </w:r>
      </w:ins>
      <w:ins w:id="1789" w:author="Stephen Adams" w:date="2011-07-11T12:49:00Z">
        <w:r>
          <w:t xml:space="preserve">required </w:t>
        </w:r>
      </w:ins>
      <w:ins w:id="1790" w:author="Stephen Adams" w:date="2011-07-11T12:50:00Z">
        <w:r>
          <w:t xml:space="preserve">data field </w:t>
        </w:r>
      </w:ins>
      <w:ins w:id="1791" w:author="Stephen Adams" w:date="2011-07-11T12:49:00Z">
        <w:r>
          <w:t xml:space="preserve">for IBC orders, but </w:t>
        </w:r>
      </w:ins>
      <w:ins w:id="1792" w:author="Stephen Adams" w:date="2011-07-11T12:50:00Z">
        <w:r>
          <w:t xml:space="preserve">is not </w:t>
        </w:r>
      </w:ins>
      <w:ins w:id="1793" w:author="Stephen Adams" w:date="2011-07-12T15:50:00Z">
        <w:r w:rsidR="0069532E">
          <w:t>visible</w:t>
        </w:r>
      </w:ins>
      <w:ins w:id="1794" w:author="Stephen Adams" w:date="2011-07-11T12:50:00Z">
        <w:r>
          <w:t xml:space="preserve"> for DCIS orders.</w:t>
        </w:r>
      </w:ins>
    </w:p>
    <w:p w:rsidR="00AB45D6" w:rsidRDefault="00996DCF" w:rsidP="00E37F57">
      <w:pPr>
        <w:pStyle w:val="Heading4"/>
      </w:pPr>
      <w:bookmarkStart w:id="1795" w:name="_Toc303757554"/>
      <w:r w:rsidRPr="00996DCF">
        <w:t>ER Status</w:t>
      </w:r>
      <w:bookmarkEnd w:id="1784"/>
      <w:bookmarkEnd w:id="1795"/>
    </w:p>
    <w:p w:rsidR="00FA168D" w:rsidRPr="00EA5409" w:rsidRDefault="00FA168D" w:rsidP="003E5B8C">
      <w:pPr>
        <w:pStyle w:val="Body4"/>
      </w:pPr>
      <w:r w:rsidRPr="00EA5409">
        <w:t xml:space="preserve">The Patient </w:t>
      </w:r>
      <w:r>
        <w:t>page</w:t>
      </w:r>
      <w:r w:rsidRPr="00EA5409">
        <w:t xml:space="preserve"> includes a field to capture the Estrogen Receptor Status of the specimen being s</w:t>
      </w:r>
      <w:r w:rsidR="004D7335">
        <w:t>ubmitted</w:t>
      </w:r>
      <w:r w:rsidRPr="00EA5409">
        <w:t xml:space="preserve">.  The </w:t>
      </w:r>
      <w:r w:rsidR="00D25462">
        <w:t xml:space="preserve">four </w:t>
      </w:r>
      <w:r w:rsidRPr="00EA5409">
        <w:t>options are:</w:t>
      </w:r>
    </w:p>
    <w:p w:rsidR="00AB45D6" w:rsidRPr="00050F66" w:rsidRDefault="00FA168D" w:rsidP="003E5B8C">
      <w:pPr>
        <w:pStyle w:val="Body2"/>
        <w:numPr>
          <w:ilvl w:val="0"/>
          <w:numId w:val="21"/>
        </w:numPr>
        <w:ind w:left="3330"/>
        <w:rPr>
          <w:color w:val="E36C0A" w:themeColor="accent6" w:themeShade="BF"/>
        </w:rPr>
      </w:pPr>
      <w:r w:rsidRPr="00050F66">
        <w:rPr>
          <w:color w:val="E36C0A" w:themeColor="accent6" w:themeShade="BF"/>
        </w:rPr>
        <w:lastRenderedPageBreak/>
        <w:t>Positive</w:t>
      </w:r>
    </w:p>
    <w:p w:rsidR="00E5721C" w:rsidRPr="005F24A0" w:rsidRDefault="00FA168D" w:rsidP="005F24A0">
      <w:pPr>
        <w:pStyle w:val="Body2"/>
        <w:numPr>
          <w:ilvl w:val="0"/>
          <w:numId w:val="21"/>
        </w:numPr>
        <w:ind w:left="3330"/>
        <w:rPr>
          <w:color w:val="E36C0A" w:themeColor="accent6" w:themeShade="BF"/>
        </w:rPr>
      </w:pPr>
      <w:r w:rsidRPr="00050F66">
        <w:rPr>
          <w:color w:val="E36C0A" w:themeColor="accent6" w:themeShade="BF"/>
        </w:rPr>
        <w:t>Negative</w:t>
      </w:r>
    </w:p>
    <w:p w:rsidR="009C55A3" w:rsidRDefault="00947DB6" w:rsidP="003E5B8C">
      <w:pPr>
        <w:pStyle w:val="Body2"/>
        <w:numPr>
          <w:ilvl w:val="0"/>
          <w:numId w:val="48"/>
        </w:numPr>
        <w:ind w:left="3330"/>
        <w:rPr>
          <w:color w:val="E36C0A" w:themeColor="accent6" w:themeShade="BF"/>
        </w:rPr>
      </w:pPr>
      <w:r w:rsidRPr="00050F66">
        <w:rPr>
          <w:color w:val="E36C0A" w:themeColor="accent6" w:themeShade="BF"/>
        </w:rPr>
        <w:t>Inconclusive by IHC</w:t>
      </w:r>
      <w:r w:rsidR="00595DF8">
        <w:rPr>
          <w:color w:val="E36C0A" w:themeColor="accent6" w:themeShade="BF"/>
        </w:rPr>
        <w:t xml:space="preserve">: </w:t>
      </w:r>
      <w:r w:rsidR="00D25462" w:rsidRPr="00C90D38">
        <w:rPr>
          <w:color w:val="E36C0A" w:themeColor="accent6" w:themeShade="BF"/>
        </w:rPr>
        <w:t>If the customer selects “</w:t>
      </w:r>
      <w:r w:rsidR="00D25462">
        <w:rPr>
          <w:color w:val="E36C0A" w:themeColor="accent6" w:themeShade="BF"/>
        </w:rPr>
        <w:t>Inconclusive by IHC</w:t>
      </w:r>
      <w:r w:rsidR="00D25462" w:rsidRPr="00C90D38">
        <w:rPr>
          <w:color w:val="E36C0A" w:themeColor="accent6" w:themeShade="BF"/>
        </w:rPr>
        <w:t>,” the following statement will display in the right margin of the online ordering screen:</w:t>
      </w:r>
      <w:r w:rsidR="00D25462" w:rsidRPr="00C90D38" w:rsidDel="006A4951">
        <w:rPr>
          <w:color w:val="E36C0A" w:themeColor="accent6" w:themeShade="BF"/>
        </w:rPr>
        <w:t xml:space="preserve"> </w:t>
      </w:r>
    </w:p>
    <w:p w:rsidR="009C55A3" w:rsidRDefault="00D25462" w:rsidP="003E5B8C">
      <w:pPr>
        <w:pStyle w:val="Body2"/>
        <w:numPr>
          <w:ilvl w:val="1"/>
          <w:numId w:val="21"/>
        </w:numPr>
        <w:ind w:left="3780"/>
        <w:rPr>
          <w:color w:val="E36C0A" w:themeColor="accent6" w:themeShade="BF"/>
        </w:rPr>
      </w:pPr>
      <w:r w:rsidRPr="00C90D38">
        <w:rPr>
          <w:color w:val="E36C0A" w:themeColor="accent6" w:themeShade="BF"/>
        </w:rPr>
        <w:t xml:space="preserve">“This </w:t>
      </w:r>
      <w:r>
        <w:rPr>
          <w:color w:val="E36C0A" w:themeColor="accent6" w:themeShade="BF"/>
        </w:rPr>
        <w:t xml:space="preserve">selection indicates that the </w:t>
      </w:r>
      <w:r w:rsidRPr="00C90D38">
        <w:rPr>
          <w:color w:val="E36C0A" w:themeColor="accent6" w:themeShade="BF"/>
        </w:rPr>
        <w:t>patient’s ER status is inconclusive based on the interp</w:t>
      </w:r>
      <w:r>
        <w:rPr>
          <w:color w:val="E36C0A" w:themeColor="accent6" w:themeShade="BF"/>
        </w:rPr>
        <w:t xml:space="preserve">retation of </w:t>
      </w:r>
      <w:proofErr w:type="spellStart"/>
      <w:r>
        <w:rPr>
          <w:color w:val="E36C0A" w:themeColor="accent6" w:themeShade="BF"/>
        </w:rPr>
        <w:t>immunohistochemical</w:t>
      </w:r>
      <w:proofErr w:type="spellEnd"/>
      <w:r>
        <w:rPr>
          <w:color w:val="E36C0A" w:themeColor="accent6" w:themeShade="BF"/>
        </w:rPr>
        <w:t xml:space="preserve"> </w:t>
      </w:r>
      <w:r w:rsidRPr="00C90D38">
        <w:rPr>
          <w:color w:val="E36C0A" w:themeColor="accent6" w:themeShade="BF"/>
        </w:rPr>
        <w:t>studies. This selectio</w:t>
      </w:r>
      <w:r>
        <w:rPr>
          <w:color w:val="E36C0A" w:themeColor="accent6" w:themeShade="BF"/>
        </w:rPr>
        <w:t>n may impact patient results</w:t>
      </w:r>
      <w:ins w:id="1796" w:author="Stephen Adams" w:date="2011-09-30T14:17:00Z">
        <w:r w:rsidR="00FD7F2E">
          <w:rPr>
            <w:color w:val="E36C0A" w:themeColor="accent6" w:themeShade="BF"/>
          </w:rPr>
          <w:t xml:space="preserve">. </w:t>
        </w:r>
      </w:ins>
      <w:r>
        <w:rPr>
          <w:color w:val="E36C0A" w:themeColor="accent6" w:themeShade="BF"/>
        </w:rPr>
        <w:t xml:space="preserve"> </w:t>
      </w:r>
      <w:ins w:id="1797" w:author="Stephen Adams" w:date="2011-09-30T14:17:00Z">
        <w:r w:rsidR="00FD7F2E">
          <w:rPr>
            <w:color w:val="E36C0A" w:themeColor="accent6" w:themeShade="BF"/>
          </w:rPr>
          <w:t>I</w:t>
        </w:r>
      </w:ins>
      <w:del w:id="1798" w:author="Stephen Adams" w:date="2011-09-30T14:17:00Z">
        <w:r w:rsidDel="00FD7F2E">
          <w:rPr>
            <w:color w:val="E36C0A" w:themeColor="accent6" w:themeShade="BF"/>
          </w:rPr>
          <w:delText>i</w:delText>
        </w:r>
      </w:del>
      <w:r w:rsidRPr="00C90D38">
        <w:rPr>
          <w:color w:val="E36C0A" w:themeColor="accent6" w:themeShade="BF"/>
        </w:rPr>
        <w:t>f found to be ER Negative by RT-PCR, the p</w:t>
      </w:r>
      <w:r>
        <w:rPr>
          <w:color w:val="E36C0A" w:themeColor="accent6" w:themeShade="BF"/>
        </w:rPr>
        <w:t>hysician</w:t>
      </w:r>
      <w:r w:rsidRPr="00C90D38">
        <w:rPr>
          <w:color w:val="E36C0A" w:themeColor="accent6" w:themeShade="BF"/>
        </w:rPr>
        <w:t xml:space="preserve"> will receive a failure report.”</w:t>
      </w:r>
    </w:p>
    <w:p w:rsidR="009C55A3" w:rsidRPr="003E5B8C" w:rsidRDefault="004D7335" w:rsidP="003E5B8C">
      <w:pPr>
        <w:rPr>
          <w:sz w:val="20"/>
        </w:rPr>
      </w:pPr>
      <w:bookmarkStart w:id="1799" w:name="_Toc281377800"/>
      <w:bookmarkEnd w:id="1799"/>
      <w:r w:rsidRPr="003E5B8C">
        <w:rPr>
          <w:noProof/>
          <w:sz w:val="20"/>
        </w:rPr>
        <w:drawing>
          <wp:inline distT="0" distB="0" distL="0" distR="0" wp14:anchorId="3810FECA" wp14:editId="7F0B5496">
            <wp:extent cx="5886450" cy="1276300"/>
            <wp:effectExtent l="19050" t="19050" r="19050" b="1910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5886450" cy="1276300"/>
                    </a:xfrm>
                    <a:prstGeom prst="rect">
                      <a:avLst/>
                    </a:prstGeom>
                    <a:noFill/>
                    <a:ln w="9525">
                      <a:solidFill>
                        <a:schemeClr val="tx1"/>
                      </a:solidFill>
                      <a:miter lim="800000"/>
                      <a:headEnd/>
                      <a:tailEnd/>
                    </a:ln>
                  </pic:spPr>
                </pic:pic>
              </a:graphicData>
            </a:graphic>
          </wp:inline>
        </w:drawing>
      </w:r>
    </w:p>
    <w:p w:rsidR="004D7335" w:rsidRDefault="004D7335" w:rsidP="003E5B8C">
      <w:pPr>
        <w:pStyle w:val="Body2"/>
        <w:numPr>
          <w:ilvl w:val="0"/>
          <w:numId w:val="24"/>
        </w:numPr>
        <w:ind w:left="3330"/>
        <w:rPr>
          <w:color w:val="E36C0A" w:themeColor="accent6" w:themeShade="BF"/>
        </w:rPr>
      </w:pPr>
      <w:r w:rsidRPr="00050F66">
        <w:rPr>
          <w:color w:val="E36C0A" w:themeColor="accent6" w:themeShade="BF"/>
        </w:rPr>
        <w:t>Unknown</w:t>
      </w:r>
      <w:r>
        <w:rPr>
          <w:color w:val="E36C0A" w:themeColor="accent6" w:themeShade="BF"/>
        </w:rPr>
        <w:t xml:space="preserve">: </w:t>
      </w:r>
      <w:r w:rsidRPr="00595DF8">
        <w:rPr>
          <w:color w:val="E36C0A" w:themeColor="accent6" w:themeShade="BF"/>
        </w:rPr>
        <w:t>If the customer selects “Unknown” the following statement will display in the right margin of the online ordering screen:</w:t>
      </w:r>
    </w:p>
    <w:p w:rsidR="004D7335" w:rsidRDefault="004D7335" w:rsidP="003E5B8C">
      <w:pPr>
        <w:pStyle w:val="Body2"/>
        <w:numPr>
          <w:ilvl w:val="1"/>
          <w:numId w:val="24"/>
        </w:numPr>
        <w:ind w:left="3780"/>
        <w:rPr>
          <w:color w:val="E36C0A" w:themeColor="accent6" w:themeShade="BF"/>
        </w:rPr>
      </w:pPr>
      <w:del w:id="1800" w:author="Stephen Adams" w:date="2011-08-09T14:07:00Z">
        <w:r w:rsidDel="00803417">
          <w:rPr>
            <w:color w:val="E36C0A" w:themeColor="accent6" w:themeShade="BF"/>
          </w:rPr>
          <w:delText>By making this selection, Customer Service may</w:delText>
        </w:r>
      </w:del>
      <w:ins w:id="1801" w:author="Stephen Adams" w:date="2011-08-09T14:07:00Z">
        <w:r w:rsidR="00803417">
          <w:rPr>
            <w:color w:val="E36C0A" w:themeColor="accent6" w:themeShade="BF"/>
          </w:rPr>
          <w:t>A representative will</w:t>
        </w:r>
      </w:ins>
      <w:r>
        <w:rPr>
          <w:color w:val="E36C0A" w:themeColor="accent6" w:themeShade="BF"/>
        </w:rPr>
        <w:t xml:space="preserve"> contact you</w:t>
      </w:r>
      <w:del w:id="1802" w:author="Stephen Adams" w:date="2011-08-09T14:07:00Z">
        <w:r w:rsidDel="00803417">
          <w:rPr>
            <w:color w:val="E36C0A" w:themeColor="accent6" w:themeShade="BF"/>
          </w:rPr>
          <w:delText xml:space="preserve"> for additional information</w:delText>
        </w:r>
      </w:del>
      <w:r>
        <w:rPr>
          <w:color w:val="E36C0A" w:themeColor="accent6" w:themeShade="BF"/>
        </w:rPr>
        <w:t>.</w:t>
      </w:r>
    </w:p>
    <w:p w:rsidR="004D7335" w:rsidRDefault="004D7335" w:rsidP="003E5B8C">
      <w:pPr>
        <w:rPr>
          <w:ins w:id="1803" w:author="Stephen Adams" w:date="2011-07-11T12:51:00Z"/>
          <w:sz w:val="20"/>
        </w:rPr>
      </w:pPr>
      <w:r w:rsidRPr="003E5B8C">
        <w:rPr>
          <w:noProof/>
          <w:sz w:val="20"/>
        </w:rPr>
        <w:drawing>
          <wp:inline distT="0" distB="0" distL="0" distR="0" wp14:anchorId="70B8EA16" wp14:editId="00F947E8">
            <wp:extent cx="5886450" cy="829943"/>
            <wp:effectExtent l="19050" t="19050" r="19050" b="27307"/>
            <wp:docPr id="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srcRect/>
                    <a:stretch>
                      <a:fillRect/>
                    </a:stretch>
                  </pic:blipFill>
                  <pic:spPr bwMode="auto">
                    <a:xfrm>
                      <a:off x="0" y="0"/>
                      <a:ext cx="5886450" cy="829943"/>
                    </a:xfrm>
                    <a:prstGeom prst="rect">
                      <a:avLst/>
                    </a:prstGeom>
                    <a:noFill/>
                    <a:ln w="9525">
                      <a:solidFill>
                        <a:schemeClr val="tx1"/>
                      </a:solidFill>
                      <a:miter lim="800000"/>
                      <a:headEnd/>
                      <a:tailEnd/>
                    </a:ln>
                  </pic:spPr>
                </pic:pic>
              </a:graphicData>
            </a:graphic>
          </wp:inline>
        </w:drawing>
      </w:r>
    </w:p>
    <w:p w:rsidR="0069532E" w:rsidRDefault="0069532E" w:rsidP="003E5B8C">
      <w:pPr>
        <w:rPr>
          <w:ins w:id="1804" w:author="Stephen Adams" w:date="2011-07-12T15:51:00Z"/>
          <w:sz w:val="20"/>
        </w:rPr>
      </w:pPr>
    </w:p>
    <w:p w:rsidR="0069532E" w:rsidRPr="003E5B8C" w:rsidRDefault="00810202" w:rsidP="009F2CDE">
      <w:pPr>
        <w:pStyle w:val="Body4"/>
      </w:pPr>
      <w:ins w:id="1805" w:author="Stephen Adams" w:date="2011-07-13T10:42:00Z">
        <w:r>
          <w:t>ER Status is a required data field for IBC orders, but is not visible for DCIS orders.</w:t>
        </w:r>
      </w:ins>
    </w:p>
    <w:p w:rsidR="003963BF" w:rsidRDefault="003963BF" w:rsidP="003E5B8C">
      <w:pPr>
        <w:pStyle w:val="Heading2"/>
      </w:pPr>
      <w:bookmarkStart w:id="1806" w:name="_Toc292202319"/>
      <w:bookmarkStart w:id="1807" w:name="_Toc303757555"/>
      <w:r>
        <w:t>Patient Tab – Colon</w:t>
      </w:r>
      <w:bookmarkEnd w:id="1806"/>
      <w:bookmarkEnd w:id="1807"/>
    </w:p>
    <w:tbl>
      <w:tblPr>
        <w:tblStyle w:val="TableGrid"/>
        <w:tblW w:w="0" w:type="auto"/>
        <w:tblInd w:w="198" w:type="dxa"/>
        <w:tblLook w:val="04A0" w:firstRow="1" w:lastRow="0" w:firstColumn="1" w:lastColumn="0" w:noHBand="0" w:noVBand="1"/>
      </w:tblPr>
      <w:tblGrid>
        <w:gridCol w:w="3752"/>
        <w:gridCol w:w="5518"/>
      </w:tblGrid>
      <w:tr w:rsidR="001D0A81" w:rsidRPr="00CD34D4" w:rsidTr="00762E0A">
        <w:trPr>
          <w:tblHeader/>
        </w:trPr>
        <w:tc>
          <w:tcPr>
            <w:tcW w:w="9270" w:type="dxa"/>
            <w:gridSpan w:val="2"/>
            <w:shd w:val="clear" w:color="auto" w:fill="D9D9D9" w:themeFill="background1" w:themeFillShade="D9"/>
          </w:tcPr>
          <w:p w:rsidR="001D0A81" w:rsidRPr="00E85ADB" w:rsidRDefault="001D0A81" w:rsidP="00762E0A">
            <w:pPr>
              <w:pStyle w:val="Body2"/>
              <w:spacing w:before="40" w:after="40"/>
              <w:ind w:left="0"/>
              <w:jc w:val="center"/>
              <w:rPr>
                <w:b/>
              </w:rPr>
            </w:pPr>
            <w:r w:rsidRPr="00E85ADB">
              <w:rPr>
                <w:b/>
              </w:rPr>
              <w:t>Patient - Content</w:t>
            </w:r>
          </w:p>
        </w:tc>
      </w:tr>
      <w:tr w:rsidR="001D0A81" w:rsidRPr="00CD34D4" w:rsidTr="00762E0A">
        <w:trPr>
          <w:tblHeader/>
        </w:trPr>
        <w:tc>
          <w:tcPr>
            <w:tcW w:w="3752" w:type="dxa"/>
            <w:shd w:val="clear" w:color="auto" w:fill="D9D9D9" w:themeFill="background1" w:themeFillShade="D9"/>
          </w:tcPr>
          <w:p w:rsidR="001D0A81" w:rsidRPr="00E85ADB" w:rsidRDefault="001D0A81" w:rsidP="00762E0A">
            <w:pPr>
              <w:pStyle w:val="Body2"/>
              <w:spacing w:before="40" w:after="40"/>
              <w:ind w:left="0"/>
              <w:jc w:val="center"/>
              <w:rPr>
                <w:b/>
              </w:rPr>
            </w:pPr>
            <w:r w:rsidRPr="00E85ADB">
              <w:rPr>
                <w:b/>
              </w:rPr>
              <w:t>Field or Object</w:t>
            </w:r>
          </w:p>
        </w:tc>
        <w:tc>
          <w:tcPr>
            <w:tcW w:w="5518" w:type="dxa"/>
            <w:shd w:val="clear" w:color="auto" w:fill="D9D9D9" w:themeFill="background1" w:themeFillShade="D9"/>
          </w:tcPr>
          <w:p w:rsidR="001D0A81" w:rsidRPr="00E85ADB" w:rsidRDefault="001D0A81" w:rsidP="00762E0A">
            <w:pPr>
              <w:pStyle w:val="Body2"/>
              <w:spacing w:before="40" w:after="40"/>
              <w:ind w:left="2160"/>
              <w:outlineLvl w:val="8"/>
              <w:rPr>
                <w:b/>
              </w:rPr>
            </w:pPr>
            <w:r>
              <w:rPr>
                <w:b/>
              </w:rPr>
              <w:t>Label/Content</w:t>
            </w:r>
          </w:p>
        </w:tc>
      </w:tr>
      <w:tr w:rsidR="001D0A81" w:rsidRPr="00CD34D4" w:rsidTr="00762E0A">
        <w:tc>
          <w:tcPr>
            <w:tcW w:w="3752" w:type="dxa"/>
          </w:tcPr>
          <w:p w:rsidR="001D0A81" w:rsidRPr="00E85ADB" w:rsidRDefault="001D0A81" w:rsidP="00762E0A">
            <w:pPr>
              <w:pStyle w:val="Body2"/>
              <w:spacing w:before="40" w:after="40"/>
              <w:ind w:left="0"/>
            </w:pPr>
            <w:r w:rsidRPr="00E85ADB">
              <w:t>Browser window title</w:t>
            </w:r>
          </w:p>
        </w:tc>
        <w:tc>
          <w:tcPr>
            <w:tcW w:w="5518" w:type="dxa"/>
          </w:tcPr>
          <w:p w:rsidR="001D0A81" w:rsidRPr="00E85ADB" w:rsidRDefault="001D0A81" w:rsidP="00762E0A">
            <w:pPr>
              <w:pStyle w:val="Body2"/>
              <w:spacing w:before="40" w:after="40"/>
              <w:ind w:left="0"/>
              <w:rPr>
                <w:color w:val="E36C0A" w:themeColor="accent6" w:themeShade="BF"/>
              </w:rPr>
            </w:pPr>
            <w:r>
              <w:rPr>
                <w:color w:val="E36C0A" w:themeColor="accent6" w:themeShade="BF"/>
              </w:rPr>
              <w:t>Patient</w:t>
            </w:r>
          </w:p>
        </w:tc>
      </w:tr>
      <w:tr w:rsidR="001D0A81" w:rsidRPr="00CD34D4" w:rsidTr="00762E0A">
        <w:tc>
          <w:tcPr>
            <w:tcW w:w="3752" w:type="dxa"/>
          </w:tcPr>
          <w:p w:rsidR="001D0A81" w:rsidRPr="00E85ADB" w:rsidRDefault="001D0A81" w:rsidP="00762E0A">
            <w:pPr>
              <w:pStyle w:val="Body2"/>
              <w:spacing w:before="40" w:after="40"/>
              <w:ind w:left="0"/>
            </w:pPr>
            <w:r>
              <w:t>Banner</w:t>
            </w:r>
            <w:r w:rsidRPr="00E85ADB">
              <w:t xml:space="preserve"> title </w:t>
            </w:r>
            <w:r w:rsidR="00173684">
              <w:t>–</w:t>
            </w:r>
            <w:r w:rsidRPr="00E85ADB">
              <w:t xml:space="preserve"> Colon</w:t>
            </w:r>
            <w:ins w:id="1808" w:author="Stephen Adams" w:date="2011-07-11T13:07:00Z">
              <w:r w:rsidR="00173684">
                <w:t xml:space="preserve"> - MMR</w:t>
              </w:r>
            </w:ins>
          </w:p>
        </w:tc>
        <w:tc>
          <w:tcPr>
            <w:tcW w:w="5518" w:type="dxa"/>
          </w:tcPr>
          <w:p w:rsidR="001D0A81" w:rsidRPr="00E85ADB" w:rsidRDefault="00262779" w:rsidP="00C21CAD">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Colon</w:t>
            </w:r>
            <w:r w:rsidR="001D0A81">
              <w:rPr>
                <w:color w:val="E36C0A" w:themeColor="accent6" w:themeShade="BF"/>
              </w:rPr>
              <w:t xml:space="preserve"> </w:t>
            </w:r>
            <w:ins w:id="1809" w:author="Stephen Adams" w:date="2011-07-11T12:56:00Z">
              <w:r w:rsidR="00065E1D">
                <w:rPr>
                  <w:color w:val="E36C0A" w:themeColor="accent6" w:themeShade="BF"/>
                </w:rPr>
                <w:t>(</w:t>
              </w:r>
            </w:ins>
            <w:ins w:id="1810" w:author="Stephen Adams" w:date="2011-07-11T13:07:00Z">
              <w:r w:rsidR="00173684">
                <w:rPr>
                  <w:color w:val="E36C0A" w:themeColor="accent6" w:themeShade="BF"/>
                </w:rPr>
                <w:t xml:space="preserve">MMR </w:t>
              </w:r>
            </w:ins>
            <w:ins w:id="1811" w:author="Stephen Adams" w:date="2011-07-12T14:39:00Z">
              <w:r w:rsidR="00C21CAD">
                <w:rPr>
                  <w:color w:val="E36C0A" w:themeColor="accent6" w:themeShade="BF"/>
                </w:rPr>
                <w:t>for Recurrence Risk Assessment</w:t>
              </w:r>
            </w:ins>
            <w:ins w:id="1812" w:author="Stephen Adams" w:date="2011-07-11T13:07:00Z">
              <w:r w:rsidR="00173684">
                <w:rPr>
                  <w:color w:val="E36C0A" w:themeColor="accent6" w:themeShade="BF"/>
                </w:rPr>
                <w:t>)</w:t>
              </w:r>
            </w:ins>
            <w:r>
              <w:rPr>
                <w:color w:val="E36C0A" w:themeColor="accent6" w:themeShade="BF"/>
              </w:rPr>
              <w:t>:</w:t>
            </w:r>
            <w:ins w:id="1813" w:author="Stephen Adams" w:date="2011-07-11T13:07:00Z">
              <w:r w:rsidR="00173684">
                <w:rPr>
                  <w:color w:val="E36C0A" w:themeColor="accent6" w:themeShade="BF"/>
                </w:rPr>
                <w:t xml:space="preserve"> </w:t>
              </w:r>
            </w:ins>
            <w:r w:rsidR="001D0A81">
              <w:rPr>
                <w:color w:val="E36C0A" w:themeColor="accent6" w:themeShade="BF"/>
              </w:rPr>
              <w:t xml:space="preserve">Patient Name </w:t>
            </w:r>
          </w:p>
        </w:tc>
      </w:tr>
      <w:tr w:rsidR="00173684" w:rsidRPr="00CD34D4" w:rsidTr="00762E0A">
        <w:trPr>
          <w:ins w:id="1814" w:author="Stephen Adams" w:date="2011-07-11T13:07:00Z"/>
        </w:trPr>
        <w:tc>
          <w:tcPr>
            <w:tcW w:w="3752" w:type="dxa"/>
          </w:tcPr>
          <w:p w:rsidR="00173684" w:rsidRDefault="00173684" w:rsidP="00762E0A">
            <w:pPr>
              <w:pStyle w:val="Body2"/>
              <w:spacing w:before="40" w:after="40"/>
              <w:ind w:left="0"/>
              <w:rPr>
                <w:ins w:id="1815" w:author="Stephen Adams" w:date="2011-07-11T13:07:00Z"/>
              </w:rPr>
            </w:pPr>
            <w:ins w:id="1816" w:author="Stephen Adams" w:date="2011-07-11T13:07:00Z">
              <w:r>
                <w:t xml:space="preserve">Banner title – Colon </w:t>
              </w:r>
            </w:ins>
            <w:ins w:id="1817" w:author="Stephen Adams" w:date="2011-07-11T13:08:00Z">
              <w:r>
                <w:t>–</w:t>
              </w:r>
            </w:ins>
            <w:ins w:id="1818" w:author="Stephen Adams" w:date="2011-07-11T13:07:00Z">
              <w:r>
                <w:t xml:space="preserve"> Cancer </w:t>
              </w:r>
            </w:ins>
            <w:ins w:id="1819" w:author="Stephen Adams" w:date="2011-07-11T13:08:00Z">
              <w:r>
                <w:t>Assay</w:t>
              </w:r>
            </w:ins>
          </w:p>
        </w:tc>
        <w:tc>
          <w:tcPr>
            <w:tcW w:w="5518" w:type="dxa"/>
          </w:tcPr>
          <w:p w:rsidR="00173684" w:rsidRDefault="00262779" w:rsidP="00C21CAD">
            <w:pPr>
              <w:pStyle w:val="Body2"/>
              <w:spacing w:before="40" w:after="40"/>
              <w:ind w:left="0"/>
              <w:rPr>
                <w:ins w:id="1820" w:author="Stephen Adams" w:date="2011-07-11T13:07:00Z"/>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Colon:</w:t>
            </w:r>
            <w:r w:rsidR="00173684">
              <w:rPr>
                <w:color w:val="E36C0A" w:themeColor="accent6" w:themeShade="BF"/>
              </w:rPr>
              <w:t xml:space="preserve"> Patient Name</w:t>
            </w:r>
          </w:p>
        </w:tc>
      </w:tr>
      <w:tr w:rsidR="00173684" w:rsidRPr="00CD34D4" w:rsidTr="00762E0A">
        <w:trPr>
          <w:ins w:id="1821" w:author="Stephen Adams" w:date="2011-07-11T13:08:00Z"/>
        </w:trPr>
        <w:tc>
          <w:tcPr>
            <w:tcW w:w="3752" w:type="dxa"/>
          </w:tcPr>
          <w:p w:rsidR="00173684" w:rsidRDefault="00173684" w:rsidP="00173684">
            <w:pPr>
              <w:pStyle w:val="Body2"/>
              <w:spacing w:before="40" w:after="40"/>
              <w:ind w:left="0"/>
              <w:rPr>
                <w:ins w:id="1822" w:author="Stephen Adams" w:date="2011-07-11T13:08:00Z"/>
              </w:rPr>
            </w:pPr>
            <w:ins w:id="1823" w:author="Stephen Adams" w:date="2011-07-11T13:08:00Z">
              <w:r>
                <w:t>Banner title – Colon – Sequential Assays</w:t>
              </w:r>
            </w:ins>
          </w:p>
        </w:tc>
        <w:tc>
          <w:tcPr>
            <w:tcW w:w="5518" w:type="dxa"/>
          </w:tcPr>
          <w:p w:rsidR="00173684" w:rsidRDefault="00173684" w:rsidP="00762E0A">
            <w:pPr>
              <w:pStyle w:val="Body2"/>
              <w:spacing w:before="40" w:after="40"/>
              <w:ind w:left="0"/>
              <w:rPr>
                <w:ins w:id="1824" w:author="Stephen Adams" w:date="2011-07-11T13:08:00Z"/>
                <w:color w:val="E36C0A" w:themeColor="accent6" w:themeShade="BF"/>
              </w:rPr>
            </w:pPr>
            <w:proofErr w:type="spellStart"/>
            <w:ins w:id="1825" w:author="Stephen Adams" w:date="2011-07-11T13:09:00Z">
              <w:r>
                <w:rPr>
                  <w:color w:val="E36C0A" w:themeColor="accent6" w:themeShade="BF"/>
                </w:rPr>
                <w:t>Oncotype</w:t>
              </w:r>
              <w:proofErr w:type="spellEnd"/>
              <w:r>
                <w:rPr>
                  <w:color w:val="E36C0A" w:themeColor="accent6" w:themeShade="BF"/>
                </w:rPr>
                <w:t xml:space="preserve"> DX – Colon (Sequential Assays)</w:t>
              </w:r>
            </w:ins>
            <w:r w:rsidR="00262779">
              <w:rPr>
                <w:color w:val="E36C0A" w:themeColor="accent6" w:themeShade="BF"/>
              </w:rPr>
              <w:t>:</w:t>
            </w:r>
            <w:ins w:id="1826" w:author="Stephen Adams" w:date="2011-07-11T13:09:00Z">
              <w:r>
                <w:rPr>
                  <w:color w:val="E36C0A" w:themeColor="accent6" w:themeShade="BF"/>
                </w:rPr>
                <w:t xml:space="preserve"> Patient Name</w:t>
              </w:r>
            </w:ins>
          </w:p>
        </w:tc>
      </w:tr>
    </w:tbl>
    <w:p w:rsidR="001C0F50" w:rsidRDefault="001C0F50" w:rsidP="003E5B8C">
      <w:pPr>
        <w:pStyle w:val="Heading3"/>
      </w:pPr>
      <w:bookmarkStart w:id="1827" w:name="_Toc292202320"/>
      <w:bookmarkStart w:id="1828" w:name="_Toc303757556"/>
      <w:del w:id="1829" w:author="Stephen Adams" w:date="2011-07-13T10:05:00Z">
        <w:r w:rsidDel="00DA579B">
          <w:delText xml:space="preserve">Required </w:delText>
        </w:r>
      </w:del>
      <w:ins w:id="1830" w:author="Stephen Adams" w:date="2011-07-13T10:05:00Z">
        <w:r w:rsidR="00DA579B">
          <w:t xml:space="preserve">Clinical </w:t>
        </w:r>
      </w:ins>
      <w:r>
        <w:t>Information – Colon</w:t>
      </w:r>
      <w:bookmarkEnd w:id="1827"/>
      <w:bookmarkEnd w:id="1828"/>
    </w:p>
    <w:p w:rsidR="005B7EC1" w:rsidRDefault="001C0F50" w:rsidP="003E5B8C">
      <w:pPr>
        <w:pStyle w:val="Body3"/>
      </w:pPr>
      <w:bookmarkStart w:id="1831" w:name="_Toc292202321"/>
      <w:r w:rsidRPr="001C0F50">
        <w:t xml:space="preserve">The </w:t>
      </w:r>
      <w:del w:id="1832" w:author="Stephen Adams" w:date="2011-09-12T14:20:00Z">
        <w:r w:rsidRPr="001C0F50" w:rsidDel="007F65C2">
          <w:rPr>
            <w:smallCaps/>
            <w:color w:val="E36C0A" w:themeColor="accent6" w:themeShade="BF"/>
          </w:rPr>
          <w:delText xml:space="preserve">Required </w:delText>
        </w:r>
      </w:del>
      <w:ins w:id="1833" w:author="Stephen Adams" w:date="2011-09-12T14:20:00Z">
        <w:r w:rsidR="007F65C2">
          <w:rPr>
            <w:smallCaps/>
            <w:color w:val="E36C0A" w:themeColor="accent6" w:themeShade="BF"/>
          </w:rPr>
          <w:t>Clinical</w:t>
        </w:r>
        <w:r w:rsidR="007F65C2" w:rsidRPr="001C0F50">
          <w:rPr>
            <w:smallCaps/>
            <w:color w:val="E36C0A" w:themeColor="accent6" w:themeShade="BF"/>
          </w:rPr>
          <w:t xml:space="preserve"> </w:t>
        </w:r>
      </w:ins>
      <w:r w:rsidRPr="001C0F50">
        <w:rPr>
          <w:smallCaps/>
          <w:color w:val="E36C0A" w:themeColor="accent6" w:themeShade="BF"/>
        </w:rPr>
        <w:t>Information</w:t>
      </w:r>
      <w:r w:rsidRPr="001C0F50">
        <w:t xml:space="preserve"> section of the </w:t>
      </w:r>
      <w:r w:rsidRPr="001C0F50">
        <w:rPr>
          <w:color w:val="E36C0A" w:themeColor="accent6" w:themeShade="BF"/>
        </w:rPr>
        <w:t>Patient</w:t>
      </w:r>
      <w:r w:rsidRPr="001C0F50">
        <w:t xml:space="preserve"> page for </w:t>
      </w:r>
      <w:proofErr w:type="spellStart"/>
      <w:r w:rsidRPr="001C0F50">
        <w:t>Oncotype</w:t>
      </w:r>
      <w:proofErr w:type="spellEnd"/>
      <w:r w:rsidRPr="001C0F50">
        <w:t xml:space="preserve"> DX Colon orders:</w:t>
      </w:r>
      <w:bookmarkEnd w:id="1831"/>
    </w:p>
    <w:p w:rsidR="00D84ED9" w:rsidRDefault="00EF0722" w:rsidP="003E5B8C">
      <w:pPr>
        <w:jc w:val="center"/>
      </w:pPr>
      <w:r w:rsidRPr="003E5B8C">
        <w:rPr>
          <w:noProof/>
        </w:rPr>
        <w:lastRenderedPageBreak/>
        <w:drawing>
          <wp:inline distT="0" distB="0" distL="0" distR="0" wp14:anchorId="764830C5" wp14:editId="4A83FD30">
            <wp:extent cx="4820667" cy="4186000"/>
            <wp:effectExtent l="19050" t="19050" r="18033" b="24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1" cstate="print"/>
                    <a:srcRect/>
                    <a:stretch>
                      <a:fillRect/>
                    </a:stretch>
                  </pic:blipFill>
                  <pic:spPr bwMode="auto">
                    <a:xfrm>
                      <a:off x="0" y="0"/>
                      <a:ext cx="4820667" cy="4186000"/>
                    </a:xfrm>
                    <a:prstGeom prst="rect">
                      <a:avLst/>
                    </a:prstGeom>
                    <a:noFill/>
                    <a:ln w="9525">
                      <a:solidFill>
                        <a:schemeClr val="tx1"/>
                      </a:solidFill>
                      <a:miter lim="800000"/>
                      <a:headEnd/>
                      <a:tailEnd/>
                    </a:ln>
                  </pic:spPr>
                </pic:pic>
              </a:graphicData>
            </a:graphic>
          </wp:inline>
        </w:drawing>
      </w:r>
    </w:p>
    <w:p w:rsidR="009F450D" w:rsidRDefault="00AB74CA" w:rsidP="009F2CDE">
      <w:pPr>
        <w:pStyle w:val="Body3"/>
        <w:rPr>
          <w:ins w:id="1834" w:author="Stephen Adams" w:date="2011-09-12T14:20:00Z"/>
        </w:rPr>
      </w:pPr>
      <w:bookmarkStart w:id="1835" w:name="_Toc292202322"/>
      <w:r w:rsidRPr="00C70A6B">
        <w:t xml:space="preserve">Submission Type </w:t>
      </w:r>
      <w:r>
        <w:t xml:space="preserve">- </w:t>
      </w:r>
      <w:r w:rsidRPr="00C70A6B">
        <w:t>If a customer selects Resubmission, the text box to enter the Associated Requisition appears.</w:t>
      </w:r>
    </w:p>
    <w:p w:rsidR="007F65C2" w:rsidRDefault="007F65C2" w:rsidP="009F2CDE">
      <w:pPr>
        <w:pStyle w:val="Body3"/>
        <w:rPr>
          <w:ins w:id="1836" w:author="Stephen Adams" w:date="2011-09-30T14:28:00Z"/>
        </w:rPr>
      </w:pPr>
      <w:ins w:id="1837" w:author="Stephen Adams" w:date="2011-09-12T14:20:00Z">
        <w:r>
          <w:t>Change Required Information to Clinical Information.</w:t>
        </w:r>
      </w:ins>
    </w:p>
    <w:p w:rsidR="005D4D82" w:rsidRDefault="005D4D82" w:rsidP="009F2CDE">
      <w:pPr>
        <w:pStyle w:val="Body3"/>
        <w:rPr>
          <w:ins w:id="1838" w:author="Stephen Adams" w:date="2011-07-11T12:55:00Z"/>
        </w:rPr>
      </w:pPr>
      <w:ins w:id="1839" w:author="Stephen Adams" w:date="2011-09-30T14:28:00Z">
        <w:r>
          <w:t xml:space="preserve">Remove </w:t>
        </w:r>
      </w:ins>
      <w:ins w:id="1840" w:author="Stephen Adams" w:date="2011-09-30T14:29:00Z">
        <w:r>
          <w:t xml:space="preserve">the </w:t>
        </w:r>
      </w:ins>
      <w:ins w:id="1841" w:author="Stephen Adams" w:date="2011-09-30T14:28:00Z">
        <w:r>
          <w:t>Unspecified option</w:t>
        </w:r>
      </w:ins>
      <w:ins w:id="1842" w:author="Stephen Adams" w:date="2011-09-30T14:29:00Z">
        <w:r>
          <w:t xml:space="preserve"> from MMR-Deficient,</w:t>
        </w:r>
      </w:ins>
    </w:p>
    <w:p w:rsidR="00065E1D" w:rsidRDefault="00065E1D" w:rsidP="00065E1D">
      <w:pPr>
        <w:pStyle w:val="Heading3"/>
      </w:pPr>
      <w:bookmarkStart w:id="1843" w:name="_Toc303757557"/>
      <w:r>
        <w:t>Clinical Information</w:t>
      </w:r>
      <w:bookmarkEnd w:id="1843"/>
    </w:p>
    <w:p w:rsidR="009F450D" w:rsidRDefault="009F450D" w:rsidP="009F450D">
      <w:pPr>
        <w:pStyle w:val="Heading4"/>
        <w:numPr>
          <w:ilvl w:val="0"/>
          <w:numId w:val="0"/>
        </w:numPr>
        <w:ind w:left="2880" w:hanging="1080"/>
        <w:rPr>
          <w:ins w:id="1844" w:author="Stephen Adams" w:date="2011-07-11T13:16:00Z"/>
          <w:rFonts w:ascii="Times New Roman" w:hAnsi="Times New Roman"/>
          <w:b w:val="0"/>
          <w:sz w:val="20"/>
        </w:rPr>
      </w:pPr>
      <w:bookmarkStart w:id="1845" w:name="_Toc303757558"/>
      <w:ins w:id="1846" w:author="Stephen Adams" w:date="2011-07-11T13:16:00Z">
        <w:r>
          <w:rPr>
            <w:rFonts w:ascii="Times New Roman" w:hAnsi="Times New Roman"/>
            <w:b w:val="0"/>
            <w:sz w:val="20"/>
          </w:rPr>
          <w:t>Remove MSI-High so the statement reads “MMR-Deficient”</w:t>
        </w:r>
      </w:ins>
      <w:ins w:id="1847" w:author="Stephen Adams" w:date="2011-07-12T10:13:00Z">
        <w:r w:rsidR="00A07F94">
          <w:rPr>
            <w:rFonts w:ascii="Times New Roman" w:hAnsi="Times New Roman"/>
            <w:b w:val="0"/>
            <w:sz w:val="20"/>
          </w:rPr>
          <w:t>.  Not visible for MMR orders.</w:t>
        </w:r>
      </w:ins>
      <w:bookmarkEnd w:id="1845"/>
    </w:p>
    <w:p w:rsidR="009F450D" w:rsidRPr="009F450D" w:rsidRDefault="009F450D" w:rsidP="009F450D">
      <w:pPr>
        <w:pStyle w:val="Heading4"/>
        <w:numPr>
          <w:ilvl w:val="0"/>
          <w:numId w:val="0"/>
        </w:numPr>
        <w:ind w:left="2880" w:hanging="1080"/>
        <w:rPr>
          <w:ins w:id="1848" w:author="Stephen Adams" w:date="2011-07-11T13:15:00Z"/>
          <w:rFonts w:ascii="Times New Roman" w:hAnsi="Times New Roman"/>
          <w:b w:val="0"/>
          <w:sz w:val="20"/>
        </w:rPr>
      </w:pPr>
      <w:bookmarkStart w:id="1849" w:name="_Toc303757559"/>
      <w:ins w:id="1850" w:author="Stephen Adams" w:date="2011-07-11T13:15:00Z">
        <w:r w:rsidRPr="009F450D">
          <w:rPr>
            <w:rFonts w:ascii="Times New Roman" w:hAnsi="Times New Roman"/>
            <w:b w:val="0"/>
            <w:sz w:val="20"/>
          </w:rPr>
          <w:t xml:space="preserve">The clinical information required is </w:t>
        </w:r>
        <w:proofErr w:type="spellStart"/>
        <w:r w:rsidRPr="009F450D">
          <w:rPr>
            <w:rFonts w:ascii="Times New Roman" w:hAnsi="Times New Roman"/>
            <w:b w:val="0"/>
            <w:sz w:val="20"/>
          </w:rPr>
          <w:t>dependant</w:t>
        </w:r>
        <w:proofErr w:type="spellEnd"/>
        <w:r w:rsidRPr="009F450D">
          <w:rPr>
            <w:rFonts w:ascii="Times New Roman" w:hAnsi="Times New Roman"/>
            <w:b w:val="0"/>
            <w:sz w:val="20"/>
          </w:rPr>
          <w:t xml:space="preserve"> on the customers test type selection.</w:t>
        </w:r>
        <w:bookmarkEnd w:id="1849"/>
      </w:ins>
    </w:p>
    <w:p w:rsidR="009F450D" w:rsidRDefault="009F450D" w:rsidP="009F450D">
      <w:pPr>
        <w:pStyle w:val="ListParagraph"/>
        <w:numPr>
          <w:ilvl w:val="0"/>
          <w:numId w:val="24"/>
        </w:numPr>
        <w:spacing w:after="120"/>
        <w:ind w:left="3240"/>
        <w:rPr>
          <w:ins w:id="1851" w:author="Stephen Adams" w:date="2011-07-11T13:15:00Z"/>
        </w:rPr>
      </w:pPr>
      <w:ins w:id="1852" w:author="Stephen Adams" w:date="2011-07-11T13:15:00Z">
        <w:r w:rsidRPr="00C70A6B">
          <w:t xml:space="preserve">Sequential Assays: MMR then </w:t>
        </w:r>
        <w:proofErr w:type="spellStart"/>
        <w:r w:rsidRPr="00C70A6B">
          <w:t>Onco</w:t>
        </w:r>
        <w:r w:rsidRPr="00C70A6B">
          <w:rPr>
            <w:i/>
          </w:rPr>
          <w:t>typ</w:t>
        </w:r>
        <w:r w:rsidRPr="00C70A6B">
          <w:t>e</w:t>
        </w:r>
        <w:proofErr w:type="spellEnd"/>
        <w:r w:rsidRPr="00C70A6B">
          <w:t xml:space="preserve"> DX Colon Cancer if MMR is Proficient</w:t>
        </w:r>
      </w:ins>
    </w:p>
    <w:p w:rsidR="009F450D" w:rsidRDefault="009F450D" w:rsidP="009F450D">
      <w:pPr>
        <w:pStyle w:val="ListParagraph"/>
        <w:numPr>
          <w:ilvl w:val="1"/>
          <w:numId w:val="24"/>
        </w:numPr>
        <w:spacing w:after="120"/>
        <w:ind w:left="3600"/>
        <w:rPr>
          <w:ins w:id="1853" w:author="Stephen Adams" w:date="2011-07-11T13:15:00Z"/>
        </w:rPr>
      </w:pPr>
      <w:ins w:id="1854" w:author="Stephen Adams" w:date="2011-07-11T13:15:00Z">
        <w:r>
          <w:t xml:space="preserve">MMR </w:t>
        </w:r>
        <w:r w:rsidR="00A07F94">
          <w:t xml:space="preserve">is not </w:t>
        </w:r>
      </w:ins>
      <w:ins w:id="1855" w:author="Stephen Adams" w:date="2011-07-12T10:14:00Z">
        <w:r w:rsidR="00A07F94">
          <w:t>visible</w:t>
        </w:r>
      </w:ins>
      <w:ins w:id="1856" w:author="Stephen Adams" w:date="2011-07-11T13:15:00Z">
        <w:r>
          <w:t>.</w:t>
        </w:r>
      </w:ins>
    </w:p>
    <w:p w:rsidR="009F450D" w:rsidRPr="00C70A6B" w:rsidRDefault="009F450D" w:rsidP="009F450D">
      <w:pPr>
        <w:pStyle w:val="ListParagraph"/>
        <w:numPr>
          <w:ilvl w:val="1"/>
          <w:numId w:val="24"/>
        </w:numPr>
        <w:spacing w:after="120"/>
        <w:ind w:left="3600"/>
        <w:rPr>
          <w:ins w:id="1857" w:author="Stephen Adams" w:date="2011-07-11T13:15:00Z"/>
        </w:rPr>
      </w:pPr>
      <w:ins w:id="1858" w:author="Stephen Adams" w:date="2011-07-11T13:15:00Z">
        <w:r>
          <w:t>T –stage is required</w:t>
        </w:r>
      </w:ins>
    </w:p>
    <w:p w:rsidR="009F450D" w:rsidRDefault="009F450D" w:rsidP="009F450D">
      <w:pPr>
        <w:pStyle w:val="ListParagraph"/>
        <w:numPr>
          <w:ilvl w:val="0"/>
          <w:numId w:val="24"/>
        </w:numPr>
        <w:spacing w:after="120"/>
        <w:ind w:left="3240"/>
        <w:rPr>
          <w:ins w:id="1859" w:author="Stephen Adams" w:date="2011-07-11T13:15:00Z"/>
        </w:rPr>
      </w:pPr>
      <w:proofErr w:type="spellStart"/>
      <w:ins w:id="1860" w:author="Stephen Adams" w:date="2011-07-11T13:15:00Z">
        <w:r w:rsidRPr="00C70A6B">
          <w:t>Onco</w:t>
        </w:r>
        <w:r w:rsidRPr="00C70A6B">
          <w:rPr>
            <w:i/>
          </w:rPr>
          <w:t>type</w:t>
        </w:r>
        <w:proofErr w:type="spellEnd"/>
        <w:r w:rsidRPr="00C70A6B">
          <w:t xml:space="preserve"> DX Colon Cancer Assay</w:t>
        </w:r>
      </w:ins>
    </w:p>
    <w:p w:rsidR="009F450D" w:rsidRDefault="009F450D" w:rsidP="009F450D">
      <w:pPr>
        <w:pStyle w:val="ListParagraph"/>
        <w:numPr>
          <w:ilvl w:val="1"/>
          <w:numId w:val="24"/>
        </w:numPr>
        <w:spacing w:after="120"/>
        <w:ind w:left="3600"/>
        <w:rPr>
          <w:ins w:id="1861" w:author="Stephen Adams" w:date="2011-07-11T13:15:00Z"/>
        </w:rPr>
      </w:pPr>
      <w:ins w:id="1862" w:author="Stephen Adams" w:date="2011-07-11T13:15:00Z">
        <w:r>
          <w:t>MMR is required</w:t>
        </w:r>
      </w:ins>
    </w:p>
    <w:p w:rsidR="009F450D" w:rsidRDefault="009F450D" w:rsidP="009F450D">
      <w:pPr>
        <w:pStyle w:val="ListParagraph"/>
        <w:numPr>
          <w:ilvl w:val="1"/>
          <w:numId w:val="24"/>
        </w:numPr>
        <w:spacing w:after="120"/>
        <w:ind w:left="3600"/>
        <w:rPr>
          <w:ins w:id="1863" w:author="Stephen Adams" w:date="2011-07-11T13:15:00Z"/>
        </w:rPr>
      </w:pPr>
      <w:ins w:id="1864" w:author="Stephen Adams" w:date="2011-07-11T13:15:00Z">
        <w:r>
          <w:t>T-Stage is required</w:t>
        </w:r>
      </w:ins>
    </w:p>
    <w:p w:rsidR="009F450D" w:rsidRDefault="009F450D" w:rsidP="009F450D">
      <w:pPr>
        <w:pStyle w:val="ListParagraph"/>
        <w:numPr>
          <w:ilvl w:val="0"/>
          <w:numId w:val="24"/>
        </w:numPr>
        <w:spacing w:after="120"/>
        <w:ind w:left="3240"/>
        <w:rPr>
          <w:ins w:id="1865" w:author="Stephen Adams" w:date="2011-07-11T13:15:00Z"/>
        </w:rPr>
      </w:pPr>
      <w:ins w:id="1866" w:author="Stephen Adams" w:date="2011-07-11T13:15:00Z">
        <w:r w:rsidRPr="00D549CA">
          <w:t>MMR Assay</w:t>
        </w:r>
        <w:r>
          <w:t xml:space="preserve"> for Recurrence Risk Assessment</w:t>
        </w:r>
      </w:ins>
    </w:p>
    <w:p w:rsidR="009F450D" w:rsidRDefault="00A07F94" w:rsidP="009F450D">
      <w:pPr>
        <w:pStyle w:val="ListParagraph"/>
        <w:numPr>
          <w:ilvl w:val="1"/>
          <w:numId w:val="24"/>
        </w:numPr>
        <w:spacing w:after="120"/>
        <w:ind w:left="3600"/>
        <w:rPr>
          <w:ins w:id="1867" w:author="Stephen Adams" w:date="2011-07-11T13:15:00Z"/>
        </w:rPr>
      </w:pPr>
      <w:ins w:id="1868" w:author="Stephen Adams" w:date="2011-07-11T13:15:00Z">
        <w:r>
          <w:t xml:space="preserve">MMR is not </w:t>
        </w:r>
      </w:ins>
      <w:ins w:id="1869" w:author="Stephen Adams" w:date="2011-07-12T10:14:00Z">
        <w:r>
          <w:t>visible</w:t>
        </w:r>
      </w:ins>
      <w:ins w:id="1870" w:author="Stephen Adams" w:date="2011-07-11T13:15:00Z">
        <w:r w:rsidR="009F450D">
          <w:t>.</w:t>
        </w:r>
      </w:ins>
    </w:p>
    <w:p w:rsidR="009F450D" w:rsidRPr="00AB74CA" w:rsidRDefault="009F450D" w:rsidP="009F450D">
      <w:pPr>
        <w:pStyle w:val="ListParagraph"/>
        <w:numPr>
          <w:ilvl w:val="1"/>
          <w:numId w:val="24"/>
        </w:numPr>
        <w:spacing w:after="120"/>
        <w:ind w:left="3600"/>
        <w:rPr>
          <w:ins w:id="1871" w:author="Stephen Adams" w:date="2011-07-11T13:15:00Z"/>
        </w:rPr>
      </w:pPr>
      <w:ins w:id="1872" w:author="Stephen Adams" w:date="2011-07-11T13:15:00Z">
        <w:r>
          <w:t xml:space="preserve">T-Stage is not </w:t>
        </w:r>
      </w:ins>
      <w:ins w:id="1873" w:author="Stephen Adams" w:date="2011-07-12T14:45:00Z">
        <w:r w:rsidR="009B3B26">
          <w:t>visible</w:t>
        </w:r>
      </w:ins>
      <w:ins w:id="1874" w:author="Stephen Adams" w:date="2011-07-11T13:15:00Z">
        <w:r>
          <w:t>.</w:t>
        </w:r>
      </w:ins>
    </w:p>
    <w:p w:rsidR="0051326A" w:rsidRDefault="00AB74CA" w:rsidP="00065E1D">
      <w:pPr>
        <w:pStyle w:val="Heading2"/>
      </w:pPr>
      <w:bookmarkStart w:id="1875" w:name="_Toc303757560"/>
      <w:r>
        <w:t>Multiple Primaries</w:t>
      </w:r>
      <w:bookmarkEnd w:id="1835"/>
      <w:bookmarkEnd w:id="1875"/>
    </w:p>
    <w:p w:rsidR="0042128D" w:rsidRDefault="0042128D" w:rsidP="009F2CDE">
      <w:pPr>
        <w:pStyle w:val="Body2"/>
      </w:pPr>
      <w:r>
        <w:t xml:space="preserve">If a customer selects “Multiple Primaries </w:t>
      </w:r>
      <w:r w:rsidRPr="00804749">
        <w:rPr>
          <w:color w:val="E36C0A" w:themeColor="accent6" w:themeShade="BF"/>
        </w:rPr>
        <w:t>Yes</w:t>
      </w:r>
      <w:r>
        <w:t>” on the New Order Patient Page, he/she is prompted to enter the quantity of tumors being submitted.</w:t>
      </w:r>
    </w:p>
    <w:p w:rsidR="0042128D" w:rsidRPr="003E5B8C" w:rsidRDefault="0039712D" w:rsidP="003E5B8C">
      <w:pPr>
        <w:jc w:val="center"/>
      </w:pPr>
      <w:r w:rsidRPr="003E5B8C">
        <w:rPr>
          <w:noProof/>
        </w:rPr>
        <w:lastRenderedPageBreak/>
        <w:drawing>
          <wp:inline distT="0" distB="0" distL="0" distR="0" wp14:anchorId="4494F6F9" wp14:editId="21D394D0">
            <wp:extent cx="5630477" cy="2415238"/>
            <wp:effectExtent l="19050" t="19050" r="27373" b="23162"/>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5630477" cy="2415238"/>
                    </a:xfrm>
                    <a:prstGeom prst="rect">
                      <a:avLst/>
                    </a:prstGeom>
                    <a:noFill/>
                    <a:ln w="9525">
                      <a:solidFill>
                        <a:schemeClr val="tx1"/>
                      </a:solidFill>
                      <a:miter lim="800000"/>
                      <a:headEnd/>
                      <a:tailEnd/>
                    </a:ln>
                  </pic:spPr>
                </pic:pic>
              </a:graphicData>
            </a:graphic>
          </wp:inline>
        </w:drawing>
      </w:r>
    </w:p>
    <w:p w:rsidR="0042128D" w:rsidRPr="00804749" w:rsidRDefault="0042128D" w:rsidP="0042128D">
      <w:pPr>
        <w:pStyle w:val="Body2"/>
        <w:ind w:left="0"/>
        <w:rPr>
          <w:color w:val="E36C0A" w:themeColor="accent6" w:themeShade="BF"/>
        </w:rPr>
      </w:pPr>
      <w:r w:rsidRPr="00804749">
        <w:rPr>
          <w:color w:val="E36C0A" w:themeColor="accent6" w:themeShade="BF"/>
        </w:rPr>
        <w:t>Please indicate the</w:t>
      </w:r>
      <w:r>
        <w:rPr>
          <w:color w:val="E36C0A" w:themeColor="accent6" w:themeShade="BF"/>
        </w:rPr>
        <w:t xml:space="preserve"> </w:t>
      </w:r>
      <w:r w:rsidRPr="00804749">
        <w:rPr>
          <w:color w:val="E36C0A" w:themeColor="accent6" w:themeShade="BF"/>
        </w:rPr>
        <w:t>number of primary tumors you are</w:t>
      </w:r>
      <w:r>
        <w:rPr>
          <w:color w:val="E36C0A" w:themeColor="accent6" w:themeShade="BF"/>
        </w:rPr>
        <w:t xml:space="preserve"> submitting</w:t>
      </w:r>
      <w:r w:rsidRPr="00804749">
        <w:rPr>
          <w:color w:val="E36C0A" w:themeColor="accent6" w:themeShade="BF"/>
        </w:rPr>
        <w:t xml:space="preserve"> for testing.</w:t>
      </w:r>
    </w:p>
    <w:p w:rsidR="0042128D" w:rsidRPr="00CA3711" w:rsidRDefault="0042128D" w:rsidP="0042128D">
      <w:pPr>
        <w:pStyle w:val="Body2"/>
        <w:numPr>
          <w:ilvl w:val="0"/>
          <w:numId w:val="26"/>
        </w:numPr>
        <w:rPr>
          <w:color w:val="E36C0A" w:themeColor="accent6" w:themeShade="BF"/>
        </w:rPr>
      </w:pPr>
      <w:r w:rsidRPr="00CA3711">
        <w:rPr>
          <w:color w:val="E36C0A" w:themeColor="accent6" w:themeShade="BF"/>
        </w:rPr>
        <w:t xml:space="preserve">Yes </w:t>
      </w:r>
    </w:p>
    <w:p w:rsidR="0042128D" w:rsidRPr="00CA3711" w:rsidRDefault="0042128D" w:rsidP="0042128D">
      <w:pPr>
        <w:pStyle w:val="Body2"/>
        <w:numPr>
          <w:ilvl w:val="1"/>
          <w:numId w:val="26"/>
        </w:numPr>
        <w:rPr>
          <w:color w:val="E36C0A" w:themeColor="accent6" w:themeShade="BF"/>
        </w:rPr>
      </w:pPr>
      <w:r w:rsidRPr="00CA3711">
        <w:rPr>
          <w:color w:val="E36C0A" w:themeColor="accent6" w:themeShade="BF"/>
        </w:rPr>
        <w:t>If “Yes” the following statement will display in the right margin of the online ordering screen.</w:t>
      </w:r>
    </w:p>
    <w:p w:rsidR="0042128D" w:rsidRPr="00CA3711" w:rsidRDefault="0042128D" w:rsidP="0042128D">
      <w:pPr>
        <w:pStyle w:val="Body2"/>
        <w:numPr>
          <w:ilvl w:val="2"/>
          <w:numId w:val="26"/>
        </w:numPr>
        <w:rPr>
          <w:color w:val="E36C0A" w:themeColor="accent6" w:themeShade="BF"/>
        </w:rPr>
      </w:pPr>
      <w:r w:rsidRPr="00CA3711">
        <w:rPr>
          <w:color w:val="E36C0A" w:themeColor="accent6" w:themeShade="BF"/>
        </w:rPr>
        <w:t>“Please note</w:t>
      </w:r>
      <w:proofErr w:type="gramStart"/>
      <w:r w:rsidRPr="00CA3711">
        <w:rPr>
          <w:color w:val="E36C0A" w:themeColor="accent6" w:themeShade="BF"/>
        </w:rPr>
        <w:t>,</w:t>
      </w:r>
      <w:proofErr w:type="gramEnd"/>
      <w:r w:rsidRPr="00CA3711">
        <w:rPr>
          <w:color w:val="E36C0A" w:themeColor="accent6" w:themeShade="BF"/>
        </w:rPr>
        <w:t xml:space="preserve"> each test processed will be billed separately.”</w:t>
      </w:r>
    </w:p>
    <w:p w:rsidR="0042128D" w:rsidRPr="00CA3711" w:rsidRDefault="0042128D" w:rsidP="0042128D">
      <w:pPr>
        <w:pStyle w:val="Body2"/>
        <w:numPr>
          <w:ilvl w:val="0"/>
          <w:numId w:val="25"/>
        </w:numPr>
        <w:rPr>
          <w:color w:val="E36C0A" w:themeColor="accent6" w:themeShade="BF"/>
        </w:rPr>
      </w:pPr>
      <w:r w:rsidRPr="00CA3711">
        <w:rPr>
          <w:color w:val="E36C0A" w:themeColor="accent6" w:themeShade="BF"/>
        </w:rPr>
        <w:t>Quantity</w:t>
      </w:r>
    </w:p>
    <w:p w:rsidR="0042128D" w:rsidRPr="00336FCC" w:rsidRDefault="0042128D" w:rsidP="00C111CD">
      <w:pPr>
        <w:pStyle w:val="Body2"/>
        <w:numPr>
          <w:ilvl w:val="1"/>
          <w:numId w:val="25"/>
        </w:numPr>
        <w:rPr>
          <w:color w:val="E36C0A" w:themeColor="accent6" w:themeShade="BF"/>
        </w:rPr>
      </w:pPr>
      <w:r w:rsidRPr="00CA3711">
        <w:rPr>
          <w:color w:val="E36C0A" w:themeColor="accent6" w:themeShade="BF"/>
        </w:rPr>
        <w:t xml:space="preserve">The customer has the option to test </w:t>
      </w:r>
      <w:r w:rsidR="00AB74CA">
        <w:rPr>
          <w:color w:val="E36C0A" w:themeColor="accent6" w:themeShade="BF"/>
        </w:rPr>
        <w:t>two</w:t>
      </w:r>
      <w:r w:rsidRPr="00CA3711">
        <w:rPr>
          <w:color w:val="E36C0A" w:themeColor="accent6" w:themeShade="BF"/>
        </w:rPr>
        <w:t xml:space="preserve"> primaries.</w:t>
      </w:r>
      <w:ins w:id="1876" w:author="Stephen Adams" w:date="2011-07-11T14:12:00Z">
        <w:r w:rsidR="00C111CD">
          <w:rPr>
            <w:color w:val="E36C0A" w:themeColor="accent6" w:themeShade="BF"/>
          </w:rPr>
          <w:t xml:space="preserve"> For consistency with the Requisition Form, remove the option to enter information for a 3</w:t>
        </w:r>
        <w:r w:rsidR="00C111CD" w:rsidRPr="00477438">
          <w:rPr>
            <w:color w:val="E36C0A" w:themeColor="accent6" w:themeShade="BF"/>
            <w:vertAlign w:val="superscript"/>
          </w:rPr>
          <w:t>rd</w:t>
        </w:r>
        <w:r w:rsidR="00C111CD">
          <w:rPr>
            <w:color w:val="E36C0A" w:themeColor="accent6" w:themeShade="BF"/>
          </w:rPr>
          <w:t xml:space="preserve"> and 4</w:t>
        </w:r>
        <w:r w:rsidR="00C111CD" w:rsidRPr="00477438">
          <w:rPr>
            <w:color w:val="E36C0A" w:themeColor="accent6" w:themeShade="BF"/>
            <w:vertAlign w:val="superscript"/>
          </w:rPr>
          <w:t>th</w:t>
        </w:r>
        <w:r w:rsidR="00C111CD">
          <w:rPr>
            <w:color w:val="E36C0A" w:themeColor="accent6" w:themeShade="BF"/>
          </w:rPr>
          <w:t xml:space="preserve"> specimen.</w:t>
        </w:r>
      </w:ins>
      <w:r w:rsidR="00AB74CA" w:rsidRPr="00C111CD">
        <w:rPr>
          <w:color w:val="E36C0A" w:themeColor="accent6" w:themeShade="BF"/>
        </w:rPr>
        <w:t xml:space="preserve">  </w:t>
      </w:r>
    </w:p>
    <w:p w:rsidR="0042128D" w:rsidRPr="00CA3711" w:rsidRDefault="0042128D" w:rsidP="0042128D">
      <w:pPr>
        <w:pStyle w:val="Body2"/>
        <w:numPr>
          <w:ilvl w:val="0"/>
          <w:numId w:val="25"/>
        </w:numPr>
        <w:rPr>
          <w:color w:val="E36C0A" w:themeColor="accent6" w:themeShade="BF"/>
        </w:rPr>
      </w:pPr>
      <w:r w:rsidRPr="00CA3711">
        <w:rPr>
          <w:color w:val="E36C0A" w:themeColor="accent6" w:themeShade="BF"/>
        </w:rPr>
        <w:t>How To Proceed:</w:t>
      </w:r>
    </w:p>
    <w:p w:rsidR="0042128D" w:rsidRDefault="0042128D" w:rsidP="0042128D">
      <w:pPr>
        <w:pStyle w:val="Body2"/>
        <w:numPr>
          <w:ilvl w:val="1"/>
          <w:numId w:val="25"/>
        </w:numPr>
        <w:rPr>
          <w:color w:val="E36C0A" w:themeColor="accent6" w:themeShade="BF"/>
        </w:rPr>
      </w:pPr>
      <w:r w:rsidRPr="00050F66">
        <w:rPr>
          <w:color w:val="E36C0A" w:themeColor="accent6" w:themeShade="BF"/>
        </w:rPr>
        <w:t xml:space="preserve">Test highest grade tumor first </w:t>
      </w:r>
    </w:p>
    <w:p w:rsidR="0042128D" w:rsidRPr="00050F66" w:rsidRDefault="0042128D" w:rsidP="0042128D">
      <w:pPr>
        <w:pStyle w:val="Body2"/>
        <w:numPr>
          <w:ilvl w:val="2"/>
          <w:numId w:val="25"/>
        </w:numPr>
        <w:rPr>
          <w:color w:val="E36C0A" w:themeColor="accent6" w:themeShade="BF"/>
        </w:rPr>
      </w:pPr>
      <w:r w:rsidRPr="00050F66">
        <w:rPr>
          <w:color w:val="E36C0A" w:themeColor="accent6" w:themeShade="BF"/>
        </w:rPr>
        <w:t xml:space="preserve">The ordering physician </w:t>
      </w:r>
      <w:del w:id="1877" w:author="Stephen Adams" w:date="2011-07-13T10:43:00Z">
        <w:r w:rsidRPr="00050F66" w:rsidDel="00810202">
          <w:rPr>
            <w:color w:val="E36C0A" w:themeColor="accent6" w:themeShade="BF"/>
          </w:rPr>
          <w:delText xml:space="preserve">will </w:delText>
        </w:r>
      </w:del>
      <w:ins w:id="1878" w:author="Stephen Adams" w:date="2011-07-13T10:43:00Z">
        <w:r w:rsidR="00810202">
          <w:rPr>
            <w:color w:val="E36C0A" w:themeColor="accent6" w:themeShade="BF"/>
          </w:rPr>
          <w:t>may</w:t>
        </w:r>
        <w:r w:rsidR="00810202" w:rsidRPr="00050F66">
          <w:rPr>
            <w:color w:val="E36C0A" w:themeColor="accent6" w:themeShade="BF"/>
          </w:rPr>
          <w:t xml:space="preserve"> </w:t>
        </w:r>
      </w:ins>
      <w:r w:rsidRPr="00050F66">
        <w:rPr>
          <w:color w:val="E36C0A" w:themeColor="accent6" w:themeShade="BF"/>
        </w:rPr>
        <w:t xml:space="preserve">be consulted before </w:t>
      </w:r>
      <w:r>
        <w:rPr>
          <w:color w:val="E36C0A" w:themeColor="accent6" w:themeShade="BF"/>
        </w:rPr>
        <w:t>testing other tumors.</w:t>
      </w:r>
    </w:p>
    <w:p w:rsidR="0042128D" w:rsidRPr="00050F66" w:rsidRDefault="0042128D" w:rsidP="0042128D">
      <w:pPr>
        <w:pStyle w:val="Body2"/>
        <w:numPr>
          <w:ilvl w:val="1"/>
          <w:numId w:val="25"/>
        </w:numPr>
        <w:rPr>
          <w:color w:val="E36C0A" w:themeColor="accent6" w:themeShade="BF"/>
        </w:rPr>
      </w:pPr>
      <w:r w:rsidRPr="00050F66">
        <w:rPr>
          <w:color w:val="E36C0A" w:themeColor="accent6" w:themeShade="BF"/>
        </w:rPr>
        <w:t>Test all tumors at the same time.</w:t>
      </w:r>
    </w:p>
    <w:p w:rsidR="0042128D" w:rsidRPr="00050F66" w:rsidRDefault="0042128D" w:rsidP="0042128D">
      <w:pPr>
        <w:pStyle w:val="Body2"/>
        <w:numPr>
          <w:ilvl w:val="1"/>
          <w:numId w:val="25"/>
        </w:numPr>
        <w:rPr>
          <w:color w:val="E36C0A" w:themeColor="accent6" w:themeShade="BF"/>
        </w:rPr>
      </w:pPr>
      <w:r w:rsidRPr="00050F66">
        <w:rPr>
          <w:color w:val="E36C0A" w:themeColor="accent6" w:themeShade="BF"/>
        </w:rPr>
        <w:t>Other</w:t>
      </w:r>
    </w:p>
    <w:p w:rsidR="00AB74CA" w:rsidRDefault="0042128D" w:rsidP="00AB74CA">
      <w:pPr>
        <w:pStyle w:val="Body2"/>
        <w:numPr>
          <w:ilvl w:val="2"/>
          <w:numId w:val="25"/>
        </w:numPr>
        <w:rPr>
          <w:color w:val="E36C0A" w:themeColor="accent6" w:themeShade="BF"/>
        </w:rPr>
      </w:pPr>
      <w:r w:rsidRPr="00050F66">
        <w:rPr>
          <w:color w:val="E36C0A" w:themeColor="accent6" w:themeShade="BF"/>
        </w:rPr>
        <w:t>An “Instructions” box will appear for the customer to enter processing instructions.</w:t>
      </w:r>
    </w:p>
    <w:p w:rsidR="003E5B8C" w:rsidRDefault="003E5B8C">
      <w:pPr>
        <w:rPr>
          <w:rFonts w:ascii="Arial" w:hAnsi="Arial"/>
          <w:b/>
        </w:rPr>
      </w:pPr>
      <w:bookmarkStart w:id="1879" w:name="_Toc292202323"/>
      <w:r>
        <w:br w:type="page"/>
      </w:r>
    </w:p>
    <w:p w:rsidR="00AB45D6" w:rsidRDefault="00FA168D" w:rsidP="003E5B8C">
      <w:pPr>
        <w:pStyle w:val="Heading2"/>
      </w:pPr>
      <w:bookmarkStart w:id="1880" w:name="_Toc303757561"/>
      <w:r>
        <w:lastRenderedPageBreak/>
        <w:t>Recommended Information</w:t>
      </w:r>
      <w:r w:rsidR="00322952">
        <w:t xml:space="preserve"> – Breast &amp; Colon</w:t>
      </w:r>
      <w:bookmarkEnd w:id="1879"/>
      <w:bookmarkEnd w:id="1880"/>
    </w:p>
    <w:p w:rsidR="005B7EC1" w:rsidRDefault="005B7EC1" w:rsidP="003E5B8C">
      <w:pPr>
        <w:pStyle w:val="Body2"/>
      </w:pPr>
      <w:r w:rsidRPr="00650AB3">
        <w:t xml:space="preserve">The </w:t>
      </w:r>
      <w:r w:rsidR="00996DCF" w:rsidRPr="00996DCF">
        <w:rPr>
          <w:rFonts w:ascii="Times New Roman Bold" w:hAnsi="Times New Roman Bold"/>
          <w:b/>
          <w:smallCaps/>
          <w:color w:val="E36C0A" w:themeColor="accent6" w:themeShade="BF"/>
        </w:rPr>
        <w:t>Recommended Information</w:t>
      </w:r>
      <w:r>
        <w:t xml:space="preserve"> section of the </w:t>
      </w:r>
      <w:r w:rsidR="00996DCF" w:rsidRPr="00996DCF">
        <w:rPr>
          <w:b/>
          <w:color w:val="E36C0A" w:themeColor="accent6" w:themeShade="BF"/>
        </w:rPr>
        <w:t>Patient</w:t>
      </w:r>
      <w:r w:rsidRPr="00650AB3">
        <w:t xml:space="preserve"> page </w:t>
      </w:r>
      <w:r>
        <w:t>will look like this for all orders:</w:t>
      </w:r>
    </w:p>
    <w:p w:rsidR="00420E50" w:rsidRPr="003E5B8C" w:rsidRDefault="00420E50" w:rsidP="003E5B8C">
      <w:pPr>
        <w:rPr>
          <w:sz w:val="20"/>
        </w:rPr>
      </w:pPr>
    </w:p>
    <w:p w:rsidR="007414D2" w:rsidRPr="003E5B8C" w:rsidRDefault="00E039D9" w:rsidP="003E5B8C">
      <w:pPr>
        <w:rPr>
          <w:sz w:val="20"/>
        </w:rPr>
      </w:pPr>
      <w:r w:rsidRPr="003E5B8C">
        <w:rPr>
          <w:noProof/>
          <w:sz w:val="20"/>
        </w:rPr>
        <w:drawing>
          <wp:inline distT="0" distB="0" distL="0" distR="0" wp14:anchorId="4D00A7AF" wp14:editId="2D2DC04A">
            <wp:extent cx="5886450" cy="4064090"/>
            <wp:effectExtent l="19050" t="19050" r="19050" b="12610"/>
            <wp:docPr id="3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cstate="print"/>
                    <a:srcRect/>
                    <a:stretch>
                      <a:fillRect/>
                    </a:stretch>
                  </pic:blipFill>
                  <pic:spPr bwMode="auto">
                    <a:xfrm>
                      <a:off x="0" y="0"/>
                      <a:ext cx="5886450" cy="4064090"/>
                    </a:xfrm>
                    <a:prstGeom prst="rect">
                      <a:avLst/>
                    </a:prstGeom>
                    <a:noFill/>
                    <a:ln w="9525">
                      <a:solidFill>
                        <a:schemeClr val="tx1"/>
                      </a:solidFill>
                      <a:miter lim="800000"/>
                      <a:headEnd/>
                      <a:tailEnd/>
                    </a:ln>
                  </pic:spPr>
                </pic:pic>
              </a:graphicData>
            </a:graphic>
          </wp:inline>
        </w:drawing>
      </w:r>
    </w:p>
    <w:p w:rsidR="003963BF" w:rsidRDefault="003963BF" w:rsidP="003963BF">
      <w:pPr>
        <w:rPr>
          <w:sz w:val="20"/>
        </w:rPr>
      </w:pPr>
      <w:r w:rsidRPr="00CA1DE2">
        <w:rPr>
          <w:sz w:val="20"/>
        </w:rPr>
        <w:t>The following fixed text will appear in a yellow box</w:t>
      </w:r>
      <w:r>
        <w:rPr>
          <w:sz w:val="20"/>
        </w:rPr>
        <w:t>:</w:t>
      </w:r>
    </w:p>
    <w:p w:rsidR="003963BF" w:rsidRDefault="003963BF" w:rsidP="003963BF">
      <w:pPr>
        <w:rPr>
          <w:sz w:val="20"/>
        </w:rPr>
      </w:pPr>
    </w:p>
    <w:p w:rsidR="005B7EC1" w:rsidRPr="003E5B8C" w:rsidRDefault="003963BF" w:rsidP="003E5B8C">
      <w:pPr>
        <w:pStyle w:val="Body2"/>
        <w:rPr>
          <w:color w:val="E36C0A" w:themeColor="accent6" w:themeShade="BF"/>
        </w:rPr>
      </w:pPr>
      <w:r w:rsidRPr="003E5B8C">
        <w:rPr>
          <w:color w:val="E36C0A" w:themeColor="accent6" w:themeShade="BF"/>
        </w:rPr>
        <w:t>“</w:t>
      </w:r>
      <w:del w:id="1881" w:author="Stephen Adams" w:date="2011-10-04T12:13:00Z">
        <w:r w:rsidR="00050F66" w:rsidRPr="003E5B8C" w:rsidDel="004D55F3">
          <w:rPr>
            <w:color w:val="E36C0A" w:themeColor="accent6" w:themeShade="BF"/>
          </w:rPr>
          <w:delText xml:space="preserve">The </w:delText>
        </w:r>
      </w:del>
      <w:ins w:id="1882" w:author="Stephen Adams" w:date="2011-10-04T12:13:00Z">
        <w:r w:rsidR="004D55F3">
          <w:rPr>
            <w:color w:val="E36C0A" w:themeColor="accent6" w:themeShade="BF"/>
          </w:rPr>
          <w:t>P</w:t>
        </w:r>
      </w:ins>
      <w:del w:id="1883" w:author="Stephen Adams" w:date="2011-10-04T12:13:00Z">
        <w:r w:rsidR="00050F66" w:rsidRPr="003E5B8C" w:rsidDel="004D55F3">
          <w:rPr>
            <w:color w:val="E36C0A" w:themeColor="accent6" w:themeShade="BF"/>
          </w:rPr>
          <w:delText>p</w:delText>
        </w:r>
      </w:del>
      <w:r w:rsidRPr="003E5B8C">
        <w:rPr>
          <w:color w:val="E36C0A" w:themeColor="accent6" w:themeShade="BF"/>
        </w:rPr>
        <w:t>atient</w:t>
      </w:r>
      <w:del w:id="1884" w:author="Stephen Adams" w:date="2011-10-04T12:13:00Z">
        <w:r w:rsidRPr="003E5B8C" w:rsidDel="004D55F3">
          <w:rPr>
            <w:color w:val="E36C0A" w:themeColor="accent6" w:themeShade="BF"/>
          </w:rPr>
          <w:delText>’s</w:delText>
        </w:r>
      </w:del>
      <w:r w:rsidRPr="003E5B8C">
        <w:rPr>
          <w:color w:val="E36C0A" w:themeColor="accent6" w:themeShade="BF"/>
        </w:rPr>
        <w:t xml:space="preserve"> contact information is required </w:t>
      </w:r>
      <w:del w:id="1885" w:author="Stephen Adams" w:date="2011-10-04T12:18:00Z">
        <w:r w:rsidRPr="003E5B8C" w:rsidDel="00397135">
          <w:rPr>
            <w:color w:val="E36C0A" w:themeColor="accent6" w:themeShade="BF"/>
          </w:rPr>
          <w:delText>if paid by</w:delText>
        </w:r>
      </w:del>
      <w:proofErr w:type="gramStart"/>
      <w:ins w:id="1886" w:author="Stephen Adams" w:date="2011-10-04T12:18:00Z">
        <w:r w:rsidR="00397135">
          <w:rPr>
            <w:color w:val="E36C0A" w:themeColor="accent6" w:themeShade="BF"/>
          </w:rPr>
          <w:t xml:space="preserve">for </w:t>
        </w:r>
      </w:ins>
      <w:r w:rsidRPr="003E5B8C">
        <w:rPr>
          <w:color w:val="E36C0A" w:themeColor="accent6" w:themeShade="BF"/>
        </w:rPr>
        <w:t xml:space="preserve"> private</w:t>
      </w:r>
      <w:proofErr w:type="gramEnd"/>
      <w:r w:rsidRPr="003E5B8C">
        <w:rPr>
          <w:color w:val="E36C0A" w:themeColor="accent6" w:themeShade="BF"/>
        </w:rPr>
        <w:t>, Medicare, or Medicaid insurance.”</w:t>
      </w:r>
    </w:p>
    <w:p w:rsidR="00AB74CA" w:rsidRDefault="00AB74CA" w:rsidP="003E5B8C">
      <w:pPr>
        <w:pStyle w:val="Body2"/>
        <w:rPr>
          <w:ins w:id="1887" w:author="sadams" w:date="2011-05-09T13:43:00Z"/>
        </w:rPr>
      </w:pPr>
      <w:ins w:id="1888" w:author="sadams" w:date="2011-05-09T13:43:00Z">
        <w:r>
          <w:t>Change Home Phone to “Primary Phone”, change Work Phone to “Alternate Phone”, and remove the Cell Phone field.</w:t>
        </w:r>
      </w:ins>
    </w:p>
    <w:p w:rsidR="00AB74CA" w:rsidRDefault="00AB74CA" w:rsidP="003E5B8C">
      <w:pPr>
        <w:pStyle w:val="Body2"/>
        <w:rPr>
          <w:ins w:id="1889" w:author="sadams" w:date="2011-05-09T13:43:00Z"/>
        </w:rPr>
      </w:pPr>
      <w:ins w:id="1890" w:author="sadams" w:date="2011-05-09T13:43:00Z">
        <w:r>
          <w:t>Change Address 1 to “Address”, and remove the Address 2 field.</w:t>
        </w:r>
      </w:ins>
      <w:ins w:id="1891" w:author="Stephen Adams" w:date="2011-09-14T10:00:00Z">
        <w:r w:rsidR="00C735B4">
          <w:t xml:space="preserve">  (</w:t>
        </w:r>
        <w:proofErr w:type="gramStart"/>
        <w:r w:rsidR="00C735B4">
          <w:t>pending</w:t>
        </w:r>
        <w:proofErr w:type="gramEnd"/>
        <w:r w:rsidR="00C735B4">
          <w:t xml:space="preserve"> feedback from Customer Service)</w:t>
        </w:r>
      </w:ins>
    </w:p>
    <w:p w:rsidR="00AB74CA" w:rsidRDefault="00AB74CA">
      <w:pPr>
        <w:rPr>
          <w:ins w:id="1892" w:author="sadams" w:date="2011-05-09T13:43:00Z"/>
          <w:color w:val="E36C0A" w:themeColor="accent6" w:themeShade="BF"/>
          <w:sz w:val="20"/>
        </w:rPr>
      </w:pPr>
    </w:p>
    <w:p w:rsidR="008C34E0" w:rsidRPr="00E039D9" w:rsidRDefault="008C34E0" w:rsidP="003E5B8C">
      <w:pPr>
        <w:pStyle w:val="Heading2"/>
      </w:pPr>
      <w:bookmarkStart w:id="1893" w:name="_Toc292202324"/>
      <w:bookmarkStart w:id="1894" w:name="_Toc303757562"/>
      <w:r>
        <w:t>Online Ordering – Billing Tab</w:t>
      </w:r>
      <w:bookmarkEnd w:id="1893"/>
      <w:bookmarkEnd w:id="1894"/>
    </w:p>
    <w:tbl>
      <w:tblPr>
        <w:tblStyle w:val="TableGrid"/>
        <w:tblW w:w="0" w:type="auto"/>
        <w:tblInd w:w="198" w:type="dxa"/>
        <w:tblLook w:val="04A0" w:firstRow="1" w:lastRow="0" w:firstColumn="1" w:lastColumn="0" w:noHBand="0" w:noVBand="1"/>
      </w:tblPr>
      <w:tblGrid>
        <w:gridCol w:w="3752"/>
        <w:gridCol w:w="5518"/>
      </w:tblGrid>
      <w:tr w:rsidR="008C34E0" w:rsidRPr="00EA4DBD" w:rsidTr="00762E0A">
        <w:trPr>
          <w:tblHeader/>
        </w:trPr>
        <w:tc>
          <w:tcPr>
            <w:tcW w:w="9270" w:type="dxa"/>
            <w:gridSpan w:val="2"/>
            <w:shd w:val="clear" w:color="auto" w:fill="D9D9D9" w:themeFill="background1" w:themeFillShade="D9"/>
          </w:tcPr>
          <w:p w:rsidR="008C34E0" w:rsidRPr="00EA4DBD" w:rsidRDefault="008C34E0" w:rsidP="00762E0A">
            <w:pPr>
              <w:pStyle w:val="Body2"/>
              <w:spacing w:before="40" w:after="40"/>
              <w:ind w:left="0"/>
              <w:jc w:val="center"/>
              <w:rPr>
                <w:b/>
              </w:rPr>
            </w:pPr>
            <w:r>
              <w:rPr>
                <w:b/>
              </w:rPr>
              <w:t>Billing Tab - Content</w:t>
            </w:r>
          </w:p>
        </w:tc>
      </w:tr>
      <w:tr w:rsidR="008C34E0" w:rsidRPr="00EA4DBD" w:rsidTr="00762E0A">
        <w:trPr>
          <w:tblHeader/>
        </w:trPr>
        <w:tc>
          <w:tcPr>
            <w:tcW w:w="3752" w:type="dxa"/>
            <w:shd w:val="clear" w:color="auto" w:fill="D9D9D9" w:themeFill="background1" w:themeFillShade="D9"/>
          </w:tcPr>
          <w:p w:rsidR="008C34E0" w:rsidRPr="00EA4DBD" w:rsidRDefault="008C34E0" w:rsidP="00762E0A">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8C34E0" w:rsidRPr="00EA4DBD" w:rsidRDefault="008C34E0" w:rsidP="00762E0A">
            <w:pPr>
              <w:pStyle w:val="Body2"/>
              <w:spacing w:before="40" w:after="40"/>
              <w:ind w:left="0"/>
              <w:jc w:val="center"/>
              <w:rPr>
                <w:b/>
              </w:rPr>
            </w:pPr>
            <w:r w:rsidRPr="00EA4DBD">
              <w:rPr>
                <w:b/>
              </w:rPr>
              <w:t>Label/Content</w:t>
            </w:r>
          </w:p>
        </w:tc>
      </w:tr>
      <w:tr w:rsidR="008C34E0" w:rsidTr="00762E0A">
        <w:tc>
          <w:tcPr>
            <w:tcW w:w="3752" w:type="dxa"/>
          </w:tcPr>
          <w:p w:rsidR="008C34E0" w:rsidRDefault="008C34E0" w:rsidP="00762E0A">
            <w:pPr>
              <w:pStyle w:val="Body2"/>
              <w:spacing w:before="40" w:after="40"/>
              <w:ind w:left="0"/>
            </w:pPr>
            <w:r w:rsidRPr="00BD0780">
              <w:t xml:space="preserve">Browser </w:t>
            </w:r>
            <w:r>
              <w:t>window title</w:t>
            </w:r>
          </w:p>
        </w:tc>
        <w:tc>
          <w:tcPr>
            <w:tcW w:w="5518" w:type="dxa"/>
          </w:tcPr>
          <w:p w:rsidR="008C34E0" w:rsidRPr="00EA4DBD" w:rsidRDefault="008C34E0" w:rsidP="00762E0A">
            <w:pPr>
              <w:pStyle w:val="Body2"/>
              <w:spacing w:before="40" w:after="40"/>
              <w:ind w:left="0"/>
              <w:rPr>
                <w:color w:val="E36C0A" w:themeColor="accent6" w:themeShade="BF"/>
              </w:rPr>
            </w:pPr>
            <w:r>
              <w:rPr>
                <w:color w:val="E36C0A" w:themeColor="accent6" w:themeShade="BF"/>
              </w:rPr>
              <w:t>Billing</w:t>
            </w:r>
          </w:p>
        </w:tc>
      </w:tr>
      <w:tr w:rsidR="008C34E0" w:rsidTr="00762E0A">
        <w:tc>
          <w:tcPr>
            <w:tcW w:w="3752" w:type="dxa"/>
          </w:tcPr>
          <w:p w:rsidR="008C34E0" w:rsidRDefault="008C34E0" w:rsidP="00762E0A">
            <w:pPr>
              <w:pStyle w:val="Body2"/>
              <w:spacing w:before="40" w:after="40"/>
              <w:ind w:left="0"/>
            </w:pPr>
            <w:r>
              <w:t>Banner</w:t>
            </w:r>
            <w:r w:rsidRPr="00E85ADB">
              <w:t xml:space="preserve"> title - Colon</w:t>
            </w:r>
          </w:p>
        </w:tc>
        <w:tc>
          <w:tcPr>
            <w:tcW w:w="5518" w:type="dxa"/>
          </w:tcPr>
          <w:p w:rsidR="008C34E0" w:rsidRDefault="00262779" w:rsidP="00762E0A">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Colon</w:t>
            </w:r>
            <w:r w:rsidR="008C34E0">
              <w:rPr>
                <w:color w:val="E36C0A" w:themeColor="accent6" w:themeShade="BF"/>
              </w:rPr>
              <w:t xml:space="preserve"> </w:t>
            </w:r>
            <w:ins w:id="1895" w:author="Stephen Adams" w:date="2011-07-11T14:16:00Z">
              <w:r w:rsidR="00336FCC">
                <w:rPr>
                  <w:color w:val="E36C0A" w:themeColor="accent6" w:themeShade="BF"/>
                </w:rPr>
                <w:t>(Test Type)</w:t>
              </w:r>
            </w:ins>
            <w:r>
              <w:rPr>
                <w:color w:val="E36C0A" w:themeColor="accent6" w:themeShade="BF"/>
              </w:rPr>
              <w:t>:</w:t>
            </w:r>
            <w:ins w:id="1896" w:author="Stephen Adams" w:date="2011-07-11T14:16:00Z">
              <w:r w:rsidR="00336FCC">
                <w:rPr>
                  <w:color w:val="E36C0A" w:themeColor="accent6" w:themeShade="BF"/>
                </w:rPr>
                <w:t xml:space="preserve"> </w:t>
              </w:r>
            </w:ins>
            <w:r w:rsidR="008C34E0">
              <w:rPr>
                <w:color w:val="E36C0A" w:themeColor="accent6" w:themeShade="BF"/>
              </w:rPr>
              <w:t>Patient Name (if available)</w:t>
            </w:r>
          </w:p>
        </w:tc>
      </w:tr>
      <w:tr w:rsidR="008C34E0" w:rsidTr="00762E0A">
        <w:tc>
          <w:tcPr>
            <w:tcW w:w="3752" w:type="dxa"/>
          </w:tcPr>
          <w:p w:rsidR="008C34E0" w:rsidRDefault="008C34E0" w:rsidP="00762E0A">
            <w:pPr>
              <w:pStyle w:val="Body2"/>
              <w:spacing w:before="40" w:after="40"/>
              <w:ind w:left="0"/>
            </w:pPr>
            <w:r w:rsidRPr="00E85ADB">
              <w:t>Banner title</w:t>
            </w:r>
            <w:r>
              <w:t xml:space="preserve"> – Breast</w:t>
            </w:r>
          </w:p>
        </w:tc>
        <w:tc>
          <w:tcPr>
            <w:tcW w:w="5518" w:type="dxa"/>
          </w:tcPr>
          <w:p w:rsidR="008C34E0" w:rsidRPr="00EA4DBD" w:rsidRDefault="00262779" w:rsidP="00762E0A">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Breast</w:t>
            </w:r>
            <w:r w:rsidR="008C34E0">
              <w:rPr>
                <w:color w:val="E36C0A" w:themeColor="accent6" w:themeShade="BF"/>
              </w:rPr>
              <w:t xml:space="preserve"> </w:t>
            </w:r>
            <w:ins w:id="1897" w:author="Stephen Adams" w:date="2011-07-11T14:16:00Z">
              <w:r w:rsidR="00336FCC">
                <w:rPr>
                  <w:color w:val="E36C0A" w:themeColor="accent6" w:themeShade="BF"/>
                </w:rPr>
                <w:t>(Test Type)</w:t>
              </w:r>
            </w:ins>
            <w:r>
              <w:rPr>
                <w:color w:val="E36C0A" w:themeColor="accent6" w:themeShade="BF"/>
              </w:rPr>
              <w:t>:</w:t>
            </w:r>
            <w:ins w:id="1898" w:author="Stephen Adams" w:date="2011-07-11T14:16:00Z">
              <w:r w:rsidR="00336FCC">
                <w:rPr>
                  <w:color w:val="E36C0A" w:themeColor="accent6" w:themeShade="BF"/>
                </w:rPr>
                <w:t xml:space="preserve"> </w:t>
              </w:r>
            </w:ins>
            <w:r w:rsidR="008C34E0">
              <w:rPr>
                <w:color w:val="E36C0A" w:themeColor="accent6" w:themeShade="BF"/>
              </w:rPr>
              <w:t>Patient Name (if available)</w:t>
            </w:r>
          </w:p>
        </w:tc>
      </w:tr>
    </w:tbl>
    <w:p w:rsidR="00AB45D6" w:rsidRPr="003E5B8C" w:rsidRDefault="00687B26" w:rsidP="003E5B8C">
      <w:r w:rsidRPr="003E5B8C">
        <w:rPr>
          <w:noProof/>
        </w:rPr>
        <w:lastRenderedPageBreak/>
        <w:drawing>
          <wp:inline distT="0" distB="0" distL="0" distR="0" wp14:anchorId="4F3696F2" wp14:editId="7C49A75D">
            <wp:extent cx="5886450" cy="3153455"/>
            <wp:effectExtent l="19050" t="19050" r="19050" b="278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 cstate="print"/>
                    <a:srcRect/>
                    <a:stretch>
                      <a:fillRect/>
                    </a:stretch>
                  </pic:blipFill>
                  <pic:spPr bwMode="auto">
                    <a:xfrm>
                      <a:off x="0" y="0"/>
                      <a:ext cx="5886450" cy="3153455"/>
                    </a:xfrm>
                    <a:prstGeom prst="rect">
                      <a:avLst/>
                    </a:prstGeom>
                    <a:noFill/>
                    <a:ln w="9525">
                      <a:solidFill>
                        <a:schemeClr val="tx1"/>
                      </a:solidFill>
                      <a:miter lim="800000"/>
                      <a:headEnd/>
                      <a:tailEnd/>
                    </a:ln>
                  </pic:spPr>
                </pic:pic>
              </a:graphicData>
            </a:graphic>
          </wp:inline>
        </w:drawing>
      </w:r>
    </w:p>
    <w:p w:rsidR="00322952" w:rsidRPr="003E5B8C" w:rsidRDefault="00322952" w:rsidP="003E5B8C">
      <w:pPr>
        <w:rPr>
          <w:sz w:val="20"/>
        </w:rPr>
      </w:pPr>
    </w:p>
    <w:p w:rsidR="005B7EC1" w:rsidRDefault="005B7EC1" w:rsidP="005B7EC1">
      <w:pPr>
        <w:pStyle w:val="Body2"/>
        <w:spacing w:after="0"/>
        <w:ind w:left="0"/>
      </w:pPr>
      <w:r>
        <w:t xml:space="preserve">The </w:t>
      </w:r>
      <w:r w:rsidR="00996DCF" w:rsidRPr="00996DCF">
        <w:rPr>
          <w:b/>
          <w:color w:val="E36C0A" w:themeColor="accent6" w:themeShade="BF"/>
        </w:rPr>
        <w:t>Payment Method</w:t>
      </w:r>
      <w:r>
        <w:t xml:space="preserve"> field </w:t>
      </w:r>
      <w:r w:rsidR="000B1A48">
        <w:t>is</w:t>
      </w:r>
      <w:r>
        <w:t xml:space="preserve"> a dropdown list with the following options:</w:t>
      </w:r>
    </w:p>
    <w:p w:rsidR="005B7EC1" w:rsidRPr="003E5B8C" w:rsidRDefault="005B7EC1" w:rsidP="003E5B8C">
      <w:pPr>
        <w:rPr>
          <w:sz w:val="20"/>
        </w:rPr>
      </w:pPr>
    </w:p>
    <w:p w:rsidR="005B7EC1" w:rsidRPr="005B7EC1" w:rsidRDefault="00996DCF" w:rsidP="00A26A93">
      <w:pPr>
        <w:pStyle w:val="Body2"/>
        <w:numPr>
          <w:ilvl w:val="0"/>
          <w:numId w:val="20"/>
        </w:numPr>
        <w:spacing w:after="0"/>
        <w:ind w:left="1080"/>
        <w:rPr>
          <w:color w:val="E36C0A" w:themeColor="accent6" w:themeShade="BF"/>
        </w:rPr>
      </w:pPr>
      <w:r w:rsidRPr="00996DCF">
        <w:rPr>
          <w:color w:val="E36C0A" w:themeColor="accent6" w:themeShade="BF"/>
        </w:rPr>
        <w:t>Private Insurance (US Carriers Only) / Medicaid</w:t>
      </w:r>
    </w:p>
    <w:p w:rsidR="005B7EC1" w:rsidRPr="005B7EC1" w:rsidRDefault="00996DCF" w:rsidP="00A26A93">
      <w:pPr>
        <w:pStyle w:val="Body2"/>
        <w:numPr>
          <w:ilvl w:val="0"/>
          <w:numId w:val="20"/>
        </w:numPr>
        <w:spacing w:after="0"/>
        <w:ind w:left="1080"/>
        <w:rPr>
          <w:color w:val="E36C0A" w:themeColor="accent6" w:themeShade="BF"/>
        </w:rPr>
      </w:pPr>
      <w:r w:rsidRPr="00996DCF">
        <w:rPr>
          <w:color w:val="E36C0A" w:themeColor="accent6" w:themeShade="BF"/>
        </w:rPr>
        <w:t>Medicare</w:t>
      </w:r>
    </w:p>
    <w:p w:rsidR="005B7EC1" w:rsidRPr="005B7EC1" w:rsidRDefault="00996DCF" w:rsidP="00A26A93">
      <w:pPr>
        <w:pStyle w:val="Body2"/>
        <w:numPr>
          <w:ilvl w:val="0"/>
          <w:numId w:val="20"/>
        </w:numPr>
        <w:spacing w:after="0"/>
        <w:ind w:left="1080"/>
        <w:rPr>
          <w:color w:val="E36C0A" w:themeColor="accent6" w:themeShade="BF"/>
        </w:rPr>
      </w:pPr>
      <w:r w:rsidRPr="00996DCF">
        <w:rPr>
          <w:color w:val="E36C0A" w:themeColor="accent6" w:themeShade="BF"/>
        </w:rPr>
        <w:t>Patient Self-Pay – Credit Card</w:t>
      </w:r>
    </w:p>
    <w:p w:rsidR="005B7EC1" w:rsidRPr="005B7EC1" w:rsidDel="00336FCC" w:rsidRDefault="00996DCF" w:rsidP="00A26A93">
      <w:pPr>
        <w:pStyle w:val="Body2"/>
        <w:numPr>
          <w:ilvl w:val="0"/>
          <w:numId w:val="20"/>
        </w:numPr>
        <w:spacing w:after="0"/>
        <w:ind w:left="1080"/>
        <w:rPr>
          <w:del w:id="1899" w:author="Stephen Adams" w:date="2011-07-11T14:16:00Z"/>
          <w:color w:val="E36C0A" w:themeColor="accent6" w:themeShade="BF"/>
        </w:rPr>
      </w:pPr>
      <w:del w:id="1900" w:author="Stephen Adams" w:date="2011-07-11T14:16:00Z">
        <w:r w:rsidRPr="00996DCF" w:rsidDel="00336FCC">
          <w:rPr>
            <w:color w:val="E36C0A" w:themeColor="accent6" w:themeShade="BF"/>
          </w:rPr>
          <w:delText>Patient Self-Pay – Wire Transfer</w:delText>
        </w:r>
      </w:del>
    </w:p>
    <w:p w:rsidR="005B7EC1" w:rsidRPr="005B7EC1" w:rsidRDefault="00996DCF" w:rsidP="00A26A93">
      <w:pPr>
        <w:pStyle w:val="Body2"/>
        <w:numPr>
          <w:ilvl w:val="0"/>
          <w:numId w:val="20"/>
        </w:numPr>
        <w:spacing w:after="0"/>
        <w:ind w:left="1080"/>
        <w:rPr>
          <w:color w:val="E36C0A" w:themeColor="accent6" w:themeShade="BF"/>
        </w:rPr>
      </w:pPr>
      <w:r w:rsidRPr="00996DCF">
        <w:rPr>
          <w:color w:val="E36C0A" w:themeColor="accent6" w:themeShade="BF"/>
        </w:rPr>
        <w:t>Bill Account</w:t>
      </w:r>
    </w:p>
    <w:p w:rsidR="005B7EC1" w:rsidRPr="005B7EC1" w:rsidRDefault="00996DCF" w:rsidP="00A26A93">
      <w:pPr>
        <w:pStyle w:val="Body2"/>
        <w:numPr>
          <w:ilvl w:val="0"/>
          <w:numId w:val="20"/>
        </w:numPr>
        <w:spacing w:after="0"/>
        <w:ind w:left="1080"/>
        <w:rPr>
          <w:color w:val="E36C0A" w:themeColor="accent6" w:themeShade="BF"/>
        </w:rPr>
      </w:pPr>
      <w:r w:rsidRPr="00996DCF">
        <w:rPr>
          <w:color w:val="E36C0A" w:themeColor="accent6" w:themeShade="BF"/>
        </w:rPr>
        <w:t>Uninsured Patient</w:t>
      </w:r>
    </w:p>
    <w:p w:rsidR="005B7EC1" w:rsidRPr="005B7EC1" w:rsidRDefault="00996DCF" w:rsidP="00A26A93">
      <w:pPr>
        <w:pStyle w:val="Body2"/>
        <w:numPr>
          <w:ilvl w:val="0"/>
          <w:numId w:val="20"/>
        </w:numPr>
        <w:spacing w:after="0"/>
        <w:ind w:left="1080"/>
        <w:rPr>
          <w:color w:val="E36C0A" w:themeColor="accent6" w:themeShade="BF"/>
        </w:rPr>
      </w:pPr>
      <w:r w:rsidRPr="00996DCF">
        <w:rPr>
          <w:color w:val="E36C0A" w:themeColor="accent6" w:themeShade="BF"/>
        </w:rPr>
        <w:t>CARE Survey</w:t>
      </w:r>
      <w:r w:rsidR="00322952">
        <w:rPr>
          <w:color w:val="E36C0A" w:themeColor="accent6" w:themeShade="BF"/>
        </w:rPr>
        <w:t xml:space="preserve"> </w:t>
      </w:r>
      <w:r w:rsidR="00322952" w:rsidRPr="00322952">
        <w:t>(Colon Only)</w:t>
      </w:r>
    </w:p>
    <w:p w:rsidR="009E7310" w:rsidDel="00D04AD2" w:rsidRDefault="009E7310">
      <w:pPr>
        <w:rPr>
          <w:del w:id="1901" w:author="Stephen Adams" w:date="2011-08-09T14:05:00Z"/>
          <w:rFonts w:ascii="Arial" w:hAnsi="Arial"/>
          <w:b/>
        </w:rPr>
      </w:pPr>
      <w:del w:id="1902" w:author="Stephen Adams" w:date="2011-08-09T14:05:00Z">
        <w:r w:rsidDel="00D04AD2">
          <w:br w:type="page"/>
        </w:r>
      </w:del>
    </w:p>
    <w:p w:rsidR="00D04AD2" w:rsidRDefault="00D04AD2" w:rsidP="00D04AD2">
      <w:pPr>
        <w:pStyle w:val="Heading3"/>
        <w:rPr>
          <w:ins w:id="1903" w:author="Stephen Adams" w:date="2011-08-09T14:05:00Z"/>
        </w:rPr>
      </w:pPr>
      <w:bookmarkStart w:id="1904" w:name="_Toc298247631"/>
      <w:bookmarkStart w:id="1905" w:name="_Toc303757563"/>
      <w:ins w:id="1906" w:author="Stephen Adams" w:date="2011-08-09T14:05:00Z">
        <w:r>
          <w:lastRenderedPageBreak/>
          <w:t>ICD-9 Codes</w:t>
        </w:r>
        <w:bookmarkEnd w:id="1904"/>
        <w:bookmarkEnd w:id="1905"/>
        <w:r>
          <w:t xml:space="preserve"> </w:t>
        </w:r>
      </w:ins>
    </w:p>
    <w:p w:rsidR="00D04AD2" w:rsidRPr="00F01C65" w:rsidRDefault="00D04AD2" w:rsidP="00D04AD2">
      <w:pPr>
        <w:rPr>
          <w:ins w:id="1907" w:author="Stephen Adams" w:date="2011-08-09T14:05:00Z"/>
          <w:sz w:val="22"/>
          <w:szCs w:val="22"/>
        </w:rPr>
      </w:pPr>
      <w:ins w:id="1908" w:author="Stephen Adams" w:date="2011-08-09T14:05:00Z">
        <w:r w:rsidRPr="00F01C65">
          <w:rPr>
            <w:sz w:val="22"/>
            <w:szCs w:val="22"/>
          </w:rPr>
          <w:t>Private Insurance and Medicare submissions require an ICD-9 code.  Below is a list of all ICD-9 codes the customer can choose:</w:t>
        </w:r>
      </w:ins>
    </w:p>
    <w:p w:rsidR="00D04AD2" w:rsidRPr="003E5B8C" w:rsidRDefault="00D04AD2" w:rsidP="00D04AD2">
      <w:pPr>
        <w:rPr>
          <w:ins w:id="1909" w:author="Stephen Adams" w:date="2011-08-09T14:05:00Z"/>
          <w:sz w:val="20"/>
        </w:rPr>
      </w:pPr>
    </w:p>
    <w:p w:rsidR="00D04AD2" w:rsidRPr="006A6B24" w:rsidRDefault="00D04AD2" w:rsidP="00D04AD2">
      <w:pPr>
        <w:pStyle w:val="Heading4"/>
        <w:rPr>
          <w:ins w:id="1910" w:author="Stephen Adams" w:date="2011-08-09T14:05:00Z"/>
        </w:rPr>
      </w:pPr>
      <w:bookmarkStart w:id="1911" w:name="_Toc298247632"/>
      <w:bookmarkStart w:id="1912" w:name="_Toc303757564"/>
      <w:ins w:id="1913" w:author="Stephen Adams" w:date="2011-08-09T14:05:00Z">
        <w:r>
          <w:t>Breast - DCIS ICD-9 Codes</w:t>
        </w:r>
        <w:bookmarkEnd w:id="1911"/>
        <w:bookmarkEnd w:id="1912"/>
      </w:ins>
    </w:p>
    <w:tbl>
      <w:tblPr>
        <w:tblW w:w="8555" w:type="dxa"/>
        <w:tblInd w:w="-23" w:type="dxa"/>
        <w:tblCellMar>
          <w:left w:w="0" w:type="dxa"/>
          <w:right w:w="0" w:type="dxa"/>
        </w:tblCellMar>
        <w:tblLook w:val="04A0" w:firstRow="1" w:lastRow="0" w:firstColumn="1" w:lastColumn="0" w:noHBand="0" w:noVBand="1"/>
      </w:tblPr>
      <w:tblGrid>
        <w:gridCol w:w="915"/>
        <w:gridCol w:w="7640"/>
      </w:tblGrid>
      <w:tr w:rsidR="00D04AD2" w:rsidTr="00927707">
        <w:trPr>
          <w:trHeight w:val="300"/>
          <w:ins w:id="1914"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jc w:val="center"/>
              <w:rPr>
                <w:ins w:id="1915" w:author="Stephen Adams" w:date="2011-08-09T14:05:00Z"/>
                <w:rFonts w:ascii="Calibri" w:eastAsiaTheme="minorHAnsi" w:hAnsi="Calibri" w:cs="Calibri"/>
                <w:color w:val="000000"/>
                <w:sz w:val="22"/>
                <w:szCs w:val="22"/>
              </w:rPr>
            </w:pPr>
            <w:ins w:id="1916" w:author="Stephen Adams" w:date="2011-08-09T14:05:00Z">
              <w:r>
                <w:rPr>
                  <w:color w:val="000000"/>
                </w:rPr>
                <w:t>233.0</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tcPr>
          <w:p w:rsidR="00D04AD2" w:rsidRPr="00F01C65" w:rsidRDefault="00D04AD2" w:rsidP="00927707">
            <w:pPr>
              <w:rPr>
                <w:ins w:id="1917" w:author="Stephen Adams" w:date="2011-08-09T14:05:00Z"/>
                <w:rFonts w:ascii="Verdana" w:hAnsi="Verdana"/>
                <w:sz w:val="18"/>
                <w:szCs w:val="18"/>
              </w:rPr>
            </w:pPr>
            <w:ins w:id="1918" w:author="Stephen Adams" w:date="2011-08-09T14:05:00Z">
              <w:r>
                <w:rPr>
                  <w:rFonts w:ascii="Verdana" w:hAnsi="Verdana"/>
                  <w:sz w:val="18"/>
                  <w:szCs w:val="18"/>
                </w:rPr>
                <w:t>DCIS - Unspecified type of carcinoma in situ of unspecified breast</w:t>
              </w:r>
            </w:ins>
          </w:p>
        </w:tc>
      </w:tr>
      <w:tr w:rsidR="00D04AD2" w:rsidTr="00927707">
        <w:trPr>
          <w:trHeight w:val="300"/>
          <w:ins w:id="1919"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jc w:val="center"/>
              <w:rPr>
                <w:ins w:id="1920" w:author="Stephen Adams" w:date="2011-08-09T14:05:00Z"/>
                <w:color w:val="000000"/>
              </w:rPr>
            </w:pPr>
            <w:ins w:id="1921" w:author="Stephen Adams" w:date="2011-08-09T14:05:00Z">
              <w:r>
                <w:rPr>
                  <w:color w:val="000000"/>
                </w:rPr>
                <w:t>174.0</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rPr>
                <w:ins w:id="1922" w:author="Stephen Adams" w:date="2011-08-09T14:05:00Z"/>
                <w:rFonts w:ascii="Verdana" w:hAnsi="Verdana"/>
                <w:sz w:val="18"/>
                <w:szCs w:val="18"/>
              </w:rPr>
            </w:pPr>
            <w:ins w:id="1923" w:author="Stephen Adams" w:date="2011-08-09T14:05:00Z">
              <w:r>
                <w:rPr>
                  <w:rFonts w:ascii="Verdana" w:hAnsi="Verdana"/>
                  <w:color w:val="000000"/>
                  <w:sz w:val="20"/>
                </w:rPr>
                <w:t>Malignant neoplasm of nipple and areola, unspecified female breast</w:t>
              </w:r>
            </w:ins>
          </w:p>
        </w:tc>
      </w:tr>
      <w:tr w:rsidR="00D04AD2" w:rsidTr="00927707">
        <w:trPr>
          <w:trHeight w:val="300"/>
          <w:ins w:id="1924"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jc w:val="center"/>
              <w:rPr>
                <w:ins w:id="1925" w:author="Stephen Adams" w:date="2011-08-09T14:05:00Z"/>
                <w:color w:val="000000"/>
              </w:rPr>
            </w:pPr>
            <w:ins w:id="1926" w:author="Stephen Adams" w:date="2011-08-09T14:05:00Z">
              <w:r>
                <w:rPr>
                  <w:color w:val="000000"/>
                </w:rPr>
                <w:t>238.3</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rPr>
                <w:ins w:id="1927" w:author="Stephen Adams" w:date="2011-08-09T14:05:00Z"/>
                <w:rFonts w:ascii="Verdana" w:hAnsi="Verdana"/>
                <w:sz w:val="18"/>
                <w:szCs w:val="18"/>
              </w:rPr>
            </w:pPr>
            <w:ins w:id="1928" w:author="Stephen Adams" w:date="2011-08-09T14:05:00Z">
              <w:r>
                <w:rPr>
                  <w:rFonts w:ascii="Verdana" w:hAnsi="Verdana"/>
                  <w:sz w:val="18"/>
                  <w:szCs w:val="18"/>
                </w:rPr>
                <w:t>Neoplasm of uncertain behavior of unspecified breast</w:t>
              </w:r>
            </w:ins>
          </w:p>
        </w:tc>
      </w:tr>
      <w:tr w:rsidR="00D04AD2" w:rsidTr="00927707">
        <w:trPr>
          <w:trHeight w:val="300"/>
          <w:ins w:id="1929"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jc w:val="center"/>
              <w:rPr>
                <w:ins w:id="1930" w:author="Stephen Adams" w:date="2011-08-09T14:05:00Z"/>
                <w:rFonts w:ascii="Calibri" w:eastAsiaTheme="minorHAnsi" w:hAnsi="Calibri" w:cs="Calibri"/>
                <w:color w:val="000000"/>
                <w:sz w:val="22"/>
                <w:szCs w:val="22"/>
              </w:rPr>
            </w:pPr>
            <w:ins w:id="1931" w:author="Stephen Adams" w:date="2011-08-09T14:05:00Z">
              <w:r>
                <w:rPr>
                  <w:rFonts w:ascii="Calibri" w:eastAsiaTheme="minorHAnsi" w:hAnsi="Calibri" w:cs="Calibri"/>
                  <w:color w:val="000000"/>
                  <w:sz w:val="22"/>
                  <w:szCs w:val="22"/>
                </w:rPr>
                <w:t>Other</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tcPr>
          <w:p w:rsidR="00D04AD2" w:rsidRDefault="005A3D90" w:rsidP="00927707">
            <w:pPr>
              <w:rPr>
                <w:ins w:id="1932" w:author="Stephen Adams" w:date="2011-08-09T14:05:00Z"/>
                <w:rFonts w:ascii="Verdana" w:eastAsiaTheme="minorHAnsi" w:hAnsi="Verdana" w:cs="Calibri"/>
                <w:sz w:val="18"/>
                <w:szCs w:val="18"/>
              </w:rPr>
            </w:pPr>
            <w:ins w:id="1933" w:author="Stephen Adams" w:date="2011-09-12T13:09:00Z">
              <w:r>
                <w:rPr>
                  <w:rFonts w:ascii="Verdana" w:eastAsiaTheme="minorHAnsi" w:hAnsi="Verdana" w:cs="Calibri"/>
                  <w:sz w:val="18"/>
                  <w:szCs w:val="18"/>
                </w:rPr>
                <w:t>Specify below</w:t>
              </w:r>
            </w:ins>
          </w:p>
        </w:tc>
      </w:tr>
    </w:tbl>
    <w:p w:rsidR="00D04AD2" w:rsidRDefault="00D04AD2" w:rsidP="00D04AD2">
      <w:pPr>
        <w:pStyle w:val="Body3"/>
        <w:ind w:left="2520"/>
        <w:rPr>
          <w:ins w:id="1934" w:author="Stephen Adams" w:date="2011-08-09T14:05:00Z"/>
        </w:rPr>
      </w:pPr>
    </w:p>
    <w:p w:rsidR="00D04AD2" w:rsidRDefault="00D04AD2" w:rsidP="00D04AD2">
      <w:pPr>
        <w:pStyle w:val="Body3"/>
        <w:numPr>
          <w:ilvl w:val="0"/>
          <w:numId w:val="54"/>
        </w:numPr>
        <w:rPr>
          <w:ins w:id="1935" w:author="Stephen Adams" w:date="2011-08-09T14:05:00Z"/>
        </w:rPr>
      </w:pPr>
      <w:ins w:id="1936" w:author="Stephen Adams" w:date="2011-08-09T14:05:00Z">
        <w:r>
          <w:t>233.0 - DCIS – Unspecified type of carcinoma in situ of unspecified breast</w:t>
        </w:r>
      </w:ins>
    </w:p>
    <w:p w:rsidR="00D04AD2" w:rsidRDefault="00D04AD2" w:rsidP="00D04AD2">
      <w:pPr>
        <w:pStyle w:val="Body3"/>
        <w:numPr>
          <w:ilvl w:val="1"/>
          <w:numId w:val="54"/>
        </w:numPr>
        <w:rPr>
          <w:ins w:id="1937" w:author="Stephen Adams" w:date="2011-08-09T14:05:00Z"/>
        </w:rPr>
      </w:pPr>
      <w:ins w:id="1938" w:author="Stephen Adams" w:date="2011-08-09T14:05:00Z">
        <w:r>
          <w:t>Popup: Not validated for lobular carcinoma in situ – LCIS.</w:t>
        </w:r>
      </w:ins>
    </w:p>
    <w:p w:rsidR="00D04AD2" w:rsidRDefault="00D04AD2" w:rsidP="00D04AD2">
      <w:pPr>
        <w:pStyle w:val="Body3"/>
        <w:numPr>
          <w:ilvl w:val="0"/>
          <w:numId w:val="54"/>
        </w:numPr>
        <w:rPr>
          <w:ins w:id="1939" w:author="Stephen Adams" w:date="2011-08-09T14:05:00Z"/>
        </w:rPr>
      </w:pPr>
      <w:ins w:id="1940" w:author="Stephen Adams" w:date="2011-08-09T14:05:00Z">
        <w:r>
          <w:t>238.3 Neoplasm of uncertain behavior of unspecified breast</w:t>
        </w:r>
      </w:ins>
    </w:p>
    <w:p w:rsidR="00D04AD2" w:rsidRDefault="00D04AD2" w:rsidP="00D04AD2">
      <w:pPr>
        <w:pStyle w:val="Body3"/>
        <w:numPr>
          <w:ilvl w:val="1"/>
          <w:numId w:val="54"/>
        </w:numPr>
        <w:rPr>
          <w:ins w:id="1941" w:author="Stephen Adams" w:date="2011-08-09T14:05:00Z"/>
        </w:rPr>
      </w:pPr>
      <w:ins w:id="1942" w:author="Stephen Adams" w:date="2011-08-09T14:05:00Z">
        <w:r>
          <w:t>Popup: “A representative will contact you.”</w:t>
        </w:r>
      </w:ins>
    </w:p>
    <w:p w:rsidR="00D04AD2" w:rsidRDefault="00D04AD2" w:rsidP="00D04AD2">
      <w:pPr>
        <w:pStyle w:val="Heading4"/>
        <w:rPr>
          <w:ins w:id="1943" w:author="Stephen Adams" w:date="2011-08-09T14:05:00Z"/>
        </w:rPr>
      </w:pPr>
      <w:bookmarkStart w:id="1944" w:name="_Toc298247634"/>
      <w:bookmarkStart w:id="1945" w:name="_Toc303757565"/>
      <w:ins w:id="1946" w:author="Stephen Adams" w:date="2011-08-09T14:05:00Z">
        <w:r>
          <w:t>Breast – Invasive Breast Cancer ICD-9 Codes</w:t>
        </w:r>
        <w:bookmarkEnd w:id="1944"/>
        <w:bookmarkEnd w:id="1945"/>
      </w:ins>
    </w:p>
    <w:tbl>
      <w:tblPr>
        <w:tblW w:w="8480" w:type="dxa"/>
        <w:tblInd w:w="-23" w:type="dxa"/>
        <w:tblCellMar>
          <w:left w:w="0" w:type="dxa"/>
          <w:right w:w="0" w:type="dxa"/>
        </w:tblCellMar>
        <w:tblLook w:val="04A0" w:firstRow="1" w:lastRow="0" w:firstColumn="1" w:lastColumn="0" w:noHBand="0" w:noVBand="1"/>
      </w:tblPr>
      <w:tblGrid>
        <w:gridCol w:w="909"/>
        <w:gridCol w:w="7571"/>
      </w:tblGrid>
      <w:tr w:rsidR="00D04AD2" w:rsidTr="00927707">
        <w:trPr>
          <w:trHeight w:val="300"/>
          <w:ins w:id="1947"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48" w:author="Stephen Adams" w:date="2011-08-09T14:05:00Z"/>
                <w:rFonts w:ascii="Calibri" w:eastAsiaTheme="minorHAnsi" w:hAnsi="Calibri" w:cs="Calibri"/>
                <w:color w:val="000000"/>
                <w:sz w:val="22"/>
                <w:szCs w:val="22"/>
              </w:rPr>
            </w:pPr>
            <w:ins w:id="1949" w:author="Stephen Adams" w:date="2011-08-09T14:05:00Z">
              <w:r>
                <w:rPr>
                  <w:color w:val="000000"/>
                </w:rPr>
                <w:t>174.0</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50" w:author="Stephen Adams" w:date="2011-08-09T14:05:00Z"/>
                <w:rFonts w:ascii="Verdana" w:eastAsiaTheme="minorHAnsi" w:hAnsi="Verdana" w:cs="Calibri"/>
                <w:color w:val="000000"/>
                <w:sz w:val="20"/>
              </w:rPr>
            </w:pPr>
            <w:ins w:id="1951" w:author="Stephen Adams" w:date="2011-08-09T14:05:00Z">
              <w:r>
                <w:rPr>
                  <w:rFonts w:ascii="Verdana" w:hAnsi="Verdana"/>
                  <w:color w:val="000000"/>
                  <w:sz w:val="20"/>
                </w:rPr>
                <w:t>Malignant neoplasm of nipple and areola, unspecified female breast</w:t>
              </w:r>
            </w:ins>
          </w:p>
        </w:tc>
      </w:tr>
      <w:tr w:rsidR="00D04AD2" w:rsidTr="00927707">
        <w:trPr>
          <w:trHeight w:val="300"/>
          <w:ins w:id="1952"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53" w:author="Stephen Adams" w:date="2011-08-09T14:05:00Z"/>
                <w:rFonts w:ascii="Calibri" w:eastAsiaTheme="minorHAnsi" w:hAnsi="Calibri" w:cs="Calibri"/>
                <w:color w:val="000000"/>
                <w:sz w:val="22"/>
                <w:szCs w:val="22"/>
              </w:rPr>
            </w:pPr>
            <w:ins w:id="1954" w:author="Stephen Adams" w:date="2011-08-09T14:05:00Z">
              <w:r>
                <w:rPr>
                  <w:color w:val="000000"/>
                </w:rPr>
                <w:t>174.1</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55" w:author="Stephen Adams" w:date="2011-08-09T14:05:00Z"/>
                <w:rFonts w:ascii="Verdana" w:eastAsiaTheme="minorHAnsi" w:hAnsi="Verdana" w:cs="Calibri"/>
                <w:color w:val="000000"/>
                <w:sz w:val="20"/>
              </w:rPr>
            </w:pPr>
            <w:ins w:id="1956" w:author="Stephen Adams" w:date="2011-08-09T14:05:00Z">
              <w:r>
                <w:rPr>
                  <w:rFonts w:ascii="Verdana" w:hAnsi="Verdana"/>
                  <w:color w:val="000000"/>
                  <w:sz w:val="20"/>
                </w:rPr>
                <w:t>Malignant neoplasm of central portion of unspecified female breast</w:t>
              </w:r>
            </w:ins>
          </w:p>
        </w:tc>
      </w:tr>
      <w:tr w:rsidR="00D04AD2" w:rsidTr="00927707">
        <w:trPr>
          <w:trHeight w:val="300"/>
          <w:ins w:id="1957"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58" w:author="Stephen Adams" w:date="2011-08-09T14:05:00Z"/>
                <w:rFonts w:ascii="Calibri" w:eastAsiaTheme="minorHAnsi" w:hAnsi="Calibri" w:cs="Calibri"/>
                <w:color w:val="000000"/>
                <w:sz w:val="22"/>
                <w:szCs w:val="22"/>
              </w:rPr>
            </w:pPr>
            <w:ins w:id="1959" w:author="Stephen Adams" w:date="2011-08-09T14:05:00Z">
              <w:r>
                <w:rPr>
                  <w:color w:val="000000"/>
                </w:rPr>
                <w:t>174.2</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60" w:author="Stephen Adams" w:date="2011-08-09T14:05:00Z"/>
                <w:rFonts w:ascii="Verdana" w:eastAsiaTheme="minorHAnsi" w:hAnsi="Verdana" w:cs="Calibri"/>
                <w:color w:val="000000"/>
                <w:sz w:val="20"/>
              </w:rPr>
            </w:pPr>
            <w:ins w:id="1961" w:author="Stephen Adams" w:date="2011-08-09T14:05:00Z">
              <w:r>
                <w:rPr>
                  <w:rFonts w:ascii="Verdana" w:hAnsi="Verdana"/>
                  <w:color w:val="000000"/>
                  <w:sz w:val="20"/>
                </w:rPr>
                <w:t>Malignant neoplasm of upper-inner quadrant of unspecified female breast</w:t>
              </w:r>
            </w:ins>
          </w:p>
        </w:tc>
      </w:tr>
      <w:tr w:rsidR="00D04AD2" w:rsidTr="00927707">
        <w:trPr>
          <w:trHeight w:val="300"/>
          <w:ins w:id="1962"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63" w:author="Stephen Adams" w:date="2011-08-09T14:05:00Z"/>
                <w:rFonts w:ascii="Calibri" w:eastAsiaTheme="minorHAnsi" w:hAnsi="Calibri" w:cs="Calibri"/>
                <w:color w:val="000000"/>
                <w:sz w:val="22"/>
                <w:szCs w:val="22"/>
              </w:rPr>
            </w:pPr>
            <w:ins w:id="1964" w:author="Stephen Adams" w:date="2011-08-09T14:05:00Z">
              <w:r>
                <w:rPr>
                  <w:color w:val="000000"/>
                </w:rPr>
                <w:t>174.3</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65" w:author="Stephen Adams" w:date="2011-08-09T14:05:00Z"/>
                <w:rFonts w:ascii="Verdana" w:eastAsiaTheme="minorHAnsi" w:hAnsi="Verdana" w:cs="Calibri"/>
                <w:color w:val="000000"/>
                <w:sz w:val="20"/>
              </w:rPr>
            </w:pPr>
            <w:ins w:id="1966" w:author="Stephen Adams" w:date="2011-08-09T14:05:00Z">
              <w:r>
                <w:rPr>
                  <w:rFonts w:ascii="Verdana" w:hAnsi="Verdana"/>
                  <w:color w:val="000000"/>
                  <w:sz w:val="20"/>
                </w:rPr>
                <w:t>Malignant neoplasm of lower-inner quadrant of unspecified female breast</w:t>
              </w:r>
            </w:ins>
          </w:p>
        </w:tc>
      </w:tr>
      <w:tr w:rsidR="00D04AD2" w:rsidTr="00927707">
        <w:trPr>
          <w:trHeight w:val="300"/>
          <w:ins w:id="1967"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68" w:author="Stephen Adams" w:date="2011-08-09T14:05:00Z"/>
                <w:rFonts w:ascii="Calibri" w:eastAsiaTheme="minorHAnsi" w:hAnsi="Calibri" w:cs="Calibri"/>
                <w:color w:val="000000"/>
                <w:sz w:val="22"/>
                <w:szCs w:val="22"/>
              </w:rPr>
            </w:pPr>
            <w:ins w:id="1969" w:author="Stephen Adams" w:date="2011-08-09T14:05:00Z">
              <w:r>
                <w:rPr>
                  <w:color w:val="000000"/>
                </w:rPr>
                <w:t>174.4</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70" w:author="Stephen Adams" w:date="2011-08-09T14:05:00Z"/>
                <w:rFonts w:ascii="Verdana" w:eastAsiaTheme="minorHAnsi" w:hAnsi="Verdana" w:cs="Calibri"/>
                <w:color w:val="000000"/>
                <w:sz w:val="20"/>
              </w:rPr>
            </w:pPr>
            <w:ins w:id="1971" w:author="Stephen Adams" w:date="2011-08-09T14:05:00Z">
              <w:r>
                <w:rPr>
                  <w:rFonts w:ascii="Verdana" w:hAnsi="Verdana"/>
                  <w:color w:val="000000"/>
                  <w:sz w:val="20"/>
                </w:rPr>
                <w:t>Malignant neoplasm of upper-outer quadrant of unspecified female breast</w:t>
              </w:r>
            </w:ins>
          </w:p>
        </w:tc>
      </w:tr>
      <w:tr w:rsidR="00D04AD2" w:rsidTr="00927707">
        <w:trPr>
          <w:trHeight w:val="300"/>
          <w:ins w:id="1972"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73" w:author="Stephen Adams" w:date="2011-08-09T14:05:00Z"/>
                <w:rFonts w:ascii="Calibri" w:eastAsiaTheme="minorHAnsi" w:hAnsi="Calibri" w:cs="Calibri"/>
                <w:color w:val="000000"/>
                <w:sz w:val="22"/>
                <w:szCs w:val="22"/>
              </w:rPr>
            </w:pPr>
            <w:ins w:id="1974" w:author="Stephen Adams" w:date="2011-08-09T14:05:00Z">
              <w:r>
                <w:rPr>
                  <w:color w:val="000000"/>
                </w:rPr>
                <w:t>174.5</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75" w:author="Stephen Adams" w:date="2011-08-09T14:05:00Z"/>
                <w:rFonts w:ascii="Verdana" w:eastAsiaTheme="minorHAnsi" w:hAnsi="Verdana" w:cs="Calibri"/>
                <w:color w:val="000000"/>
                <w:sz w:val="20"/>
              </w:rPr>
            </w:pPr>
            <w:ins w:id="1976" w:author="Stephen Adams" w:date="2011-08-09T14:05:00Z">
              <w:r>
                <w:rPr>
                  <w:rFonts w:ascii="Verdana" w:hAnsi="Verdana"/>
                  <w:color w:val="000000"/>
                  <w:sz w:val="20"/>
                </w:rPr>
                <w:t>Malignant neoplasm of lower-outer quadrant of unspecified female breast</w:t>
              </w:r>
            </w:ins>
          </w:p>
        </w:tc>
      </w:tr>
      <w:tr w:rsidR="00D04AD2" w:rsidTr="00927707">
        <w:trPr>
          <w:trHeight w:val="300"/>
          <w:ins w:id="1977"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78" w:author="Stephen Adams" w:date="2011-08-09T14:05:00Z"/>
                <w:rFonts w:ascii="Calibri" w:eastAsiaTheme="minorHAnsi" w:hAnsi="Calibri" w:cs="Calibri"/>
                <w:color w:val="000000"/>
                <w:sz w:val="22"/>
                <w:szCs w:val="22"/>
              </w:rPr>
            </w:pPr>
            <w:ins w:id="1979" w:author="Stephen Adams" w:date="2011-08-09T14:05:00Z">
              <w:r>
                <w:rPr>
                  <w:color w:val="000000"/>
                </w:rPr>
                <w:t>174.6</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80" w:author="Stephen Adams" w:date="2011-08-09T14:05:00Z"/>
                <w:rFonts w:ascii="Verdana" w:eastAsiaTheme="minorHAnsi" w:hAnsi="Verdana" w:cs="Calibri"/>
                <w:color w:val="000000"/>
                <w:sz w:val="20"/>
              </w:rPr>
            </w:pPr>
            <w:ins w:id="1981" w:author="Stephen Adams" w:date="2011-08-09T14:05:00Z">
              <w:r>
                <w:rPr>
                  <w:rFonts w:ascii="Verdana" w:hAnsi="Verdana"/>
                  <w:color w:val="000000"/>
                  <w:sz w:val="20"/>
                </w:rPr>
                <w:t>Malignant neoplasm of axillary tail of unspecified female breast</w:t>
              </w:r>
            </w:ins>
          </w:p>
        </w:tc>
      </w:tr>
      <w:tr w:rsidR="00D04AD2" w:rsidTr="00927707">
        <w:trPr>
          <w:trHeight w:val="300"/>
          <w:ins w:id="1982"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83" w:author="Stephen Adams" w:date="2011-08-09T14:05:00Z"/>
                <w:rFonts w:ascii="Calibri" w:eastAsiaTheme="minorHAnsi" w:hAnsi="Calibri" w:cs="Calibri"/>
                <w:color w:val="000000"/>
                <w:sz w:val="22"/>
                <w:szCs w:val="22"/>
              </w:rPr>
            </w:pPr>
            <w:ins w:id="1984" w:author="Stephen Adams" w:date="2011-08-09T14:05:00Z">
              <w:r>
                <w:rPr>
                  <w:color w:val="000000"/>
                </w:rPr>
                <w:t>174.8</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85" w:author="Stephen Adams" w:date="2011-08-09T14:05:00Z"/>
                <w:rFonts w:ascii="Verdana" w:eastAsiaTheme="minorHAnsi" w:hAnsi="Verdana" w:cs="Calibri"/>
                <w:color w:val="000000"/>
                <w:sz w:val="20"/>
              </w:rPr>
            </w:pPr>
            <w:ins w:id="1986" w:author="Stephen Adams" w:date="2011-08-09T14:05:00Z">
              <w:r>
                <w:rPr>
                  <w:rFonts w:ascii="Verdana" w:hAnsi="Verdana"/>
                  <w:color w:val="000000"/>
                  <w:sz w:val="20"/>
                </w:rPr>
                <w:t>Malignant neoplasm of overlapping sites of unspecified female breast</w:t>
              </w:r>
            </w:ins>
          </w:p>
        </w:tc>
      </w:tr>
      <w:tr w:rsidR="00D04AD2" w:rsidTr="00927707">
        <w:trPr>
          <w:trHeight w:val="300"/>
          <w:ins w:id="1987"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88" w:author="Stephen Adams" w:date="2011-08-09T14:05:00Z"/>
                <w:rFonts w:ascii="Calibri" w:eastAsiaTheme="minorHAnsi" w:hAnsi="Calibri" w:cs="Calibri"/>
                <w:color w:val="000000"/>
                <w:sz w:val="22"/>
                <w:szCs w:val="22"/>
              </w:rPr>
            </w:pPr>
            <w:ins w:id="1989" w:author="Stephen Adams" w:date="2011-08-09T14:05:00Z">
              <w:r>
                <w:rPr>
                  <w:color w:val="000000"/>
                </w:rPr>
                <w:t>174.9</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90" w:author="Stephen Adams" w:date="2011-08-09T14:05:00Z"/>
                <w:rFonts w:ascii="Verdana" w:eastAsiaTheme="minorHAnsi" w:hAnsi="Verdana" w:cs="Calibri"/>
                <w:color w:val="000000"/>
                <w:sz w:val="20"/>
              </w:rPr>
            </w:pPr>
            <w:ins w:id="1991" w:author="Stephen Adams" w:date="2011-08-09T14:05:00Z">
              <w:r>
                <w:rPr>
                  <w:rFonts w:ascii="Verdana" w:hAnsi="Verdana"/>
                  <w:color w:val="000000"/>
                  <w:sz w:val="20"/>
                </w:rPr>
                <w:t>Malignant neoplasm of unspecified site of unspecified female breast</w:t>
              </w:r>
            </w:ins>
          </w:p>
        </w:tc>
      </w:tr>
      <w:tr w:rsidR="00D04AD2" w:rsidTr="00927707">
        <w:trPr>
          <w:trHeight w:val="300"/>
          <w:ins w:id="1992"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1993" w:author="Stephen Adams" w:date="2011-08-09T14:05:00Z"/>
                <w:rFonts w:ascii="Calibri" w:eastAsiaTheme="minorHAnsi" w:hAnsi="Calibri" w:cs="Calibri"/>
                <w:color w:val="000000"/>
                <w:sz w:val="22"/>
                <w:szCs w:val="22"/>
              </w:rPr>
            </w:pPr>
            <w:ins w:id="1994" w:author="Stephen Adams" w:date="2011-08-09T14:05:00Z">
              <w:r>
                <w:rPr>
                  <w:color w:val="000000"/>
                </w:rPr>
                <w:t>175.0</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D04AD2" w:rsidRDefault="00D04AD2" w:rsidP="00927707">
            <w:pPr>
              <w:rPr>
                <w:ins w:id="1995" w:author="Stephen Adams" w:date="2011-08-09T14:05:00Z"/>
                <w:rFonts w:ascii="Verdana" w:eastAsiaTheme="minorHAnsi" w:hAnsi="Verdana" w:cs="Calibri"/>
                <w:color w:val="000000"/>
                <w:sz w:val="20"/>
              </w:rPr>
            </w:pPr>
            <w:ins w:id="1996" w:author="Stephen Adams" w:date="2011-08-09T14:05:00Z">
              <w:r>
                <w:rPr>
                  <w:rFonts w:ascii="Verdana" w:hAnsi="Verdana"/>
                  <w:color w:val="000000"/>
                  <w:sz w:val="20"/>
                </w:rPr>
                <w:t>Malignant neoplasm of nipple and areola, unspecified male breast</w:t>
              </w:r>
            </w:ins>
          </w:p>
        </w:tc>
      </w:tr>
      <w:tr w:rsidR="00D04AD2" w:rsidTr="00927707">
        <w:trPr>
          <w:trHeight w:val="300"/>
          <w:ins w:id="1997"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jc w:val="center"/>
              <w:rPr>
                <w:ins w:id="1998" w:author="Stephen Adams" w:date="2011-08-09T14:05:00Z"/>
                <w:color w:val="000000"/>
              </w:rPr>
            </w:pPr>
            <w:ins w:id="1999" w:author="Stephen Adams" w:date="2011-08-09T14:05:00Z">
              <w:r>
                <w:rPr>
                  <w:color w:val="000000"/>
                </w:rPr>
                <w:t>175.9</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rPr>
                <w:ins w:id="2000" w:author="Stephen Adams" w:date="2011-08-09T14:05:00Z"/>
                <w:rFonts w:ascii="Verdana" w:hAnsi="Verdana"/>
                <w:color w:val="000000"/>
                <w:sz w:val="20"/>
              </w:rPr>
            </w:pPr>
            <w:ins w:id="2001" w:author="Stephen Adams" w:date="2011-08-09T14:05:00Z">
              <w:r>
                <w:rPr>
                  <w:rFonts w:ascii="Verdana" w:hAnsi="Verdana"/>
                  <w:sz w:val="18"/>
                  <w:szCs w:val="18"/>
                </w:rPr>
                <w:t>Malignant neoplasm of unspecified site of unspecified male breast</w:t>
              </w:r>
            </w:ins>
          </w:p>
        </w:tc>
      </w:tr>
      <w:tr w:rsidR="00D04AD2" w:rsidTr="00927707">
        <w:trPr>
          <w:trHeight w:val="300"/>
          <w:ins w:id="2002" w:author="Stephen Adams" w:date="2011-08-09T14:05:00Z"/>
        </w:trPr>
        <w:tc>
          <w:tcPr>
            <w:tcW w:w="909"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jc w:val="center"/>
              <w:rPr>
                <w:ins w:id="2003" w:author="Stephen Adams" w:date="2011-08-09T14:05:00Z"/>
                <w:rFonts w:ascii="Calibri" w:eastAsiaTheme="minorHAnsi" w:hAnsi="Calibri" w:cs="Calibri"/>
                <w:color w:val="000000"/>
                <w:sz w:val="22"/>
                <w:szCs w:val="22"/>
              </w:rPr>
            </w:pPr>
            <w:ins w:id="2004" w:author="Stephen Adams" w:date="2011-08-09T14:05:00Z">
              <w:r>
                <w:rPr>
                  <w:rFonts w:ascii="Calibri" w:eastAsiaTheme="minorHAnsi" w:hAnsi="Calibri" w:cs="Calibri"/>
                  <w:color w:val="000000"/>
                  <w:sz w:val="22"/>
                  <w:szCs w:val="22"/>
                </w:rPr>
                <w:t>Other</w:t>
              </w:r>
            </w:ins>
          </w:p>
        </w:tc>
        <w:tc>
          <w:tcPr>
            <w:tcW w:w="7571" w:type="dxa"/>
            <w:tcBorders>
              <w:top w:val="nil"/>
              <w:left w:val="nil"/>
              <w:bottom w:val="single" w:sz="8" w:space="0" w:color="auto"/>
              <w:right w:val="single" w:sz="8" w:space="0" w:color="auto"/>
            </w:tcBorders>
            <w:noWrap/>
            <w:tcMar>
              <w:top w:w="0" w:type="dxa"/>
              <w:left w:w="108" w:type="dxa"/>
              <w:bottom w:w="0" w:type="dxa"/>
              <w:right w:w="108" w:type="dxa"/>
            </w:tcMar>
            <w:vAlign w:val="bottom"/>
          </w:tcPr>
          <w:p w:rsidR="00D04AD2" w:rsidRDefault="005A3D90" w:rsidP="00927707">
            <w:pPr>
              <w:rPr>
                <w:ins w:id="2005" w:author="Stephen Adams" w:date="2011-08-09T14:05:00Z"/>
                <w:rFonts w:ascii="Verdana" w:eastAsiaTheme="minorHAnsi" w:hAnsi="Verdana" w:cs="Calibri"/>
                <w:sz w:val="18"/>
                <w:szCs w:val="18"/>
              </w:rPr>
            </w:pPr>
            <w:ins w:id="2006" w:author="Stephen Adams" w:date="2011-09-12T13:10:00Z">
              <w:r>
                <w:rPr>
                  <w:rFonts w:ascii="Verdana" w:eastAsiaTheme="minorHAnsi" w:hAnsi="Verdana" w:cs="Calibri"/>
                  <w:sz w:val="18"/>
                  <w:szCs w:val="18"/>
                </w:rPr>
                <w:t>Specify below</w:t>
              </w:r>
            </w:ins>
          </w:p>
        </w:tc>
      </w:tr>
    </w:tbl>
    <w:p w:rsidR="00D04AD2" w:rsidRPr="00B016D9" w:rsidRDefault="00D04AD2" w:rsidP="00D04AD2">
      <w:pPr>
        <w:pStyle w:val="Body4"/>
        <w:rPr>
          <w:ins w:id="2007" w:author="Stephen Adams" w:date="2011-08-09T14:05:00Z"/>
        </w:rPr>
      </w:pPr>
    </w:p>
    <w:p w:rsidR="00D04AD2" w:rsidRPr="006A6B24" w:rsidRDefault="00D04AD2" w:rsidP="00D04AD2">
      <w:pPr>
        <w:pStyle w:val="Heading4"/>
        <w:rPr>
          <w:ins w:id="2008" w:author="Stephen Adams" w:date="2011-08-09T14:05:00Z"/>
        </w:rPr>
      </w:pPr>
      <w:bookmarkStart w:id="2009" w:name="_Toc298247635"/>
      <w:bookmarkStart w:id="2010" w:name="_Toc303757566"/>
      <w:ins w:id="2011" w:author="Stephen Adams" w:date="2011-08-09T14:05:00Z">
        <w:r>
          <w:t>Colon – All Colon Assays</w:t>
        </w:r>
        <w:bookmarkEnd w:id="2009"/>
        <w:bookmarkEnd w:id="2010"/>
      </w:ins>
    </w:p>
    <w:tbl>
      <w:tblPr>
        <w:tblW w:w="8555" w:type="dxa"/>
        <w:tblInd w:w="-23" w:type="dxa"/>
        <w:tblCellMar>
          <w:left w:w="0" w:type="dxa"/>
          <w:right w:w="0" w:type="dxa"/>
        </w:tblCellMar>
        <w:tblLook w:val="04A0" w:firstRow="1" w:lastRow="0" w:firstColumn="1" w:lastColumn="0" w:noHBand="0" w:noVBand="1"/>
      </w:tblPr>
      <w:tblGrid>
        <w:gridCol w:w="915"/>
        <w:gridCol w:w="7640"/>
      </w:tblGrid>
      <w:tr w:rsidR="00D04AD2" w:rsidTr="00927707">
        <w:trPr>
          <w:trHeight w:val="300"/>
          <w:ins w:id="2012"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2013" w:author="Stephen Adams" w:date="2011-08-09T14:05:00Z"/>
                <w:rFonts w:ascii="Calibri" w:eastAsiaTheme="minorHAnsi" w:hAnsi="Calibri" w:cs="Calibri"/>
                <w:color w:val="000000"/>
                <w:sz w:val="22"/>
                <w:szCs w:val="22"/>
              </w:rPr>
            </w:pPr>
            <w:ins w:id="2014" w:author="Stephen Adams" w:date="2011-08-09T14:05:00Z">
              <w:r>
                <w:rPr>
                  <w:color w:val="000000"/>
                </w:rPr>
                <w:t>153.0</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rPr>
                <w:ins w:id="2015" w:author="Stephen Adams" w:date="2011-08-09T14:05:00Z"/>
                <w:rFonts w:ascii="Verdana" w:eastAsiaTheme="minorHAnsi" w:hAnsi="Verdana" w:cs="Calibri"/>
                <w:sz w:val="18"/>
                <w:szCs w:val="18"/>
              </w:rPr>
            </w:pPr>
            <w:ins w:id="2016" w:author="Stephen Adams" w:date="2011-08-09T14:05:00Z">
              <w:r>
                <w:rPr>
                  <w:rFonts w:ascii="Verdana" w:hAnsi="Verdana"/>
                  <w:sz w:val="18"/>
                  <w:szCs w:val="18"/>
                </w:rPr>
                <w:t>Malignant neoplasm of hepatic flexure</w:t>
              </w:r>
            </w:ins>
          </w:p>
        </w:tc>
      </w:tr>
      <w:tr w:rsidR="00D04AD2" w:rsidTr="00927707">
        <w:trPr>
          <w:trHeight w:val="300"/>
          <w:ins w:id="2017"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2018" w:author="Stephen Adams" w:date="2011-08-09T14:05:00Z"/>
                <w:rFonts w:ascii="Calibri" w:eastAsiaTheme="minorHAnsi" w:hAnsi="Calibri" w:cs="Calibri"/>
                <w:color w:val="000000"/>
                <w:sz w:val="22"/>
                <w:szCs w:val="22"/>
              </w:rPr>
            </w:pPr>
            <w:ins w:id="2019" w:author="Stephen Adams" w:date="2011-08-09T14:05:00Z">
              <w:r>
                <w:rPr>
                  <w:color w:val="000000"/>
                </w:rPr>
                <w:t>153.1</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rPr>
                <w:ins w:id="2020" w:author="Stephen Adams" w:date="2011-08-09T14:05:00Z"/>
                <w:rFonts w:ascii="Verdana" w:eastAsiaTheme="minorHAnsi" w:hAnsi="Verdana" w:cs="Calibri"/>
                <w:sz w:val="18"/>
                <w:szCs w:val="18"/>
              </w:rPr>
            </w:pPr>
            <w:ins w:id="2021" w:author="Stephen Adams" w:date="2011-08-09T14:05:00Z">
              <w:r>
                <w:rPr>
                  <w:rFonts w:ascii="Verdana" w:hAnsi="Verdana"/>
                  <w:sz w:val="18"/>
                  <w:szCs w:val="18"/>
                </w:rPr>
                <w:t>Malignant neoplasm of transverse colon</w:t>
              </w:r>
            </w:ins>
          </w:p>
        </w:tc>
      </w:tr>
      <w:tr w:rsidR="00D04AD2" w:rsidTr="00927707">
        <w:trPr>
          <w:trHeight w:val="300"/>
          <w:ins w:id="2022"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2023" w:author="Stephen Adams" w:date="2011-08-09T14:05:00Z"/>
                <w:rFonts w:ascii="Calibri" w:eastAsiaTheme="minorHAnsi" w:hAnsi="Calibri" w:cs="Calibri"/>
                <w:color w:val="000000"/>
                <w:sz w:val="22"/>
                <w:szCs w:val="22"/>
              </w:rPr>
            </w:pPr>
            <w:ins w:id="2024" w:author="Stephen Adams" w:date="2011-08-09T14:05:00Z">
              <w:r>
                <w:rPr>
                  <w:color w:val="000000"/>
                </w:rPr>
                <w:t>153.2</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rPr>
                <w:ins w:id="2025" w:author="Stephen Adams" w:date="2011-08-09T14:05:00Z"/>
                <w:rFonts w:ascii="Verdana" w:eastAsiaTheme="minorHAnsi" w:hAnsi="Verdana" w:cs="Calibri"/>
                <w:sz w:val="18"/>
                <w:szCs w:val="18"/>
              </w:rPr>
            </w:pPr>
            <w:ins w:id="2026" w:author="Stephen Adams" w:date="2011-08-09T14:05:00Z">
              <w:r>
                <w:rPr>
                  <w:rFonts w:ascii="Verdana" w:hAnsi="Verdana"/>
                  <w:sz w:val="18"/>
                  <w:szCs w:val="18"/>
                </w:rPr>
                <w:t>Malignant neoplasm of descending colon</w:t>
              </w:r>
            </w:ins>
          </w:p>
        </w:tc>
      </w:tr>
      <w:tr w:rsidR="00D04AD2" w:rsidTr="00927707">
        <w:trPr>
          <w:trHeight w:val="300"/>
          <w:ins w:id="2027"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2028" w:author="Stephen Adams" w:date="2011-08-09T14:05:00Z"/>
                <w:rFonts w:ascii="Calibri" w:eastAsiaTheme="minorHAnsi" w:hAnsi="Calibri" w:cs="Calibri"/>
                <w:color w:val="000000"/>
                <w:sz w:val="22"/>
                <w:szCs w:val="22"/>
              </w:rPr>
            </w:pPr>
            <w:ins w:id="2029" w:author="Stephen Adams" w:date="2011-08-09T14:05:00Z">
              <w:r>
                <w:rPr>
                  <w:color w:val="000000"/>
                </w:rPr>
                <w:t>153.3</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rPr>
                <w:ins w:id="2030" w:author="Stephen Adams" w:date="2011-08-09T14:05:00Z"/>
                <w:rFonts w:ascii="Verdana" w:eastAsiaTheme="minorHAnsi" w:hAnsi="Verdana" w:cs="Calibri"/>
                <w:sz w:val="18"/>
                <w:szCs w:val="18"/>
              </w:rPr>
            </w:pPr>
            <w:ins w:id="2031" w:author="Stephen Adams" w:date="2011-08-09T14:05:00Z">
              <w:r>
                <w:rPr>
                  <w:rFonts w:ascii="Verdana" w:hAnsi="Verdana"/>
                  <w:sz w:val="18"/>
                  <w:szCs w:val="18"/>
                </w:rPr>
                <w:t>Malignant neoplasm of sigmoid colon</w:t>
              </w:r>
            </w:ins>
          </w:p>
        </w:tc>
      </w:tr>
      <w:tr w:rsidR="00D04AD2" w:rsidTr="00927707">
        <w:trPr>
          <w:trHeight w:val="300"/>
          <w:ins w:id="2032"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2033" w:author="Stephen Adams" w:date="2011-08-09T14:05:00Z"/>
                <w:rFonts w:ascii="Calibri" w:eastAsiaTheme="minorHAnsi" w:hAnsi="Calibri" w:cs="Calibri"/>
                <w:color w:val="000000"/>
                <w:sz w:val="22"/>
                <w:szCs w:val="22"/>
              </w:rPr>
            </w:pPr>
            <w:ins w:id="2034" w:author="Stephen Adams" w:date="2011-08-09T14:05:00Z">
              <w:r>
                <w:rPr>
                  <w:color w:val="000000"/>
                </w:rPr>
                <w:t>153.4</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rPr>
                <w:ins w:id="2035" w:author="Stephen Adams" w:date="2011-08-09T14:05:00Z"/>
                <w:rFonts w:ascii="Verdana" w:eastAsiaTheme="minorHAnsi" w:hAnsi="Verdana" w:cs="Calibri"/>
                <w:sz w:val="18"/>
                <w:szCs w:val="18"/>
              </w:rPr>
            </w:pPr>
            <w:ins w:id="2036" w:author="Stephen Adams" w:date="2011-08-09T14:05:00Z">
              <w:r>
                <w:rPr>
                  <w:rFonts w:ascii="Verdana" w:hAnsi="Verdana"/>
                  <w:sz w:val="18"/>
                  <w:szCs w:val="18"/>
                </w:rPr>
                <w:t>Malignant neoplasm of cecum</w:t>
              </w:r>
            </w:ins>
          </w:p>
        </w:tc>
      </w:tr>
      <w:tr w:rsidR="00D04AD2" w:rsidTr="00927707">
        <w:trPr>
          <w:trHeight w:val="300"/>
          <w:ins w:id="2037"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2038" w:author="Stephen Adams" w:date="2011-08-09T14:05:00Z"/>
                <w:rFonts w:ascii="Calibri" w:eastAsiaTheme="minorHAnsi" w:hAnsi="Calibri" w:cs="Calibri"/>
                <w:color w:val="000000"/>
                <w:sz w:val="22"/>
                <w:szCs w:val="22"/>
              </w:rPr>
            </w:pPr>
            <w:ins w:id="2039" w:author="Stephen Adams" w:date="2011-08-09T14:05:00Z">
              <w:r>
                <w:rPr>
                  <w:color w:val="000000"/>
                </w:rPr>
                <w:t>153.5</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rPr>
                <w:ins w:id="2040" w:author="Stephen Adams" w:date="2011-08-09T14:05:00Z"/>
                <w:rFonts w:ascii="Verdana" w:eastAsiaTheme="minorHAnsi" w:hAnsi="Verdana" w:cs="Calibri"/>
                <w:sz w:val="18"/>
                <w:szCs w:val="18"/>
              </w:rPr>
            </w:pPr>
            <w:ins w:id="2041" w:author="Stephen Adams" w:date="2011-08-09T14:05:00Z">
              <w:r>
                <w:rPr>
                  <w:rFonts w:ascii="Verdana" w:hAnsi="Verdana"/>
                  <w:sz w:val="18"/>
                  <w:szCs w:val="18"/>
                </w:rPr>
                <w:t>Malignant neoplasm of appendix</w:t>
              </w:r>
            </w:ins>
          </w:p>
        </w:tc>
      </w:tr>
      <w:tr w:rsidR="00D04AD2" w:rsidTr="00927707">
        <w:trPr>
          <w:trHeight w:val="300"/>
          <w:ins w:id="2042"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2043" w:author="Stephen Adams" w:date="2011-08-09T14:05:00Z"/>
                <w:rFonts w:ascii="Calibri" w:eastAsiaTheme="minorHAnsi" w:hAnsi="Calibri" w:cs="Calibri"/>
                <w:color w:val="000000"/>
                <w:sz w:val="22"/>
                <w:szCs w:val="22"/>
              </w:rPr>
            </w:pPr>
            <w:ins w:id="2044" w:author="Stephen Adams" w:date="2011-08-09T14:05:00Z">
              <w:r>
                <w:rPr>
                  <w:color w:val="000000"/>
                </w:rPr>
                <w:lastRenderedPageBreak/>
                <w:t>153.6</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rPr>
                <w:ins w:id="2045" w:author="Stephen Adams" w:date="2011-08-09T14:05:00Z"/>
                <w:rFonts w:ascii="Verdana" w:eastAsiaTheme="minorHAnsi" w:hAnsi="Verdana" w:cs="Calibri"/>
                <w:sz w:val="18"/>
                <w:szCs w:val="18"/>
              </w:rPr>
            </w:pPr>
            <w:ins w:id="2046" w:author="Stephen Adams" w:date="2011-08-09T14:05:00Z">
              <w:r>
                <w:rPr>
                  <w:rFonts w:ascii="Verdana" w:hAnsi="Verdana"/>
                  <w:sz w:val="18"/>
                  <w:szCs w:val="18"/>
                </w:rPr>
                <w:t>Malignant neoplasm of ascending colon</w:t>
              </w:r>
            </w:ins>
          </w:p>
        </w:tc>
      </w:tr>
      <w:tr w:rsidR="00D04AD2" w:rsidTr="00927707">
        <w:trPr>
          <w:trHeight w:val="300"/>
          <w:ins w:id="2047"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2048" w:author="Stephen Adams" w:date="2011-08-09T14:05:00Z"/>
                <w:rFonts w:ascii="Calibri" w:eastAsiaTheme="minorHAnsi" w:hAnsi="Calibri" w:cs="Calibri"/>
                <w:color w:val="000000"/>
                <w:sz w:val="22"/>
                <w:szCs w:val="22"/>
              </w:rPr>
            </w:pPr>
            <w:ins w:id="2049" w:author="Stephen Adams" w:date="2011-08-09T14:05:00Z">
              <w:r>
                <w:rPr>
                  <w:color w:val="000000"/>
                </w:rPr>
                <w:t>153.7</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rPr>
                <w:ins w:id="2050" w:author="Stephen Adams" w:date="2011-08-09T14:05:00Z"/>
                <w:rFonts w:ascii="Verdana" w:eastAsiaTheme="minorHAnsi" w:hAnsi="Verdana" w:cs="Calibri"/>
                <w:sz w:val="18"/>
                <w:szCs w:val="18"/>
              </w:rPr>
            </w:pPr>
            <w:ins w:id="2051" w:author="Stephen Adams" w:date="2011-08-09T14:05:00Z">
              <w:r>
                <w:rPr>
                  <w:rFonts w:ascii="Verdana" w:hAnsi="Verdana"/>
                  <w:sz w:val="18"/>
                  <w:szCs w:val="18"/>
                </w:rPr>
                <w:t>Malignant neoplasm of splenic flexure</w:t>
              </w:r>
            </w:ins>
          </w:p>
        </w:tc>
      </w:tr>
      <w:tr w:rsidR="00D04AD2" w:rsidTr="00927707">
        <w:trPr>
          <w:trHeight w:val="300"/>
          <w:ins w:id="2052"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jc w:val="center"/>
              <w:rPr>
                <w:ins w:id="2053" w:author="Stephen Adams" w:date="2011-08-09T14:05:00Z"/>
                <w:rFonts w:ascii="Calibri" w:eastAsiaTheme="minorHAnsi" w:hAnsi="Calibri" w:cs="Calibri"/>
                <w:color w:val="000000"/>
                <w:sz w:val="22"/>
                <w:szCs w:val="22"/>
              </w:rPr>
            </w:pPr>
            <w:ins w:id="2054" w:author="Stephen Adams" w:date="2011-08-09T14:05:00Z">
              <w:r>
                <w:rPr>
                  <w:color w:val="000000"/>
                </w:rPr>
                <w:t>153.8</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04AD2" w:rsidRDefault="00D04AD2" w:rsidP="00927707">
            <w:pPr>
              <w:rPr>
                <w:ins w:id="2055" w:author="Stephen Adams" w:date="2011-08-09T14:05:00Z"/>
                <w:rFonts w:ascii="Verdana" w:eastAsiaTheme="minorHAnsi" w:hAnsi="Verdana" w:cs="Calibri"/>
                <w:sz w:val="18"/>
                <w:szCs w:val="18"/>
              </w:rPr>
            </w:pPr>
            <w:ins w:id="2056" w:author="Stephen Adams" w:date="2011-08-09T14:05:00Z">
              <w:r>
                <w:rPr>
                  <w:rFonts w:ascii="Verdana" w:hAnsi="Verdana"/>
                  <w:sz w:val="18"/>
                  <w:szCs w:val="18"/>
                </w:rPr>
                <w:t>Malignant neoplasm of overlapping sites of colon</w:t>
              </w:r>
            </w:ins>
          </w:p>
        </w:tc>
      </w:tr>
      <w:tr w:rsidR="00D04AD2" w:rsidTr="00927707">
        <w:trPr>
          <w:trHeight w:val="300"/>
          <w:ins w:id="2057"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jc w:val="center"/>
              <w:rPr>
                <w:ins w:id="2058" w:author="Stephen Adams" w:date="2011-08-09T14:05:00Z"/>
                <w:color w:val="000000"/>
              </w:rPr>
            </w:pPr>
            <w:ins w:id="2059" w:author="Stephen Adams" w:date="2011-08-09T14:05:00Z">
              <w:r>
                <w:rPr>
                  <w:color w:val="000000"/>
                </w:rPr>
                <w:t>153.9</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rPr>
                <w:ins w:id="2060" w:author="Stephen Adams" w:date="2011-08-09T14:05:00Z"/>
                <w:rFonts w:ascii="Verdana" w:hAnsi="Verdana"/>
                <w:sz w:val="18"/>
                <w:szCs w:val="18"/>
              </w:rPr>
            </w:pPr>
            <w:ins w:id="2061" w:author="Stephen Adams" w:date="2011-08-09T14:05:00Z">
              <w:r>
                <w:rPr>
                  <w:rFonts w:ascii="Verdana" w:hAnsi="Verdana"/>
                  <w:sz w:val="18"/>
                  <w:szCs w:val="18"/>
                </w:rPr>
                <w:t>Malignant neoplasm of colon, unspecified</w:t>
              </w:r>
            </w:ins>
          </w:p>
        </w:tc>
      </w:tr>
      <w:tr w:rsidR="00D04AD2" w:rsidTr="00927707">
        <w:trPr>
          <w:trHeight w:val="300"/>
          <w:ins w:id="2062" w:author="Stephen Adams" w:date="2011-08-09T14:05:00Z"/>
        </w:trPr>
        <w:tc>
          <w:tcPr>
            <w:tcW w:w="91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04AD2" w:rsidRDefault="00D04AD2" w:rsidP="00927707">
            <w:pPr>
              <w:jc w:val="center"/>
              <w:rPr>
                <w:ins w:id="2063" w:author="Stephen Adams" w:date="2011-08-09T14:05:00Z"/>
                <w:rFonts w:ascii="Calibri" w:eastAsiaTheme="minorHAnsi" w:hAnsi="Calibri" w:cs="Calibri"/>
                <w:color w:val="000000"/>
                <w:sz w:val="22"/>
                <w:szCs w:val="22"/>
              </w:rPr>
            </w:pPr>
            <w:ins w:id="2064" w:author="Stephen Adams" w:date="2011-08-09T14:05:00Z">
              <w:r>
                <w:rPr>
                  <w:rFonts w:ascii="Calibri" w:eastAsiaTheme="minorHAnsi" w:hAnsi="Calibri" w:cs="Calibri"/>
                  <w:color w:val="000000"/>
                  <w:sz w:val="22"/>
                  <w:szCs w:val="22"/>
                </w:rPr>
                <w:t>Other</w:t>
              </w:r>
            </w:ins>
          </w:p>
        </w:tc>
        <w:tc>
          <w:tcPr>
            <w:tcW w:w="7640" w:type="dxa"/>
            <w:tcBorders>
              <w:top w:val="nil"/>
              <w:left w:val="nil"/>
              <w:bottom w:val="single" w:sz="8" w:space="0" w:color="auto"/>
              <w:right w:val="single" w:sz="8" w:space="0" w:color="auto"/>
            </w:tcBorders>
            <w:noWrap/>
            <w:tcMar>
              <w:top w:w="0" w:type="dxa"/>
              <w:left w:w="108" w:type="dxa"/>
              <w:bottom w:w="0" w:type="dxa"/>
              <w:right w:w="108" w:type="dxa"/>
            </w:tcMar>
            <w:vAlign w:val="bottom"/>
          </w:tcPr>
          <w:p w:rsidR="00D04AD2" w:rsidRDefault="005A3D90" w:rsidP="00927707">
            <w:pPr>
              <w:rPr>
                <w:ins w:id="2065" w:author="Stephen Adams" w:date="2011-08-09T14:05:00Z"/>
                <w:rFonts w:ascii="Verdana" w:eastAsiaTheme="minorHAnsi" w:hAnsi="Verdana" w:cs="Calibri"/>
                <w:sz w:val="18"/>
                <w:szCs w:val="18"/>
              </w:rPr>
            </w:pPr>
            <w:ins w:id="2066" w:author="Stephen Adams" w:date="2011-09-12T13:10:00Z">
              <w:r>
                <w:rPr>
                  <w:rFonts w:ascii="Verdana" w:eastAsiaTheme="minorHAnsi" w:hAnsi="Verdana" w:cs="Calibri"/>
                  <w:sz w:val="18"/>
                  <w:szCs w:val="18"/>
                </w:rPr>
                <w:t>Specify below</w:t>
              </w:r>
            </w:ins>
          </w:p>
        </w:tc>
      </w:tr>
    </w:tbl>
    <w:p w:rsidR="00D04AD2" w:rsidRPr="00F01C65" w:rsidRDefault="00D04AD2" w:rsidP="00D04AD2">
      <w:pPr>
        <w:pStyle w:val="Heading3"/>
        <w:numPr>
          <w:ilvl w:val="0"/>
          <w:numId w:val="58"/>
        </w:numPr>
        <w:rPr>
          <w:ins w:id="2067" w:author="Stephen Adams" w:date="2011-08-09T14:05:00Z"/>
          <w:rFonts w:ascii="Times New Roman" w:hAnsi="Times New Roman"/>
          <w:b w:val="0"/>
          <w:sz w:val="20"/>
        </w:rPr>
      </w:pPr>
      <w:bookmarkStart w:id="2068" w:name="_Toc303757567"/>
      <w:ins w:id="2069" w:author="Stephen Adams" w:date="2011-08-09T14:05:00Z">
        <w:r w:rsidRPr="00F01C65">
          <w:rPr>
            <w:rFonts w:ascii="Times New Roman" w:hAnsi="Times New Roman"/>
            <w:b w:val="0"/>
            <w:sz w:val="20"/>
          </w:rPr>
          <w:t>153.5 – Malignant neoplasm of appendix</w:t>
        </w:r>
        <w:bookmarkEnd w:id="2068"/>
      </w:ins>
    </w:p>
    <w:p w:rsidR="00D04AD2" w:rsidRPr="00881D4E" w:rsidRDefault="00D04AD2" w:rsidP="00D04AD2">
      <w:pPr>
        <w:pStyle w:val="Body3"/>
        <w:rPr>
          <w:ins w:id="2070" w:author="Stephen Adams" w:date="2011-08-09T14:05:00Z"/>
        </w:rPr>
      </w:pPr>
      <w:ins w:id="2071" w:author="Stephen Adams" w:date="2011-08-09T14:05:00Z">
        <w:r>
          <w:tab/>
          <w:t>Popup:  “A representative will contact you.”</w:t>
        </w:r>
      </w:ins>
    </w:p>
    <w:p w:rsidR="009F2CDE" w:rsidRDefault="005B7EC1" w:rsidP="009E7310">
      <w:pPr>
        <w:pStyle w:val="Heading3"/>
      </w:pPr>
      <w:r>
        <w:br w:type="page"/>
      </w:r>
      <w:bookmarkStart w:id="2072" w:name="_Toc271790762"/>
      <w:bookmarkStart w:id="2073" w:name="_Toc292202325"/>
      <w:bookmarkStart w:id="2074" w:name="_Toc303757568"/>
      <w:r w:rsidRPr="00CA55D2">
        <w:lastRenderedPageBreak/>
        <w:t>Private</w:t>
      </w:r>
      <w:r>
        <w:t xml:space="preserve"> Insurance </w:t>
      </w:r>
      <w:r w:rsidR="00B9172B">
        <w:t>(US Carriers Only)</w:t>
      </w:r>
      <w:r>
        <w:t>/ Medicaid</w:t>
      </w:r>
      <w:bookmarkEnd w:id="2072"/>
      <w:bookmarkEnd w:id="2073"/>
      <w:bookmarkEnd w:id="2074"/>
      <w:r>
        <w:t xml:space="preserve"> </w:t>
      </w:r>
    </w:p>
    <w:p w:rsidR="004A1463" w:rsidRDefault="005B7EC1" w:rsidP="009E7310">
      <w:pPr>
        <w:pStyle w:val="Body3"/>
      </w:pPr>
      <w:r>
        <w:t xml:space="preserve">The </w:t>
      </w:r>
      <w:r w:rsidR="00996DCF" w:rsidRPr="00996DCF">
        <w:rPr>
          <w:b/>
          <w:color w:val="E36C0A" w:themeColor="accent6" w:themeShade="BF"/>
        </w:rPr>
        <w:t>Billing</w:t>
      </w:r>
      <w:r>
        <w:t xml:space="preserve"> page for Private Insurance and Medicaid insurances will look like this:</w:t>
      </w:r>
    </w:p>
    <w:p w:rsidR="004A1463" w:rsidRDefault="00687B26" w:rsidP="009E7310">
      <w:pPr>
        <w:jc w:val="center"/>
      </w:pPr>
      <w:r w:rsidRPr="009E7310">
        <w:rPr>
          <w:noProof/>
        </w:rPr>
        <w:drawing>
          <wp:inline distT="0" distB="0" distL="0" distR="0" wp14:anchorId="30A698BE" wp14:editId="023E718A">
            <wp:extent cx="4874284" cy="7277100"/>
            <wp:effectExtent l="38100" t="19050" r="21566"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srcRect/>
                    <a:stretch>
                      <a:fillRect/>
                    </a:stretch>
                  </pic:blipFill>
                  <pic:spPr bwMode="auto">
                    <a:xfrm>
                      <a:off x="0" y="0"/>
                      <a:ext cx="4875963" cy="7279606"/>
                    </a:xfrm>
                    <a:prstGeom prst="rect">
                      <a:avLst/>
                    </a:prstGeom>
                    <a:noFill/>
                    <a:ln w="9525">
                      <a:solidFill>
                        <a:schemeClr val="tx1"/>
                      </a:solidFill>
                      <a:miter lim="800000"/>
                      <a:headEnd/>
                      <a:tailEnd/>
                    </a:ln>
                  </pic:spPr>
                </pic:pic>
              </a:graphicData>
            </a:graphic>
          </wp:inline>
        </w:drawing>
      </w:r>
    </w:p>
    <w:p w:rsidR="00463E9A" w:rsidRDefault="00463E9A" w:rsidP="00DC21FB">
      <w:pPr>
        <w:rPr>
          <w:sz w:val="20"/>
        </w:rPr>
      </w:pPr>
    </w:p>
    <w:p w:rsidR="00463E9A" w:rsidRPr="00463E9A" w:rsidRDefault="00463E9A" w:rsidP="009E7310">
      <w:pPr>
        <w:pStyle w:val="Body3"/>
      </w:pPr>
      <w:r w:rsidRPr="00463E9A">
        <w:lastRenderedPageBreak/>
        <w:t xml:space="preserve">When typing the Insurance Name the portal will check if a Prior </w:t>
      </w:r>
      <w:proofErr w:type="spellStart"/>
      <w:r w:rsidRPr="00463E9A">
        <w:t>Auth</w:t>
      </w:r>
      <w:proofErr w:type="spellEnd"/>
      <w:r w:rsidRPr="00463E9A">
        <w:t xml:space="preserve"> form is available.  All Prior </w:t>
      </w:r>
      <w:proofErr w:type="spellStart"/>
      <w:r w:rsidRPr="00463E9A">
        <w:t>Auth</w:t>
      </w:r>
      <w:proofErr w:type="spellEnd"/>
      <w:r w:rsidRPr="00463E9A">
        <w:t xml:space="preserve"> forms are stored in the Health Insurance Coverage section of the Help menu.</w:t>
      </w:r>
    </w:p>
    <w:p w:rsidR="00463E9A" w:rsidRDefault="00463E9A" w:rsidP="00DC21FB">
      <w:pPr>
        <w:rPr>
          <w:sz w:val="20"/>
        </w:rPr>
      </w:pPr>
    </w:p>
    <w:p w:rsidR="00336FCC" w:rsidRPr="002F5ECB" w:rsidRDefault="002F5ECB" w:rsidP="009E7310">
      <w:pPr>
        <w:pStyle w:val="Body3"/>
      </w:pPr>
      <w:r w:rsidRPr="002F5ECB">
        <w:t>If a customer selects Payment Method of Private Insurance, a new field under Primary Insurance Information asks “Is the patient part of a Medical Group or IPA?”  If yes, a text box appears to enter the “Medical Group/IPA Name.”</w:t>
      </w:r>
    </w:p>
    <w:p w:rsidR="00AB45D6" w:rsidRDefault="005B7EC1" w:rsidP="00350D1B">
      <w:pPr>
        <w:pStyle w:val="Heading3"/>
      </w:pPr>
      <w:bookmarkStart w:id="2075" w:name="_Toc292202326"/>
      <w:bookmarkStart w:id="2076" w:name="_Toc303757569"/>
      <w:r>
        <w:t>Medic</w:t>
      </w:r>
      <w:r w:rsidR="00456182">
        <w:t>are</w:t>
      </w:r>
      <w:bookmarkEnd w:id="2075"/>
      <w:bookmarkEnd w:id="2076"/>
    </w:p>
    <w:p w:rsidR="005B7EC1" w:rsidRPr="008244B2" w:rsidRDefault="005B7EC1" w:rsidP="003E5B8C">
      <w:pPr>
        <w:pStyle w:val="Body3"/>
      </w:pPr>
      <w:r w:rsidRPr="0038102E">
        <w:rPr>
          <w:b/>
        </w:rPr>
        <w:t>Background</w:t>
      </w:r>
      <w:r>
        <w:t xml:space="preserve">: </w:t>
      </w:r>
      <w:r w:rsidR="003E5B8C">
        <w:t xml:space="preserve"> </w:t>
      </w:r>
      <w:r w:rsidRPr="008244B2">
        <w:t xml:space="preserve">Medicare fields are almost identical to the Private/Medicaid fields. </w:t>
      </w:r>
      <w:r>
        <w:t>The only difference is that there</w:t>
      </w:r>
      <w:r w:rsidRPr="008244B2">
        <w:t xml:space="preserve"> are </w:t>
      </w:r>
      <w:r>
        <w:t>two additional required fields for Medicare.</w:t>
      </w:r>
    </w:p>
    <w:p w:rsidR="005B7EC1" w:rsidRDefault="005B7EC1" w:rsidP="003E5B8C">
      <w:pPr>
        <w:pStyle w:val="Body3"/>
      </w:pPr>
      <w:r>
        <w:t>The Medicare-specific section of the Billing page will look like this:</w:t>
      </w:r>
    </w:p>
    <w:p w:rsidR="00FA168D" w:rsidRPr="003E5B8C" w:rsidRDefault="00AB45D6" w:rsidP="003E5B8C">
      <w:pPr>
        <w:jc w:val="center"/>
      </w:pPr>
      <w:r w:rsidRPr="003E5B8C">
        <w:rPr>
          <w:noProof/>
        </w:rPr>
        <w:drawing>
          <wp:inline distT="0" distB="0" distL="0" distR="0" wp14:anchorId="30967DAC" wp14:editId="185FEE5B">
            <wp:extent cx="3571875" cy="1393032"/>
            <wp:effectExtent l="19050" t="19050" r="28575" b="16668"/>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srcRect/>
                    <a:stretch>
                      <a:fillRect/>
                    </a:stretch>
                  </pic:blipFill>
                  <pic:spPr bwMode="auto">
                    <a:xfrm>
                      <a:off x="0" y="0"/>
                      <a:ext cx="3571875" cy="1393032"/>
                    </a:xfrm>
                    <a:prstGeom prst="rect">
                      <a:avLst/>
                    </a:prstGeom>
                    <a:noFill/>
                    <a:ln w="9525">
                      <a:solidFill>
                        <a:schemeClr val="accent1"/>
                      </a:solidFill>
                      <a:miter lim="800000"/>
                      <a:headEnd/>
                      <a:tailEnd/>
                    </a:ln>
                  </pic:spPr>
                </pic:pic>
              </a:graphicData>
            </a:graphic>
          </wp:inline>
        </w:drawing>
      </w:r>
      <w:bookmarkStart w:id="2077" w:name="_Toc271790764"/>
    </w:p>
    <w:p w:rsidR="00CF3BBE" w:rsidRDefault="00CF3BBE" w:rsidP="00CE6AF3">
      <w:pPr>
        <w:pStyle w:val="Heading3"/>
      </w:pPr>
      <w:bookmarkStart w:id="2078" w:name="_Toc292202327"/>
      <w:bookmarkStart w:id="2079" w:name="_Toc303757570"/>
      <w:r>
        <w:t>Patient Self-Pay – Credit Card</w:t>
      </w:r>
      <w:bookmarkEnd w:id="2077"/>
      <w:bookmarkEnd w:id="2078"/>
      <w:bookmarkEnd w:id="2079"/>
    </w:p>
    <w:p w:rsidR="00CF3BBE" w:rsidRDefault="00CF3BBE" w:rsidP="003E5B8C">
      <w:pPr>
        <w:pStyle w:val="Body3"/>
      </w:pPr>
      <w:r>
        <w:t xml:space="preserve">The Billing page for </w:t>
      </w:r>
      <w:r w:rsidR="00996DCF" w:rsidRPr="00996DCF">
        <w:rPr>
          <w:b/>
          <w:color w:val="E36C0A" w:themeColor="accent6" w:themeShade="BF"/>
        </w:rPr>
        <w:t>Patient Self-Pay – Credit Card</w:t>
      </w:r>
      <w:r>
        <w:t xml:space="preserve"> will look like this:</w:t>
      </w:r>
    </w:p>
    <w:p w:rsidR="00CF3BBE" w:rsidRPr="003E5B8C" w:rsidRDefault="00463E9A" w:rsidP="009E7310">
      <w:pPr>
        <w:jc w:val="center"/>
      </w:pPr>
      <w:r w:rsidRPr="009E7310">
        <w:rPr>
          <w:noProof/>
        </w:rPr>
        <w:drawing>
          <wp:inline distT="0" distB="0" distL="0" distR="0" wp14:anchorId="3347CC63" wp14:editId="6478B5B3">
            <wp:extent cx="5495925" cy="4027872"/>
            <wp:effectExtent l="19050" t="19050" r="28575" b="10728"/>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srcRect/>
                    <a:stretch>
                      <a:fillRect/>
                    </a:stretch>
                  </pic:blipFill>
                  <pic:spPr bwMode="auto">
                    <a:xfrm>
                      <a:off x="0" y="0"/>
                      <a:ext cx="5495925" cy="4027872"/>
                    </a:xfrm>
                    <a:prstGeom prst="rect">
                      <a:avLst/>
                    </a:prstGeom>
                    <a:noFill/>
                    <a:ln w="9525">
                      <a:solidFill>
                        <a:schemeClr val="tx1"/>
                      </a:solidFill>
                      <a:miter lim="800000"/>
                      <a:headEnd/>
                      <a:tailEnd/>
                    </a:ln>
                  </pic:spPr>
                </pic:pic>
              </a:graphicData>
            </a:graphic>
          </wp:inline>
        </w:drawing>
      </w:r>
    </w:p>
    <w:p w:rsidR="00484240" w:rsidRDefault="00484240" w:rsidP="002E52B6">
      <w:pPr>
        <w:pStyle w:val="Body2"/>
        <w:spacing w:after="0"/>
        <w:ind w:left="0"/>
      </w:pPr>
    </w:p>
    <w:p w:rsidR="00484240" w:rsidRDefault="00484240" w:rsidP="003E5B8C">
      <w:pPr>
        <w:pStyle w:val="Body3"/>
      </w:pPr>
      <w:r>
        <w:lastRenderedPageBreak/>
        <w:t xml:space="preserve">When entering the </w:t>
      </w:r>
      <w:r w:rsidRPr="00484240">
        <w:rPr>
          <w:color w:val="E36C0A" w:themeColor="accent6" w:themeShade="BF"/>
        </w:rPr>
        <w:t>Credit Card Number</w:t>
      </w:r>
      <w:r>
        <w:t>, a text box appears stating the following:</w:t>
      </w:r>
    </w:p>
    <w:p w:rsidR="00EB549D" w:rsidRPr="003E5B8C" w:rsidRDefault="00484240" w:rsidP="003E5B8C">
      <w:pPr>
        <w:jc w:val="center"/>
      </w:pPr>
      <w:r w:rsidRPr="003E5B8C">
        <w:rPr>
          <w:noProof/>
        </w:rPr>
        <w:drawing>
          <wp:inline distT="0" distB="0" distL="0" distR="0" wp14:anchorId="05DF75AA" wp14:editId="68B1A1DE">
            <wp:extent cx="1964055" cy="767715"/>
            <wp:effectExtent l="19050" t="0" r="0" b="0"/>
            <wp:docPr id="2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1964055" cy="767715"/>
                    </a:xfrm>
                    <a:prstGeom prst="rect">
                      <a:avLst/>
                    </a:prstGeom>
                    <a:noFill/>
                    <a:ln w="9525">
                      <a:noFill/>
                      <a:miter lim="800000"/>
                      <a:headEnd/>
                      <a:tailEnd/>
                    </a:ln>
                  </pic:spPr>
                </pic:pic>
              </a:graphicData>
            </a:graphic>
          </wp:inline>
        </w:drawing>
      </w:r>
      <w:bookmarkStart w:id="2080" w:name="_Toc271790765"/>
    </w:p>
    <w:p w:rsidR="00EB549D" w:rsidDel="00336FCC" w:rsidRDefault="00EB549D" w:rsidP="00463E9A">
      <w:pPr>
        <w:pStyle w:val="Heading3"/>
        <w:rPr>
          <w:del w:id="2081" w:author="Stephen Adams" w:date="2011-07-11T14:18:00Z"/>
        </w:rPr>
      </w:pPr>
      <w:bookmarkStart w:id="2082" w:name="_Toc292202328"/>
      <w:bookmarkStart w:id="2083" w:name="_Toc298247639"/>
      <w:bookmarkStart w:id="2084" w:name="_Toc303757571"/>
      <w:del w:id="2085" w:author="Stephen Adams" w:date="2011-07-11T14:18:00Z">
        <w:r w:rsidDel="00336FCC">
          <w:delText>Patient Self-Pay – Wire Transfer</w:delText>
        </w:r>
        <w:bookmarkEnd w:id="2080"/>
        <w:bookmarkEnd w:id="2082"/>
        <w:bookmarkEnd w:id="2083"/>
        <w:bookmarkEnd w:id="2084"/>
      </w:del>
    </w:p>
    <w:p w:rsidR="00EB549D" w:rsidDel="00336FCC" w:rsidRDefault="00EB549D" w:rsidP="00EB549D">
      <w:pPr>
        <w:pStyle w:val="Body2"/>
        <w:spacing w:after="0"/>
        <w:ind w:left="0"/>
        <w:rPr>
          <w:del w:id="2086" w:author="Stephen Adams" w:date="2011-07-11T14:18:00Z"/>
        </w:rPr>
      </w:pPr>
      <w:del w:id="2087" w:author="Stephen Adams" w:date="2011-07-11T14:18:00Z">
        <w:r w:rsidDel="00336FCC">
          <w:delText xml:space="preserve">The </w:delText>
        </w:r>
        <w:r w:rsidR="00996DCF" w:rsidRPr="00996DCF" w:rsidDel="00336FCC">
          <w:rPr>
            <w:color w:val="E36C0A" w:themeColor="accent6" w:themeShade="BF"/>
          </w:rPr>
          <w:delText>Billing</w:delText>
        </w:r>
        <w:r w:rsidDel="00336FCC">
          <w:delText xml:space="preserve"> page for </w:delText>
        </w:r>
        <w:r w:rsidR="00996DCF" w:rsidRPr="00996DCF" w:rsidDel="00336FCC">
          <w:rPr>
            <w:b/>
            <w:color w:val="E36C0A" w:themeColor="accent6" w:themeShade="BF"/>
          </w:rPr>
          <w:delText>Patient Self-Pay – Wire Transfer</w:delText>
        </w:r>
        <w:r w:rsidDel="00336FCC">
          <w:delText xml:space="preserve"> will look like this:</w:delText>
        </w:r>
      </w:del>
    </w:p>
    <w:p w:rsidR="00AB45D6" w:rsidRPr="003E5B8C" w:rsidDel="00336FCC" w:rsidRDefault="003769F2" w:rsidP="003E5B8C">
      <w:pPr>
        <w:rPr>
          <w:del w:id="2088" w:author="Stephen Adams" w:date="2011-07-11T14:18:00Z"/>
          <w:sz w:val="20"/>
        </w:rPr>
      </w:pPr>
      <w:del w:id="2089" w:author="Stephen Adams" w:date="2011-07-11T14:18:00Z">
        <w:r>
          <w:rPr>
            <w:noProof/>
            <w:sz w:val="20"/>
            <w:rPrChange w:id="2090">
              <w:rPr>
                <w:rFonts w:ascii="Arial" w:hAnsi="Arial"/>
                <w:b/>
                <w:noProof/>
                <w:color w:val="0000FF"/>
                <w:sz w:val="20"/>
                <w:u w:val="single"/>
              </w:rPr>
            </w:rPrChange>
          </w:rPr>
          <w:drawing>
            <wp:inline distT="0" distB="0" distL="0" distR="0" wp14:anchorId="019BBAD0" wp14:editId="4E5A6606">
              <wp:extent cx="5886450" cy="4463227"/>
              <wp:effectExtent l="19050" t="19050" r="19050" b="13523"/>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9" cstate="print"/>
                      <a:srcRect/>
                      <a:stretch>
                        <a:fillRect/>
                      </a:stretch>
                    </pic:blipFill>
                    <pic:spPr bwMode="auto">
                      <a:xfrm>
                        <a:off x="0" y="0"/>
                        <a:ext cx="5886450" cy="4463227"/>
                      </a:xfrm>
                      <a:prstGeom prst="rect">
                        <a:avLst/>
                      </a:prstGeom>
                      <a:noFill/>
                      <a:ln w="9525">
                        <a:solidFill>
                          <a:schemeClr val="tx1"/>
                        </a:solidFill>
                        <a:miter lim="800000"/>
                        <a:headEnd/>
                        <a:tailEnd/>
                      </a:ln>
                    </pic:spPr>
                  </pic:pic>
                </a:graphicData>
              </a:graphic>
            </wp:inline>
          </w:drawing>
        </w:r>
      </w:del>
    </w:p>
    <w:p w:rsidR="000139B8" w:rsidDel="00336FCC" w:rsidRDefault="00322952" w:rsidP="003E5B8C">
      <w:pPr>
        <w:pStyle w:val="Body3"/>
        <w:rPr>
          <w:del w:id="2091" w:author="Stephen Adams" w:date="2011-07-11T14:18:00Z"/>
        </w:rPr>
      </w:pPr>
      <w:del w:id="2092" w:author="Stephen Adams" w:date="2011-07-11T14:18:00Z">
        <w:r w:rsidDel="00336FCC">
          <w:delText xml:space="preserve">When the user positions their cursor in the </w:delText>
        </w:r>
        <w:r w:rsidRPr="00612EC3" w:rsidDel="00336FCC">
          <w:rPr>
            <w:color w:val="E36C0A" w:themeColor="accent6" w:themeShade="BF"/>
          </w:rPr>
          <w:delText>Transfer Amount</w:delText>
        </w:r>
        <w:r w:rsidDel="00336FCC">
          <w:delText xml:space="preserve"> field, a yellow text box will appear stating the following:</w:delText>
        </w:r>
      </w:del>
    </w:p>
    <w:p w:rsidR="000139B8" w:rsidRPr="003E5B8C" w:rsidDel="00336FCC" w:rsidRDefault="003769F2" w:rsidP="003E5B8C">
      <w:pPr>
        <w:pStyle w:val="Body3"/>
        <w:rPr>
          <w:del w:id="2093" w:author="Stephen Adams" w:date="2011-07-11T14:18:00Z"/>
        </w:rPr>
      </w:pPr>
      <w:del w:id="2094" w:author="Stephen Adams" w:date="2011-07-11T14:18:00Z">
        <w:r>
          <w:rPr>
            <w:noProof/>
            <w:rPrChange w:id="2095">
              <w:rPr>
                <w:rFonts w:ascii="Arial" w:hAnsi="Arial"/>
                <w:b/>
                <w:noProof/>
                <w:color w:val="0000FF"/>
                <w:u w:val="single"/>
              </w:rPr>
            </w:rPrChange>
          </w:rPr>
          <w:drawing>
            <wp:inline distT="0" distB="0" distL="0" distR="0" wp14:anchorId="7D08D150" wp14:editId="5652ED43">
              <wp:extent cx="1998345" cy="519430"/>
              <wp:effectExtent l="19050" t="0" r="1905" b="0"/>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1998345" cy="519430"/>
                      </a:xfrm>
                      <a:prstGeom prst="rect">
                        <a:avLst/>
                      </a:prstGeom>
                      <a:noFill/>
                      <a:ln w="9525">
                        <a:noFill/>
                        <a:miter lim="800000"/>
                        <a:headEnd/>
                        <a:tailEnd/>
                      </a:ln>
                    </pic:spPr>
                  </pic:pic>
                </a:graphicData>
              </a:graphic>
            </wp:inline>
          </w:drawing>
        </w:r>
      </w:del>
    </w:p>
    <w:p w:rsidR="003E5B8C" w:rsidRDefault="003E5B8C">
      <w:pPr>
        <w:rPr>
          <w:rFonts w:ascii="Arial" w:hAnsi="Arial"/>
          <w:b/>
        </w:rPr>
      </w:pPr>
      <w:bookmarkStart w:id="2096" w:name="_Toc292202329"/>
    </w:p>
    <w:p w:rsidR="000139B8" w:rsidRDefault="000139B8" w:rsidP="00350D1B">
      <w:pPr>
        <w:pStyle w:val="Heading3"/>
      </w:pPr>
      <w:bookmarkStart w:id="2097" w:name="_Toc303757572"/>
      <w:r>
        <w:t>Bill Account</w:t>
      </w:r>
      <w:bookmarkEnd w:id="2096"/>
      <w:bookmarkEnd w:id="2097"/>
    </w:p>
    <w:p w:rsidR="000139B8" w:rsidRPr="000139B8" w:rsidRDefault="000139B8" w:rsidP="003E5B8C">
      <w:pPr>
        <w:pStyle w:val="Body3"/>
      </w:pPr>
      <w:r w:rsidRPr="00205810">
        <w:t xml:space="preserve">The </w:t>
      </w:r>
      <w:r w:rsidRPr="00996DCF">
        <w:rPr>
          <w:b/>
          <w:color w:val="E36C0A" w:themeColor="accent6" w:themeShade="BF"/>
        </w:rPr>
        <w:t>Billing</w:t>
      </w:r>
      <w:r>
        <w:t xml:space="preserve"> page for </w:t>
      </w:r>
      <w:r>
        <w:rPr>
          <w:b/>
          <w:color w:val="E36C0A" w:themeColor="accent6" w:themeShade="BF"/>
        </w:rPr>
        <w:t>Bill Account</w:t>
      </w:r>
      <w:r w:rsidRPr="00205810">
        <w:t xml:space="preserve"> </w:t>
      </w:r>
      <w:r>
        <w:t>will look</w:t>
      </w:r>
      <w:r w:rsidRPr="00205810">
        <w:t xml:space="preserve"> like this:</w:t>
      </w:r>
    </w:p>
    <w:p w:rsidR="00CF691F" w:rsidRPr="003E5B8C" w:rsidRDefault="00463E9A" w:rsidP="003E5B8C">
      <w:r w:rsidRPr="003E5B8C">
        <w:rPr>
          <w:noProof/>
        </w:rPr>
        <w:lastRenderedPageBreak/>
        <w:drawing>
          <wp:inline distT="0" distB="0" distL="0" distR="0" wp14:anchorId="4664FF47" wp14:editId="2BA21BC3">
            <wp:extent cx="5209143" cy="3099238"/>
            <wp:effectExtent l="19050" t="19050" r="10557" b="24962"/>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cstate="print"/>
                    <a:srcRect/>
                    <a:stretch>
                      <a:fillRect/>
                    </a:stretch>
                  </pic:blipFill>
                  <pic:spPr bwMode="auto">
                    <a:xfrm>
                      <a:off x="0" y="0"/>
                      <a:ext cx="5209143" cy="3099238"/>
                    </a:xfrm>
                    <a:prstGeom prst="rect">
                      <a:avLst/>
                    </a:prstGeom>
                    <a:noFill/>
                    <a:ln w="9525">
                      <a:solidFill>
                        <a:schemeClr val="tx1"/>
                      </a:solidFill>
                      <a:miter lim="800000"/>
                      <a:headEnd/>
                      <a:tailEnd/>
                    </a:ln>
                  </pic:spPr>
                </pic:pic>
              </a:graphicData>
            </a:graphic>
          </wp:inline>
        </w:drawing>
      </w:r>
    </w:p>
    <w:p w:rsidR="000139B8" w:rsidRDefault="000139B8" w:rsidP="00CF691F">
      <w:pPr>
        <w:rPr>
          <w:sz w:val="20"/>
        </w:rPr>
      </w:pPr>
    </w:p>
    <w:p w:rsidR="000139B8" w:rsidRDefault="000139B8" w:rsidP="00CF691F">
      <w:pPr>
        <w:rPr>
          <w:sz w:val="20"/>
        </w:rPr>
      </w:pPr>
      <w:r>
        <w:rPr>
          <w:sz w:val="20"/>
        </w:rPr>
        <w:t xml:space="preserve">When </w:t>
      </w:r>
      <w:r w:rsidRPr="000139B8">
        <w:rPr>
          <w:color w:val="E36C0A" w:themeColor="accent6" w:themeShade="BF"/>
          <w:sz w:val="20"/>
        </w:rPr>
        <w:t>Bill Account</w:t>
      </w:r>
      <w:r>
        <w:rPr>
          <w:sz w:val="20"/>
        </w:rPr>
        <w:t xml:space="preserve"> is selected, the following text box appears:</w:t>
      </w:r>
    </w:p>
    <w:p w:rsidR="000139B8" w:rsidRPr="000139B8" w:rsidRDefault="000139B8" w:rsidP="00CF691F">
      <w:pPr>
        <w:rPr>
          <w:i/>
          <w:sz w:val="20"/>
        </w:rPr>
      </w:pPr>
    </w:p>
    <w:p w:rsidR="000139B8" w:rsidRPr="003E5B8C" w:rsidRDefault="000139B8" w:rsidP="003E5B8C">
      <w:pPr>
        <w:rPr>
          <w:sz w:val="20"/>
        </w:rPr>
      </w:pPr>
      <w:r w:rsidRPr="003E5B8C">
        <w:rPr>
          <w:noProof/>
          <w:sz w:val="20"/>
        </w:rPr>
        <w:drawing>
          <wp:inline distT="0" distB="0" distL="0" distR="0" wp14:anchorId="050FE0EF" wp14:editId="4D34E32D">
            <wp:extent cx="5734685" cy="372745"/>
            <wp:effectExtent l="19050" t="0" r="0" b="0"/>
            <wp:docPr id="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srcRect/>
                    <a:stretch>
                      <a:fillRect/>
                    </a:stretch>
                  </pic:blipFill>
                  <pic:spPr bwMode="auto">
                    <a:xfrm>
                      <a:off x="0" y="0"/>
                      <a:ext cx="5734685" cy="372745"/>
                    </a:xfrm>
                    <a:prstGeom prst="rect">
                      <a:avLst/>
                    </a:prstGeom>
                    <a:noFill/>
                    <a:ln w="9525">
                      <a:noFill/>
                      <a:miter lim="800000"/>
                      <a:headEnd/>
                      <a:tailEnd/>
                    </a:ln>
                  </pic:spPr>
                </pic:pic>
              </a:graphicData>
            </a:graphic>
          </wp:inline>
        </w:drawing>
      </w:r>
    </w:p>
    <w:p w:rsidR="003E5B8C" w:rsidRDefault="003E5B8C">
      <w:pPr>
        <w:rPr>
          <w:rFonts w:ascii="Arial" w:hAnsi="Arial"/>
          <w:b/>
        </w:rPr>
      </w:pPr>
      <w:bookmarkStart w:id="2098" w:name="_Toc292202330"/>
      <w:r>
        <w:br w:type="page"/>
      </w:r>
    </w:p>
    <w:p w:rsidR="000139B8" w:rsidRDefault="000139B8" w:rsidP="00350D1B">
      <w:pPr>
        <w:pStyle w:val="Heading3"/>
      </w:pPr>
      <w:bookmarkStart w:id="2099" w:name="_Toc303757573"/>
      <w:r>
        <w:lastRenderedPageBreak/>
        <w:t>Uninsured Patient</w:t>
      </w:r>
      <w:bookmarkEnd w:id="2098"/>
      <w:bookmarkEnd w:id="2099"/>
    </w:p>
    <w:p w:rsidR="00CF691F" w:rsidRPr="00205810" w:rsidRDefault="00CF691F" w:rsidP="003E5B8C">
      <w:pPr>
        <w:pStyle w:val="Body3"/>
      </w:pPr>
      <w:r w:rsidRPr="00205810">
        <w:t xml:space="preserve">The </w:t>
      </w:r>
      <w:r w:rsidR="00996DCF" w:rsidRPr="00996DCF">
        <w:rPr>
          <w:b/>
          <w:color w:val="E36C0A" w:themeColor="accent6" w:themeShade="BF"/>
        </w:rPr>
        <w:t>Billing</w:t>
      </w:r>
      <w:r>
        <w:t xml:space="preserve"> page for </w:t>
      </w:r>
      <w:r w:rsidR="00996DCF" w:rsidRPr="00996DCF">
        <w:rPr>
          <w:b/>
          <w:color w:val="E36C0A" w:themeColor="accent6" w:themeShade="BF"/>
        </w:rPr>
        <w:t>Uninsured Patient</w:t>
      </w:r>
      <w:r w:rsidRPr="00205810">
        <w:t xml:space="preserve"> </w:t>
      </w:r>
      <w:r>
        <w:t>will look</w:t>
      </w:r>
      <w:r w:rsidRPr="00205810">
        <w:t xml:space="preserve"> like this:</w:t>
      </w:r>
    </w:p>
    <w:p w:rsidR="00CF691F" w:rsidRDefault="00463E9A" w:rsidP="000139B8">
      <w:r>
        <w:rPr>
          <w:noProof/>
        </w:rPr>
        <w:drawing>
          <wp:inline distT="0" distB="0" distL="0" distR="0" wp14:anchorId="00FC1197" wp14:editId="613B71F8">
            <wp:extent cx="5262825" cy="3241410"/>
            <wp:effectExtent l="19050" t="19050" r="14025" b="161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cstate="print"/>
                    <a:srcRect/>
                    <a:stretch>
                      <a:fillRect/>
                    </a:stretch>
                  </pic:blipFill>
                  <pic:spPr bwMode="auto">
                    <a:xfrm>
                      <a:off x="0" y="0"/>
                      <a:ext cx="5262825" cy="3241410"/>
                    </a:xfrm>
                    <a:prstGeom prst="rect">
                      <a:avLst/>
                    </a:prstGeom>
                    <a:noFill/>
                    <a:ln w="9525">
                      <a:solidFill>
                        <a:schemeClr val="tx1"/>
                      </a:solidFill>
                      <a:miter lim="800000"/>
                      <a:headEnd/>
                      <a:tailEnd/>
                    </a:ln>
                  </pic:spPr>
                </pic:pic>
              </a:graphicData>
            </a:graphic>
          </wp:inline>
        </w:drawing>
      </w:r>
    </w:p>
    <w:p w:rsidR="000139B8" w:rsidRDefault="000139B8" w:rsidP="000139B8"/>
    <w:p w:rsidR="000139B8" w:rsidRDefault="000139B8" w:rsidP="000139B8">
      <w:pPr>
        <w:rPr>
          <w:sz w:val="20"/>
        </w:rPr>
      </w:pPr>
      <w:r w:rsidRPr="000139B8">
        <w:rPr>
          <w:sz w:val="20"/>
        </w:rPr>
        <w:t>When uninsured patient is selected, the following text box appears:</w:t>
      </w:r>
    </w:p>
    <w:p w:rsidR="000139B8" w:rsidRPr="000139B8" w:rsidRDefault="000139B8" w:rsidP="000139B8">
      <w:pPr>
        <w:rPr>
          <w:sz w:val="20"/>
        </w:rPr>
      </w:pPr>
    </w:p>
    <w:p w:rsidR="000139B8" w:rsidRDefault="000139B8" w:rsidP="000139B8">
      <w:r>
        <w:rPr>
          <w:noProof/>
        </w:rPr>
        <w:drawing>
          <wp:inline distT="0" distB="0" distL="0" distR="0" wp14:anchorId="40902610" wp14:editId="7511197D">
            <wp:extent cx="5757545" cy="553085"/>
            <wp:effectExtent l="19050" t="0" r="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757545" cy="553085"/>
                    </a:xfrm>
                    <a:prstGeom prst="rect">
                      <a:avLst/>
                    </a:prstGeom>
                    <a:noFill/>
                    <a:ln w="9525">
                      <a:noFill/>
                      <a:miter lim="800000"/>
                      <a:headEnd/>
                      <a:tailEnd/>
                    </a:ln>
                  </pic:spPr>
                </pic:pic>
              </a:graphicData>
            </a:graphic>
          </wp:inline>
        </w:drawing>
      </w:r>
    </w:p>
    <w:p w:rsidR="00B9172B" w:rsidRPr="00B9172B" w:rsidRDefault="00B9172B" w:rsidP="000139B8">
      <w:pPr>
        <w:rPr>
          <w:color w:val="E36C0A" w:themeColor="accent6" w:themeShade="BF"/>
          <w:sz w:val="20"/>
        </w:rPr>
      </w:pPr>
      <w:r w:rsidRPr="00B9172B">
        <w:rPr>
          <w:color w:val="E36C0A" w:themeColor="accent6" w:themeShade="BF"/>
          <w:sz w:val="20"/>
        </w:rPr>
        <w:t>A Customer Service Representative from Genomic Health will contact your office regarding payment options for your patient.</w:t>
      </w:r>
    </w:p>
    <w:p w:rsidR="003E5B8C" w:rsidRDefault="003E5B8C">
      <w:pPr>
        <w:rPr>
          <w:rFonts w:ascii="Arial" w:hAnsi="Arial"/>
          <w:b/>
        </w:rPr>
      </w:pPr>
      <w:bookmarkStart w:id="2100" w:name="_Toc292202331"/>
      <w:r>
        <w:br w:type="page"/>
      </w:r>
    </w:p>
    <w:p w:rsidR="00CF691F" w:rsidRPr="00E13F57" w:rsidDel="002D3C75" w:rsidRDefault="00CF691F" w:rsidP="00350D1B">
      <w:pPr>
        <w:pStyle w:val="Heading3"/>
        <w:rPr>
          <w:del w:id="2101" w:author="Stephen Adams" w:date="2011-09-14T11:21:00Z"/>
        </w:rPr>
      </w:pPr>
      <w:bookmarkStart w:id="2102" w:name="_Toc303757574"/>
      <w:del w:id="2103" w:author="Stephen Adams" w:date="2011-09-14T11:21:00Z">
        <w:r w:rsidDel="002D3C75">
          <w:lastRenderedPageBreak/>
          <w:delText>CARE Survey</w:delText>
        </w:r>
        <w:r w:rsidR="00484240" w:rsidDel="002D3C75">
          <w:delText xml:space="preserve"> – for Colon Only</w:delText>
        </w:r>
        <w:bookmarkEnd w:id="2100"/>
        <w:bookmarkEnd w:id="2102"/>
      </w:del>
    </w:p>
    <w:p w:rsidR="00CF691F" w:rsidRPr="004A034E" w:rsidDel="002D3C75" w:rsidRDefault="00CF691F" w:rsidP="003E5B8C">
      <w:pPr>
        <w:pStyle w:val="Body3"/>
        <w:rPr>
          <w:del w:id="2104" w:author="Stephen Adams" w:date="2011-09-14T11:21:00Z"/>
        </w:rPr>
      </w:pPr>
      <w:del w:id="2105" w:author="Stephen Adams" w:date="2011-09-14T11:21:00Z">
        <w:r w:rsidRPr="004A034E" w:rsidDel="002D3C75">
          <w:delText xml:space="preserve">The </w:delText>
        </w:r>
        <w:r w:rsidR="00996DCF" w:rsidRPr="00996DCF" w:rsidDel="002D3C75">
          <w:rPr>
            <w:b/>
            <w:color w:val="E36C0A" w:themeColor="accent6" w:themeShade="BF"/>
          </w:rPr>
          <w:delText>Billing</w:delText>
        </w:r>
        <w:r w:rsidDel="002D3C75">
          <w:delText xml:space="preserve"> page for </w:delText>
        </w:r>
        <w:r w:rsidR="00996DCF" w:rsidRPr="00996DCF" w:rsidDel="002D3C75">
          <w:rPr>
            <w:b/>
            <w:color w:val="E36C0A" w:themeColor="accent6" w:themeShade="BF"/>
          </w:rPr>
          <w:delText>CARE Survey</w:delText>
        </w:r>
        <w:r w:rsidRPr="004A034E" w:rsidDel="002D3C75">
          <w:delText xml:space="preserve"> </w:delText>
        </w:r>
        <w:r w:rsidDel="002D3C75">
          <w:delText>will look</w:delText>
        </w:r>
        <w:r w:rsidRPr="004A034E" w:rsidDel="002D3C75">
          <w:delText xml:space="preserve"> like this:</w:delText>
        </w:r>
      </w:del>
    </w:p>
    <w:p w:rsidR="00CF691F" w:rsidDel="002D3C75" w:rsidRDefault="00463E9A" w:rsidP="00CF691F">
      <w:pPr>
        <w:rPr>
          <w:del w:id="2106" w:author="Stephen Adams" w:date="2011-09-14T11:21:00Z"/>
        </w:rPr>
      </w:pPr>
      <w:del w:id="2107" w:author="Stephen Adams" w:date="2011-09-14T11:21:00Z">
        <w:r w:rsidDel="002D3C75">
          <w:rPr>
            <w:noProof/>
          </w:rPr>
          <w:drawing>
            <wp:inline distT="0" distB="0" distL="0" distR="0" wp14:anchorId="2C0BBCE8" wp14:editId="595AEAB8">
              <wp:extent cx="5886450" cy="3515914"/>
              <wp:effectExtent l="19050" t="19050" r="19050" b="27386"/>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5" cstate="print"/>
                      <a:srcRect/>
                      <a:stretch>
                        <a:fillRect/>
                      </a:stretch>
                    </pic:blipFill>
                    <pic:spPr bwMode="auto">
                      <a:xfrm>
                        <a:off x="0" y="0"/>
                        <a:ext cx="5886450" cy="3515914"/>
                      </a:xfrm>
                      <a:prstGeom prst="rect">
                        <a:avLst/>
                      </a:prstGeom>
                      <a:noFill/>
                      <a:ln w="9525">
                        <a:solidFill>
                          <a:schemeClr val="tx1"/>
                        </a:solidFill>
                        <a:miter lim="800000"/>
                        <a:headEnd/>
                        <a:tailEnd/>
                      </a:ln>
                    </pic:spPr>
                  </pic:pic>
                </a:graphicData>
              </a:graphic>
            </wp:inline>
          </w:drawing>
        </w:r>
      </w:del>
    </w:p>
    <w:p w:rsidR="000139B8" w:rsidDel="002D3C75" w:rsidRDefault="000139B8" w:rsidP="00CF691F">
      <w:pPr>
        <w:rPr>
          <w:del w:id="2108" w:author="Stephen Adams" w:date="2011-09-14T11:21:00Z"/>
        </w:rPr>
      </w:pPr>
    </w:p>
    <w:p w:rsidR="000139B8" w:rsidRPr="00966834" w:rsidDel="002D3C75" w:rsidRDefault="000139B8" w:rsidP="00CF691F">
      <w:pPr>
        <w:rPr>
          <w:del w:id="2109" w:author="Stephen Adams" w:date="2011-09-14T11:21:00Z"/>
          <w:sz w:val="20"/>
        </w:rPr>
      </w:pPr>
      <w:del w:id="2110" w:author="Stephen Adams" w:date="2011-09-14T11:21:00Z">
        <w:r w:rsidRPr="00966834" w:rsidDel="002D3C75">
          <w:rPr>
            <w:sz w:val="20"/>
          </w:rPr>
          <w:delText>When CARE Survey is selected, the following text box appears:</w:delText>
        </w:r>
      </w:del>
    </w:p>
    <w:p w:rsidR="000139B8" w:rsidDel="002D3C75" w:rsidRDefault="000139B8" w:rsidP="00CF691F">
      <w:pPr>
        <w:rPr>
          <w:del w:id="2111" w:author="Stephen Adams" w:date="2011-09-14T11:21:00Z"/>
        </w:rPr>
      </w:pPr>
      <w:del w:id="2112" w:author="Stephen Adams" w:date="2011-09-14T11:21:00Z">
        <w:r w:rsidDel="002D3C75">
          <w:rPr>
            <w:noProof/>
          </w:rPr>
          <w:drawing>
            <wp:inline distT="0" distB="0" distL="0" distR="0" wp14:anchorId="0FEB77E7" wp14:editId="57639156">
              <wp:extent cx="5746115" cy="372745"/>
              <wp:effectExtent l="19050" t="0" r="6985"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srcRect/>
                      <a:stretch>
                        <a:fillRect/>
                      </a:stretch>
                    </pic:blipFill>
                    <pic:spPr bwMode="auto">
                      <a:xfrm>
                        <a:off x="0" y="0"/>
                        <a:ext cx="5746115" cy="372745"/>
                      </a:xfrm>
                      <a:prstGeom prst="rect">
                        <a:avLst/>
                      </a:prstGeom>
                      <a:noFill/>
                      <a:ln w="9525">
                        <a:noFill/>
                        <a:miter lim="800000"/>
                        <a:headEnd/>
                        <a:tailEnd/>
                      </a:ln>
                    </pic:spPr>
                  </pic:pic>
                </a:graphicData>
              </a:graphic>
            </wp:inline>
          </w:drawing>
        </w:r>
      </w:del>
    </w:p>
    <w:p w:rsidR="00966834" w:rsidRPr="00E26ADE" w:rsidRDefault="00966834" w:rsidP="00CF691F"/>
    <w:p w:rsidR="00981045" w:rsidRPr="00BB66FC" w:rsidRDefault="00981045" w:rsidP="00350D1B">
      <w:pPr>
        <w:pStyle w:val="Heading2"/>
      </w:pPr>
      <w:bookmarkStart w:id="2113" w:name="_Toc271790770"/>
      <w:bookmarkStart w:id="2114" w:name="_Toc292202332"/>
      <w:bookmarkStart w:id="2115" w:name="_Toc303757575"/>
      <w:r w:rsidRPr="00BB66FC">
        <w:t xml:space="preserve">Online Ordering – Options </w:t>
      </w:r>
      <w:bookmarkEnd w:id="2113"/>
      <w:r w:rsidR="00456182">
        <w:t>Tab</w:t>
      </w:r>
      <w:bookmarkEnd w:id="2114"/>
      <w:bookmarkEnd w:id="2115"/>
    </w:p>
    <w:p w:rsidR="00981045" w:rsidRDefault="00981045" w:rsidP="003E5B8C">
      <w:pPr>
        <w:pStyle w:val="Body2"/>
      </w:pPr>
      <w:r w:rsidRPr="00432F70">
        <w:rPr>
          <w:b/>
        </w:rPr>
        <w:t>Purpose</w:t>
      </w:r>
      <w:r w:rsidRPr="00432F70">
        <w:t xml:space="preserve">: </w:t>
      </w:r>
      <w:r w:rsidR="003E5B8C">
        <w:t xml:space="preserve"> </w:t>
      </w:r>
      <w:r w:rsidRPr="00432F70">
        <w:t>The Options page contains information about Benefits Investigation and Specimen Retrieval.</w:t>
      </w:r>
    </w:p>
    <w:tbl>
      <w:tblPr>
        <w:tblStyle w:val="TableGrid"/>
        <w:tblW w:w="0" w:type="auto"/>
        <w:tblInd w:w="198" w:type="dxa"/>
        <w:tblLook w:val="04A0" w:firstRow="1" w:lastRow="0" w:firstColumn="1" w:lastColumn="0" w:noHBand="0" w:noVBand="1"/>
      </w:tblPr>
      <w:tblGrid>
        <w:gridCol w:w="3632"/>
        <w:gridCol w:w="5656"/>
      </w:tblGrid>
      <w:tr w:rsidR="00DB43E1" w:rsidRPr="00EA4DBD" w:rsidTr="003E5B8C">
        <w:trPr>
          <w:tblHeader/>
        </w:trPr>
        <w:tc>
          <w:tcPr>
            <w:tcW w:w="9288" w:type="dxa"/>
            <w:gridSpan w:val="2"/>
            <w:shd w:val="clear" w:color="auto" w:fill="D9D9D9" w:themeFill="background1" w:themeFillShade="D9"/>
          </w:tcPr>
          <w:p w:rsidR="00DB43E1" w:rsidRPr="00EA4DBD" w:rsidRDefault="00DB43E1" w:rsidP="00762E0A">
            <w:pPr>
              <w:pStyle w:val="Body2"/>
              <w:spacing w:before="40" w:after="40"/>
              <w:ind w:left="0"/>
              <w:jc w:val="center"/>
              <w:rPr>
                <w:b/>
              </w:rPr>
            </w:pPr>
            <w:r>
              <w:rPr>
                <w:b/>
              </w:rPr>
              <w:t>Options Tab - Content</w:t>
            </w:r>
          </w:p>
        </w:tc>
      </w:tr>
      <w:tr w:rsidR="00DB43E1" w:rsidRPr="00EA4DBD" w:rsidTr="003E5B8C">
        <w:trPr>
          <w:tblHeader/>
        </w:trPr>
        <w:tc>
          <w:tcPr>
            <w:tcW w:w="3632" w:type="dxa"/>
            <w:shd w:val="clear" w:color="auto" w:fill="D9D9D9" w:themeFill="background1" w:themeFillShade="D9"/>
          </w:tcPr>
          <w:p w:rsidR="00DB43E1" w:rsidRPr="00EA4DBD" w:rsidRDefault="00DB43E1" w:rsidP="00762E0A">
            <w:pPr>
              <w:pStyle w:val="Body2"/>
              <w:spacing w:before="40" w:after="40"/>
              <w:ind w:left="0"/>
              <w:jc w:val="center"/>
              <w:rPr>
                <w:b/>
              </w:rPr>
            </w:pPr>
            <w:r w:rsidRPr="00EA4DBD">
              <w:rPr>
                <w:b/>
              </w:rPr>
              <w:t>Field or Object</w:t>
            </w:r>
          </w:p>
        </w:tc>
        <w:tc>
          <w:tcPr>
            <w:tcW w:w="5656" w:type="dxa"/>
            <w:shd w:val="clear" w:color="auto" w:fill="D9D9D9" w:themeFill="background1" w:themeFillShade="D9"/>
          </w:tcPr>
          <w:p w:rsidR="00DB43E1" w:rsidRPr="00EA4DBD" w:rsidRDefault="00DB43E1" w:rsidP="00762E0A">
            <w:pPr>
              <w:pStyle w:val="Body2"/>
              <w:spacing w:before="40" w:after="40"/>
              <w:ind w:left="0"/>
              <w:jc w:val="center"/>
              <w:rPr>
                <w:b/>
              </w:rPr>
            </w:pPr>
            <w:r w:rsidRPr="00EA4DBD">
              <w:rPr>
                <w:b/>
              </w:rPr>
              <w:t>Label/Content</w:t>
            </w:r>
          </w:p>
        </w:tc>
      </w:tr>
      <w:tr w:rsidR="00DB43E1" w:rsidTr="003E5B8C">
        <w:tc>
          <w:tcPr>
            <w:tcW w:w="3632" w:type="dxa"/>
          </w:tcPr>
          <w:p w:rsidR="00DB43E1" w:rsidRDefault="00DB43E1" w:rsidP="00762E0A">
            <w:pPr>
              <w:pStyle w:val="Body2"/>
              <w:spacing w:before="40" w:after="40"/>
              <w:ind w:left="0"/>
            </w:pPr>
            <w:r w:rsidRPr="00BD0780">
              <w:t xml:space="preserve">Browser </w:t>
            </w:r>
            <w:r>
              <w:t>window title</w:t>
            </w:r>
          </w:p>
        </w:tc>
        <w:tc>
          <w:tcPr>
            <w:tcW w:w="5656" w:type="dxa"/>
          </w:tcPr>
          <w:p w:rsidR="00DB43E1" w:rsidRPr="00EA4DBD" w:rsidRDefault="00DB43E1" w:rsidP="00762E0A">
            <w:pPr>
              <w:pStyle w:val="Body2"/>
              <w:spacing w:before="40" w:after="40"/>
              <w:ind w:left="0"/>
              <w:rPr>
                <w:color w:val="E36C0A" w:themeColor="accent6" w:themeShade="BF"/>
              </w:rPr>
            </w:pPr>
            <w:r>
              <w:rPr>
                <w:color w:val="E36C0A" w:themeColor="accent6" w:themeShade="BF"/>
              </w:rPr>
              <w:t>Options</w:t>
            </w:r>
          </w:p>
        </w:tc>
      </w:tr>
      <w:tr w:rsidR="00DB43E1" w:rsidTr="003E5B8C">
        <w:tc>
          <w:tcPr>
            <w:tcW w:w="3632" w:type="dxa"/>
          </w:tcPr>
          <w:p w:rsidR="00DB43E1" w:rsidRDefault="00DB43E1" w:rsidP="00762E0A">
            <w:pPr>
              <w:pStyle w:val="Body2"/>
              <w:spacing w:before="40" w:after="40"/>
              <w:ind w:left="0"/>
            </w:pPr>
            <w:r>
              <w:t>Banner</w:t>
            </w:r>
            <w:r w:rsidRPr="00E85ADB">
              <w:t xml:space="preserve"> title - Colon</w:t>
            </w:r>
          </w:p>
        </w:tc>
        <w:tc>
          <w:tcPr>
            <w:tcW w:w="5656" w:type="dxa"/>
          </w:tcPr>
          <w:p w:rsidR="00DB43E1" w:rsidRDefault="00DB43E1" w:rsidP="00762E0A">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Colon</w:t>
            </w:r>
            <w:del w:id="2116" w:author="Stephen Adams" w:date="2011-07-28T10:45:00Z">
              <w:r w:rsidDel="00FD72B2">
                <w:rPr>
                  <w:color w:val="E36C0A" w:themeColor="accent6" w:themeShade="BF"/>
                </w:rPr>
                <w:delText>:</w:delText>
              </w:r>
            </w:del>
            <w:r>
              <w:rPr>
                <w:color w:val="E36C0A" w:themeColor="accent6" w:themeShade="BF"/>
              </w:rPr>
              <w:t xml:space="preserve"> </w:t>
            </w:r>
            <w:ins w:id="2117" w:author="Stephen Adams" w:date="2011-07-11T14:19:00Z">
              <w:r w:rsidR="00336FCC">
                <w:rPr>
                  <w:color w:val="E36C0A" w:themeColor="accent6" w:themeShade="BF"/>
                </w:rPr>
                <w:t>(Test Type)</w:t>
              </w:r>
            </w:ins>
            <w:ins w:id="2118" w:author="Stephen Adams" w:date="2011-07-28T10:45:00Z">
              <w:r w:rsidR="00FD72B2">
                <w:rPr>
                  <w:color w:val="E36C0A" w:themeColor="accent6" w:themeShade="BF"/>
                </w:rPr>
                <w:t>:</w:t>
              </w:r>
            </w:ins>
            <w:ins w:id="2119" w:author="Stephen Adams" w:date="2011-07-11T14:19:00Z">
              <w:r w:rsidR="00336FCC">
                <w:rPr>
                  <w:color w:val="E36C0A" w:themeColor="accent6" w:themeShade="BF"/>
                </w:rPr>
                <w:t xml:space="preserve"> </w:t>
              </w:r>
            </w:ins>
            <w:r>
              <w:rPr>
                <w:color w:val="E36C0A" w:themeColor="accent6" w:themeShade="BF"/>
              </w:rPr>
              <w:t>Patient Name (if available)</w:t>
            </w:r>
          </w:p>
        </w:tc>
      </w:tr>
      <w:tr w:rsidR="00DB43E1" w:rsidTr="003E5B8C">
        <w:tc>
          <w:tcPr>
            <w:tcW w:w="3632" w:type="dxa"/>
          </w:tcPr>
          <w:p w:rsidR="00DB43E1" w:rsidRDefault="00DB43E1" w:rsidP="00762E0A">
            <w:pPr>
              <w:pStyle w:val="Body2"/>
              <w:spacing w:before="40" w:after="40"/>
              <w:ind w:left="0"/>
            </w:pPr>
            <w:r w:rsidRPr="00E85ADB">
              <w:t>Banner title</w:t>
            </w:r>
            <w:r>
              <w:t xml:space="preserve"> – Breast</w:t>
            </w:r>
          </w:p>
        </w:tc>
        <w:tc>
          <w:tcPr>
            <w:tcW w:w="5656" w:type="dxa"/>
          </w:tcPr>
          <w:p w:rsidR="00DB43E1" w:rsidRPr="00EA4DBD" w:rsidRDefault="00DB43E1" w:rsidP="00762E0A">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Breast</w:t>
            </w:r>
            <w:del w:id="2120" w:author="Stephen Adams" w:date="2011-07-28T10:45:00Z">
              <w:r w:rsidDel="00FD72B2">
                <w:rPr>
                  <w:color w:val="E36C0A" w:themeColor="accent6" w:themeShade="BF"/>
                </w:rPr>
                <w:delText>:</w:delText>
              </w:r>
            </w:del>
            <w:r>
              <w:rPr>
                <w:color w:val="E36C0A" w:themeColor="accent6" w:themeShade="BF"/>
              </w:rPr>
              <w:t xml:space="preserve"> </w:t>
            </w:r>
            <w:ins w:id="2121" w:author="Stephen Adams" w:date="2011-07-11T14:19:00Z">
              <w:r w:rsidR="00336FCC">
                <w:rPr>
                  <w:color w:val="E36C0A" w:themeColor="accent6" w:themeShade="BF"/>
                </w:rPr>
                <w:t>(Test Type)</w:t>
              </w:r>
            </w:ins>
            <w:ins w:id="2122" w:author="Stephen Adams" w:date="2011-07-28T10:45:00Z">
              <w:r w:rsidR="00FD72B2">
                <w:rPr>
                  <w:color w:val="E36C0A" w:themeColor="accent6" w:themeShade="BF"/>
                </w:rPr>
                <w:t>:</w:t>
              </w:r>
            </w:ins>
            <w:ins w:id="2123" w:author="Stephen Adams" w:date="2011-07-11T14:19:00Z">
              <w:r w:rsidR="00336FCC">
                <w:rPr>
                  <w:color w:val="E36C0A" w:themeColor="accent6" w:themeShade="BF"/>
                </w:rPr>
                <w:t xml:space="preserve"> </w:t>
              </w:r>
            </w:ins>
            <w:r>
              <w:rPr>
                <w:color w:val="E36C0A" w:themeColor="accent6" w:themeShade="BF"/>
              </w:rPr>
              <w:t>Patient Name (if available)</w:t>
            </w:r>
          </w:p>
        </w:tc>
      </w:tr>
      <w:tr w:rsidR="00DB43E1" w:rsidRPr="00EA4DBD" w:rsidTr="003E5B8C">
        <w:trPr>
          <w:tblHeader/>
        </w:trPr>
        <w:tc>
          <w:tcPr>
            <w:tcW w:w="9288" w:type="dxa"/>
            <w:gridSpan w:val="2"/>
            <w:shd w:val="clear" w:color="auto" w:fill="D9D9D9" w:themeFill="background1" w:themeFillShade="D9"/>
          </w:tcPr>
          <w:p w:rsidR="00DB43E1" w:rsidRPr="00EA4DBD" w:rsidRDefault="00DB43E1" w:rsidP="00762E0A">
            <w:pPr>
              <w:pStyle w:val="Body2"/>
              <w:spacing w:before="40" w:after="40"/>
              <w:ind w:left="0"/>
              <w:jc w:val="center"/>
              <w:rPr>
                <w:b/>
              </w:rPr>
            </w:pPr>
            <w:r>
              <w:rPr>
                <w:b/>
              </w:rPr>
              <w:t>Options Tab - Content</w:t>
            </w:r>
          </w:p>
        </w:tc>
      </w:tr>
      <w:tr w:rsidR="00DB43E1" w:rsidRPr="00EA4DBD" w:rsidTr="003E5B8C">
        <w:trPr>
          <w:tblHeader/>
        </w:trPr>
        <w:tc>
          <w:tcPr>
            <w:tcW w:w="3632" w:type="dxa"/>
            <w:shd w:val="clear" w:color="auto" w:fill="D9D9D9" w:themeFill="background1" w:themeFillShade="D9"/>
          </w:tcPr>
          <w:p w:rsidR="00DB43E1" w:rsidRPr="00EA4DBD" w:rsidRDefault="00DB43E1" w:rsidP="00762E0A">
            <w:pPr>
              <w:pStyle w:val="Body2"/>
              <w:spacing w:before="40" w:after="40"/>
              <w:ind w:left="0"/>
              <w:jc w:val="center"/>
              <w:rPr>
                <w:b/>
              </w:rPr>
            </w:pPr>
            <w:r w:rsidRPr="00EA4DBD">
              <w:rPr>
                <w:b/>
              </w:rPr>
              <w:t>Field or Object</w:t>
            </w:r>
          </w:p>
        </w:tc>
        <w:tc>
          <w:tcPr>
            <w:tcW w:w="5656" w:type="dxa"/>
            <w:shd w:val="clear" w:color="auto" w:fill="D9D9D9" w:themeFill="background1" w:themeFillShade="D9"/>
          </w:tcPr>
          <w:p w:rsidR="00DB43E1" w:rsidRPr="00EA4DBD" w:rsidRDefault="00DB43E1" w:rsidP="00762E0A">
            <w:pPr>
              <w:pStyle w:val="Body2"/>
              <w:spacing w:before="40" w:after="40"/>
              <w:ind w:left="0"/>
              <w:jc w:val="center"/>
              <w:rPr>
                <w:b/>
              </w:rPr>
            </w:pPr>
            <w:r w:rsidRPr="00EA4DBD">
              <w:rPr>
                <w:b/>
              </w:rPr>
              <w:t>Label/Content</w:t>
            </w:r>
          </w:p>
        </w:tc>
      </w:tr>
      <w:tr w:rsidR="00DB43E1" w:rsidTr="003E5B8C">
        <w:tc>
          <w:tcPr>
            <w:tcW w:w="3632" w:type="dxa"/>
          </w:tcPr>
          <w:p w:rsidR="00DB43E1" w:rsidRDefault="00DB43E1" w:rsidP="00762E0A">
            <w:pPr>
              <w:pStyle w:val="Body2"/>
              <w:spacing w:before="40" w:after="40"/>
              <w:ind w:left="0"/>
            </w:pPr>
            <w:r w:rsidRPr="00BD0780">
              <w:t xml:space="preserve">Browser </w:t>
            </w:r>
            <w:r>
              <w:t>window title</w:t>
            </w:r>
          </w:p>
        </w:tc>
        <w:tc>
          <w:tcPr>
            <w:tcW w:w="5656" w:type="dxa"/>
          </w:tcPr>
          <w:p w:rsidR="00DB43E1" w:rsidRPr="00EA4DBD" w:rsidRDefault="00DB43E1" w:rsidP="00762E0A">
            <w:pPr>
              <w:pStyle w:val="Body2"/>
              <w:spacing w:before="40" w:after="40"/>
              <w:ind w:left="0"/>
              <w:rPr>
                <w:color w:val="E36C0A" w:themeColor="accent6" w:themeShade="BF"/>
              </w:rPr>
            </w:pPr>
            <w:proofErr w:type="spellStart"/>
            <w:r>
              <w:rPr>
                <w:color w:val="E36C0A" w:themeColor="accent6" w:themeShade="BF"/>
              </w:rPr>
              <w:t>NewOrderOptions</w:t>
            </w:r>
            <w:proofErr w:type="spellEnd"/>
          </w:p>
        </w:tc>
      </w:tr>
      <w:tr w:rsidR="00DB43E1" w:rsidTr="003E5B8C">
        <w:tc>
          <w:tcPr>
            <w:tcW w:w="3632" w:type="dxa"/>
          </w:tcPr>
          <w:p w:rsidR="00DB43E1" w:rsidRDefault="00DB43E1" w:rsidP="00762E0A">
            <w:pPr>
              <w:pStyle w:val="Body2"/>
              <w:spacing w:before="40" w:after="40"/>
              <w:ind w:left="0"/>
            </w:pPr>
            <w:r>
              <w:t>Banner title</w:t>
            </w:r>
          </w:p>
        </w:tc>
        <w:tc>
          <w:tcPr>
            <w:tcW w:w="5656" w:type="dxa"/>
          </w:tcPr>
          <w:p w:rsidR="00DB43E1" w:rsidRPr="00EA4DBD" w:rsidRDefault="00DB43E1" w:rsidP="00762E0A">
            <w:pPr>
              <w:pStyle w:val="Body2"/>
              <w:spacing w:before="40" w:after="40"/>
              <w:ind w:left="0"/>
              <w:rPr>
                <w:color w:val="E36C0A" w:themeColor="accent6" w:themeShade="BF"/>
              </w:rPr>
            </w:pPr>
            <w:r>
              <w:rPr>
                <w:color w:val="E36C0A" w:themeColor="accent6" w:themeShade="BF"/>
              </w:rPr>
              <w:t>Options</w:t>
            </w:r>
          </w:p>
        </w:tc>
      </w:tr>
    </w:tbl>
    <w:p w:rsidR="00981045" w:rsidRPr="00432F70" w:rsidRDefault="00981045" w:rsidP="00981045">
      <w:pPr>
        <w:rPr>
          <w:sz w:val="20"/>
        </w:rPr>
      </w:pPr>
    </w:p>
    <w:p w:rsidR="003E5B8C" w:rsidRDefault="003E5B8C">
      <w:pPr>
        <w:rPr>
          <w:sz w:val="20"/>
        </w:rPr>
      </w:pPr>
      <w:r>
        <w:br w:type="page"/>
      </w:r>
    </w:p>
    <w:p w:rsidR="00981045" w:rsidRDefault="00981045" w:rsidP="00981045">
      <w:pPr>
        <w:pStyle w:val="Body2"/>
        <w:ind w:left="0"/>
      </w:pPr>
      <w:r>
        <w:lastRenderedPageBreak/>
        <w:t xml:space="preserve">The </w:t>
      </w:r>
      <w:r w:rsidR="00996DCF" w:rsidRPr="00996DCF">
        <w:rPr>
          <w:b/>
          <w:color w:val="E36C0A" w:themeColor="accent6" w:themeShade="BF"/>
        </w:rPr>
        <w:t>Options</w:t>
      </w:r>
      <w:r>
        <w:t xml:space="preserve"> page of Online Ordering will look like this:</w:t>
      </w:r>
    </w:p>
    <w:p w:rsidR="00981045" w:rsidRDefault="00AB45D6" w:rsidP="00981045">
      <w:pPr>
        <w:pStyle w:val="Body2"/>
        <w:ind w:left="90"/>
      </w:pPr>
      <w:r>
        <w:rPr>
          <w:noProof/>
        </w:rPr>
        <w:drawing>
          <wp:inline distT="0" distB="0" distL="0" distR="0" wp14:anchorId="21CB87D4" wp14:editId="1826A5F6">
            <wp:extent cx="5736336" cy="5975350"/>
            <wp:effectExtent l="38100" t="19050" r="16764"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7" cstate="print"/>
                    <a:srcRect/>
                    <a:stretch>
                      <a:fillRect/>
                    </a:stretch>
                  </pic:blipFill>
                  <pic:spPr bwMode="auto">
                    <a:xfrm>
                      <a:off x="0" y="0"/>
                      <a:ext cx="5736336" cy="5975350"/>
                    </a:xfrm>
                    <a:prstGeom prst="rect">
                      <a:avLst/>
                    </a:prstGeom>
                    <a:noFill/>
                    <a:ln w="9525">
                      <a:solidFill>
                        <a:schemeClr val="accent1"/>
                      </a:solidFill>
                      <a:miter lim="800000"/>
                      <a:headEnd/>
                      <a:tailEnd/>
                    </a:ln>
                  </pic:spPr>
                </pic:pic>
              </a:graphicData>
            </a:graphic>
          </wp:inline>
        </w:drawing>
      </w:r>
    </w:p>
    <w:p w:rsidR="00966834" w:rsidRDefault="00966834" w:rsidP="00966834">
      <w:pPr>
        <w:rPr>
          <w:sz w:val="20"/>
        </w:rPr>
      </w:pPr>
      <w:r w:rsidRPr="00CA1DE2">
        <w:rPr>
          <w:sz w:val="20"/>
        </w:rPr>
        <w:t>The following fixed text will appear in a yellow box that can be</w:t>
      </w:r>
      <w:r>
        <w:rPr>
          <w:sz w:val="20"/>
        </w:rPr>
        <w:t xml:space="preserve"> closed by the user, if desired:</w:t>
      </w:r>
    </w:p>
    <w:p w:rsidR="00966834" w:rsidRDefault="00966834" w:rsidP="00966834">
      <w:pPr>
        <w:rPr>
          <w:sz w:val="20"/>
        </w:rPr>
      </w:pPr>
    </w:p>
    <w:p w:rsidR="00966834" w:rsidRPr="003E5B8C" w:rsidRDefault="00966834" w:rsidP="003E5B8C">
      <w:pPr>
        <w:rPr>
          <w:sz w:val="20"/>
        </w:rPr>
      </w:pPr>
      <w:r w:rsidRPr="003E5B8C">
        <w:rPr>
          <w:noProof/>
          <w:sz w:val="20"/>
        </w:rPr>
        <w:drawing>
          <wp:inline distT="0" distB="0" distL="0" distR="0" wp14:anchorId="1DB98EF5" wp14:editId="72AE1681">
            <wp:extent cx="5881370" cy="869315"/>
            <wp:effectExtent l="19050" t="0" r="5080"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srcRect/>
                    <a:stretch>
                      <a:fillRect/>
                    </a:stretch>
                  </pic:blipFill>
                  <pic:spPr bwMode="auto">
                    <a:xfrm>
                      <a:off x="0" y="0"/>
                      <a:ext cx="5881370" cy="869315"/>
                    </a:xfrm>
                    <a:prstGeom prst="rect">
                      <a:avLst/>
                    </a:prstGeom>
                    <a:noFill/>
                    <a:ln w="9525">
                      <a:noFill/>
                      <a:miter lim="800000"/>
                      <a:headEnd/>
                      <a:tailEnd/>
                    </a:ln>
                  </pic:spPr>
                </pic:pic>
              </a:graphicData>
            </a:graphic>
          </wp:inline>
        </w:drawing>
      </w:r>
    </w:p>
    <w:p w:rsidR="00B9172B" w:rsidRPr="00B9172B" w:rsidRDefault="00B9172B" w:rsidP="00981045">
      <w:pPr>
        <w:pStyle w:val="Body2"/>
        <w:ind w:left="90"/>
        <w:rPr>
          <w:color w:val="E36C0A" w:themeColor="accent6" w:themeShade="BF"/>
        </w:rPr>
      </w:pPr>
      <w:r w:rsidRPr="00B9172B">
        <w:rPr>
          <w:color w:val="E36C0A" w:themeColor="accent6" w:themeShade="BF"/>
        </w:rPr>
        <w:t xml:space="preserve">Genomic Health offers additional services to help </w:t>
      </w:r>
      <w:r w:rsidR="00420E50">
        <w:rPr>
          <w:color w:val="E36C0A" w:themeColor="accent6" w:themeShade="BF"/>
        </w:rPr>
        <w:t>you and your patient facilitate the processing of your order</w:t>
      </w:r>
      <w:r w:rsidRPr="00B9172B">
        <w:rPr>
          <w:color w:val="E36C0A" w:themeColor="accent6" w:themeShade="BF"/>
        </w:rPr>
        <w:t>:  1) Benefits Investigation and 2) Specimen Retrieval.  To learn more, click on the links below.</w:t>
      </w:r>
    </w:p>
    <w:p w:rsidR="003E5B8C" w:rsidRDefault="003E5B8C">
      <w:pPr>
        <w:rPr>
          <w:sz w:val="20"/>
        </w:rPr>
      </w:pPr>
      <w:r>
        <w:br w:type="page"/>
      </w:r>
    </w:p>
    <w:p w:rsidR="00966834" w:rsidRDefault="00966834" w:rsidP="00981045">
      <w:pPr>
        <w:pStyle w:val="Body2"/>
        <w:ind w:left="90"/>
      </w:pPr>
      <w:r>
        <w:lastRenderedPageBreak/>
        <w:t xml:space="preserve">If the user clicks to learn more about each of the options, the </w:t>
      </w:r>
      <w:proofErr w:type="spellStart"/>
      <w:proofErr w:type="gramStart"/>
      <w:r>
        <w:t>fo</w:t>
      </w:r>
      <w:proofErr w:type="spellEnd"/>
      <w:proofErr w:type="gramEnd"/>
      <w:r w:rsidR="00564B1C">
        <w:t xml:space="preserve"> </w:t>
      </w:r>
      <w:proofErr w:type="spellStart"/>
      <w:r>
        <w:t>llowing</w:t>
      </w:r>
      <w:proofErr w:type="spellEnd"/>
      <w:r>
        <w:t xml:space="preserve"> information will appear:</w:t>
      </w:r>
    </w:p>
    <w:p w:rsidR="00966834" w:rsidRPr="003E5B8C" w:rsidRDefault="00966834" w:rsidP="003E5B8C">
      <w:pPr>
        <w:rPr>
          <w:sz w:val="20"/>
        </w:rPr>
      </w:pPr>
      <w:r w:rsidRPr="003E5B8C">
        <w:rPr>
          <w:noProof/>
          <w:sz w:val="20"/>
        </w:rPr>
        <w:drawing>
          <wp:inline distT="0" distB="0" distL="0" distR="0" wp14:anchorId="1BA25A56" wp14:editId="3E70584E">
            <wp:extent cx="5881370" cy="2020570"/>
            <wp:effectExtent l="19050" t="0" r="508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5881370" cy="2020570"/>
                    </a:xfrm>
                    <a:prstGeom prst="rect">
                      <a:avLst/>
                    </a:prstGeom>
                    <a:noFill/>
                    <a:ln w="9525">
                      <a:noFill/>
                      <a:miter lim="800000"/>
                      <a:headEnd/>
                      <a:tailEnd/>
                    </a:ln>
                  </pic:spPr>
                </pic:pic>
              </a:graphicData>
            </a:graphic>
          </wp:inline>
        </w:drawing>
      </w:r>
    </w:p>
    <w:p w:rsidR="00CE6AF3" w:rsidRDefault="00B9172B" w:rsidP="00CE6AF3">
      <w:pPr>
        <w:pStyle w:val="Body2"/>
        <w:ind w:left="90"/>
        <w:rPr>
          <w:color w:val="E36C0A" w:themeColor="accent6" w:themeShade="BF"/>
        </w:rPr>
      </w:pPr>
      <w:r w:rsidRPr="00062877">
        <w:rPr>
          <w:b/>
          <w:color w:val="E36C0A" w:themeColor="accent6" w:themeShade="BF"/>
        </w:rPr>
        <w:t>Benefits Investigation (BI</w:t>
      </w:r>
      <w:proofErr w:type="gramStart"/>
      <w:r w:rsidRPr="00062877">
        <w:rPr>
          <w:b/>
          <w:color w:val="E36C0A" w:themeColor="accent6" w:themeShade="BF"/>
        </w:rPr>
        <w:t>)</w:t>
      </w:r>
      <w:proofErr w:type="gramEnd"/>
      <w:r w:rsidR="000B011C">
        <w:rPr>
          <w:color w:val="E36C0A" w:themeColor="accent6" w:themeShade="BF"/>
        </w:rPr>
        <w:br/>
      </w:r>
      <w:r w:rsidR="00CE6AF3" w:rsidRPr="008C0E4B">
        <w:rPr>
          <w:color w:val="E36C0A" w:themeColor="accent6" w:themeShade="BF"/>
        </w:rPr>
        <w:t xml:space="preserve">If requested at the time of order, Genomic Health will confirm coverage with the patient’s insurance for the </w:t>
      </w:r>
      <w:proofErr w:type="spellStart"/>
      <w:r w:rsidR="00CE6AF3" w:rsidRPr="008C0E4B">
        <w:rPr>
          <w:color w:val="E36C0A" w:themeColor="accent6" w:themeShade="BF"/>
        </w:rPr>
        <w:t>Oncotype</w:t>
      </w:r>
      <w:proofErr w:type="spellEnd"/>
      <w:r w:rsidR="00CE6AF3" w:rsidRPr="008C0E4B">
        <w:rPr>
          <w:color w:val="E36C0A" w:themeColor="accent6" w:themeShade="BF"/>
        </w:rPr>
        <w:t xml:space="preserve"> DX assay selected.</w:t>
      </w:r>
      <w:r w:rsidR="000B011C">
        <w:rPr>
          <w:color w:val="E36C0A" w:themeColor="accent6" w:themeShade="BF"/>
        </w:rPr>
        <w:br/>
      </w:r>
      <w:r w:rsidR="000B011C" w:rsidRPr="00062877">
        <w:rPr>
          <w:b/>
          <w:color w:val="E36C0A" w:themeColor="accent6" w:themeShade="BF"/>
        </w:rPr>
        <w:br/>
        <w:t>Specimen Retrieval Process</w:t>
      </w:r>
      <w:r w:rsidR="000B011C">
        <w:rPr>
          <w:color w:val="E36C0A" w:themeColor="accent6" w:themeShade="BF"/>
        </w:rPr>
        <w:br/>
      </w:r>
      <w:proofErr w:type="gramStart"/>
      <w:r w:rsidR="00CE6AF3" w:rsidRPr="001E0C0E">
        <w:rPr>
          <w:color w:val="E36C0A" w:themeColor="accent6" w:themeShade="BF"/>
        </w:rPr>
        <w:t>If</w:t>
      </w:r>
      <w:proofErr w:type="gramEnd"/>
      <w:r w:rsidR="00CE6AF3" w:rsidRPr="001E0C0E">
        <w:rPr>
          <w:color w:val="E36C0A" w:themeColor="accent6" w:themeShade="BF"/>
        </w:rPr>
        <w:t xml:space="preserve"> requested at the time of order, Genomic Health will contact pathology directly for retrieval of your patient’s specimen.</w:t>
      </w:r>
      <w:r w:rsidR="00CE6AF3">
        <w:rPr>
          <w:color w:val="E36C0A" w:themeColor="accent6" w:themeShade="BF"/>
        </w:rPr>
        <w:t xml:space="preserve">  For more information on our process, please click here.</w:t>
      </w:r>
    </w:p>
    <w:p w:rsidR="00981045" w:rsidRDefault="00966834" w:rsidP="00062877">
      <w:pPr>
        <w:pStyle w:val="Body2"/>
        <w:ind w:left="90"/>
      </w:pPr>
      <w:r>
        <w:t>If the user clicks “</w:t>
      </w:r>
      <w:r w:rsidRPr="00966834">
        <w:rPr>
          <w:color w:val="E36C0A" w:themeColor="accent6" w:themeShade="BF"/>
        </w:rPr>
        <w:t>click here</w:t>
      </w:r>
      <w:r>
        <w:t xml:space="preserve">” they are taken to the </w:t>
      </w:r>
      <w:r w:rsidRPr="00966834">
        <w:rPr>
          <w:color w:val="E36C0A" w:themeColor="accent6" w:themeShade="BF"/>
        </w:rPr>
        <w:t xml:space="preserve">How </w:t>
      </w:r>
      <w:proofErr w:type="gramStart"/>
      <w:r w:rsidRPr="00966834">
        <w:rPr>
          <w:color w:val="E36C0A" w:themeColor="accent6" w:themeShade="BF"/>
        </w:rPr>
        <w:t>To</w:t>
      </w:r>
      <w:proofErr w:type="gramEnd"/>
      <w:r w:rsidRPr="00966834">
        <w:rPr>
          <w:color w:val="E36C0A" w:themeColor="accent6" w:themeShade="BF"/>
        </w:rPr>
        <w:t xml:space="preserve"> Order </w:t>
      </w:r>
      <w:proofErr w:type="spellStart"/>
      <w:r w:rsidRPr="00966834">
        <w:rPr>
          <w:color w:val="E36C0A" w:themeColor="accent6" w:themeShade="BF"/>
        </w:rPr>
        <w:t>Oncotype</w:t>
      </w:r>
      <w:proofErr w:type="spellEnd"/>
      <w:r w:rsidRPr="00966834">
        <w:rPr>
          <w:color w:val="E36C0A" w:themeColor="accent6" w:themeShade="BF"/>
        </w:rPr>
        <w:t xml:space="preserve"> DX</w:t>
      </w:r>
      <w:r>
        <w:t xml:space="preserve"> page.</w:t>
      </w:r>
    </w:p>
    <w:p w:rsidR="00350D1B" w:rsidRDefault="00350D1B" w:rsidP="00350D1B">
      <w:pPr>
        <w:pStyle w:val="Heading3"/>
      </w:pPr>
      <w:bookmarkStart w:id="2124" w:name="_Toc292202333"/>
      <w:bookmarkStart w:id="2125" w:name="_Toc303757576"/>
      <w:r>
        <w:t>Benefits Investigation</w:t>
      </w:r>
      <w:bookmarkEnd w:id="2124"/>
      <w:bookmarkEnd w:id="2125"/>
      <w:r>
        <w:t xml:space="preserve"> </w:t>
      </w:r>
    </w:p>
    <w:p w:rsidR="00456182" w:rsidRDefault="00456182" w:rsidP="003E5B8C">
      <w:pPr>
        <w:pStyle w:val="Body3"/>
      </w:pPr>
      <w:r>
        <w:t xml:space="preserve">If one of the “YES Investigate” options is selected, the </w:t>
      </w:r>
      <w:r w:rsidR="00996DCF" w:rsidRPr="00996DCF">
        <w:rPr>
          <w:b/>
          <w:color w:val="E36C0A" w:themeColor="accent6" w:themeShade="BF"/>
        </w:rPr>
        <w:t>Statement of Medical Necessity</w:t>
      </w:r>
      <w:r>
        <w:t xml:space="preserve"> section will become visible; otherwise that field will be hidden:</w:t>
      </w:r>
    </w:p>
    <w:p w:rsidR="00456182" w:rsidRPr="003E5B8C" w:rsidRDefault="00AB45D6" w:rsidP="003E5B8C">
      <w:pPr>
        <w:rPr>
          <w:sz w:val="20"/>
        </w:rPr>
      </w:pPr>
      <w:r w:rsidRPr="003E5B8C">
        <w:rPr>
          <w:noProof/>
          <w:sz w:val="20"/>
        </w:rPr>
        <w:drawing>
          <wp:inline distT="0" distB="0" distL="0" distR="0" wp14:anchorId="76F8719D" wp14:editId="342B869A">
            <wp:extent cx="5486400" cy="3024554"/>
            <wp:effectExtent l="19050" t="19050" r="19050" b="23446"/>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0" cstate="print"/>
                    <a:srcRect/>
                    <a:stretch>
                      <a:fillRect/>
                    </a:stretch>
                  </pic:blipFill>
                  <pic:spPr bwMode="auto">
                    <a:xfrm>
                      <a:off x="0" y="0"/>
                      <a:ext cx="5486400" cy="3024554"/>
                    </a:xfrm>
                    <a:prstGeom prst="rect">
                      <a:avLst/>
                    </a:prstGeom>
                    <a:noFill/>
                    <a:ln w="9525">
                      <a:solidFill>
                        <a:schemeClr val="accent1"/>
                      </a:solidFill>
                      <a:miter lim="800000"/>
                      <a:headEnd/>
                      <a:tailEnd/>
                    </a:ln>
                  </pic:spPr>
                </pic:pic>
              </a:graphicData>
            </a:graphic>
          </wp:inline>
        </w:drawing>
      </w:r>
    </w:p>
    <w:p w:rsidR="0009492F" w:rsidRPr="000B011C" w:rsidRDefault="0009492F" w:rsidP="0009492F">
      <w:pPr>
        <w:pStyle w:val="Body2"/>
        <w:ind w:left="0"/>
        <w:rPr>
          <w:color w:val="E36C0A" w:themeColor="accent6" w:themeShade="BF"/>
        </w:rPr>
      </w:pPr>
      <w:r w:rsidRPr="000B011C">
        <w:rPr>
          <w:color w:val="E36C0A" w:themeColor="accent6" w:themeShade="BF"/>
        </w:rPr>
        <w:t>If you would like a Benefits Investigation (BI) for your patient, select the appropriate option below</w:t>
      </w:r>
      <w:r>
        <w:rPr>
          <w:color w:val="E36C0A" w:themeColor="accent6" w:themeShade="BF"/>
        </w:rPr>
        <w:t>.</w:t>
      </w:r>
      <w:r w:rsidRPr="000B011C">
        <w:rPr>
          <w:color w:val="E36C0A" w:themeColor="accent6" w:themeShade="BF"/>
        </w:rPr>
        <w:t xml:space="preserve">  </w:t>
      </w:r>
    </w:p>
    <w:p w:rsidR="0009492F" w:rsidRDefault="0009492F" w:rsidP="0009492F">
      <w:pPr>
        <w:pStyle w:val="Body2"/>
        <w:ind w:left="0"/>
        <w:rPr>
          <w:ins w:id="2126" w:author="sadams" w:date="2011-05-09T13:43:00Z"/>
        </w:rPr>
      </w:pPr>
      <w:ins w:id="2127" w:author="sadams" w:date="2011-05-09T13:43:00Z">
        <w:r>
          <w:t>Colon only:</w:t>
        </w:r>
      </w:ins>
      <w:r w:rsidR="003E5B8C">
        <w:t xml:space="preserve"> </w:t>
      </w:r>
      <w:ins w:id="2128" w:author="sadams" w:date="2011-05-09T13:43:00Z">
        <w:r>
          <w:t xml:space="preserve"> The option for a BI is </w:t>
        </w:r>
        <w:proofErr w:type="spellStart"/>
        <w:r>
          <w:t>dependant</w:t>
        </w:r>
        <w:proofErr w:type="spellEnd"/>
        <w:r>
          <w:t xml:space="preserve"> on the customers test type selection:</w:t>
        </w:r>
      </w:ins>
    </w:p>
    <w:p w:rsidR="0009492F" w:rsidRDefault="0009492F" w:rsidP="0009492F">
      <w:pPr>
        <w:pStyle w:val="Body2"/>
        <w:numPr>
          <w:ilvl w:val="0"/>
          <w:numId w:val="53"/>
        </w:numPr>
        <w:rPr>
          <w:ins w:id="2129" w:author="sadams" w:date="2011-05-09T13:43:00Z"/>
        </w:rPr>
      </w:pPr>
      <w:ins w:id="2130" w:author="sadams" w:date="2011-05-09T13:43:00Z">
        <w:r>
          <w:t>Remove the option for a BI if the test type selection is “</w:t>
        </w:r>
        <w:r w:rsidRPr="00D549CA">
          <w:t>MMR Assay</w:t>
        </w:r>
      </w:ins>
      <w:ins w:id="2131" w:author="Stephen Adams" w:date="2011-07-13T10:09:00Z">
        <w:r w:rsidR="00DA579B">
          <w:t xml:space="preserve"> for Recurrence Risk Assessment</w:t>
        </w:r>
      </w:ins>
      <w:ins w:id="2132" w:author="sadams" w:date="2011-05-09T13:43:00Z">
        <w:r>
          <w:t>”</w:t>
        </w:r>
      </w:ins>
      <w:r w:rsidR="009E7310">
        <w:t>.</w:t>
      </w:r>
    </w:p>
    <w:p w:rsidR="0009492F" w:rsidRPr="0009492F" w:rsidRDefault="0009492F" w:rsidP="0009492F">
      <w:pPr>
        <w:pStyle w:val="Heading3"/>
        <w:rPr>
          <w:ins w:id="2133" w:author="sadams" w:date="2011-05-09T13:43:00Z"/>
        </w:rPr>
      </w:pPr>
      <w:bookmarkStart w:id="2134" w:name="_Toc303757577"/>
      <w:ins w:id="2135" w:author="sadams" w:date="2011-05-09T13:43:00Z">
        <w:r w:rsidRPr="0009492F">
          <w:lastRenderedPageBreak/>
          <w:t>Specimen Retrieval</w:t>
        </w:r>
        <w:bookmarkEnd w:id="2134"/>
      </w:ins>
    </w:p>
    <w:p w:rsidR="00456182" w:rsidRDefault="00456182" w:rsidP="003E5B8C">
      <w:pPr>
        <w:pStyle w:val="Body3"/>
      </w:pPr>
      <w:r>
        <w:t xml:space="preserve">If the </w:t>
      </w:r>
      <w:r w:rsidR="00996DCF" w:rsidRPr="00996DCF">
        <w:rPr>
          <w:rFonts w:ascii="Times New Roman Bold" w:hAnsi="Times New Roman Bold"/>
          <w:b/>
          <w:smallCaps/>
          <w:color w:val="E36C0A" w:themeColor="accent6" w:themeShade="BF"/>
        </w:rPr>
        <w:t>Specimen Retrieval</w:t>
      </w:r>
      <w:r>
        <w:t xml:space="preserve"> </w:t>
      </w:r>
      <w:proofErr w:type="gramStart"/>
      <w:r w:rsidR="00350D1B" w:rsidRPr="00350D1B">
        <w:rPr>
          <w:color w:val="E36C0A" w:themeColor="accent6" w:themeShade="BF"/>
        </w:rPr>
        <w:t>Yes</w:t>
      </w:r>
      <w:proofErr w:type="gramEnd"/>
      <w:r w:rsidR="00350D1B">
        <w:t xml:space="preserve"> </w:t>
      </w:r>
      <w:r>
        <w:t xml:space="preserve">is selected, the </w:t>
      </w:r>
      <w:r w:rsidR="00996DCF" w:rsidRPr="00996DCF">
        <w:rPr>
          <w:b/>
          <w:color w:val="E36C0A" w:themeColor="accent6" w:themeShade="BF"/>
        </w:rPr>
        <w:t>Pathology Department</w:t>
      </w:r>
      <w:r>
        <w:t xml:space="preserve"> dropdown menu becomes visible, otherwise it is hidden:</w:t>
      </w:r>
    </w:p>
    <w:p w:rsidR="00456182" w:rsidRDefault="00AB45D6" w:rsidP="00456182">
      <w:pPr>
        <w:pStyle w:val="Body2"/>
        <w:ind w:left="0"/>
      </w:pPr>
      <w:r>
        <w:rPr>
          <w:noProof/>
        </w:rPr>
        <w:drawing>
          <wp:inline distT="0" distB="0" distL="0" distR="0" wp14:anchorId="04D79173" wp14:editId="5CF39189">
            <wp:extent cx="5486400" cy="2382715"/>
            <wp:effectExtent l="19050" t="19050" r="19050" b="175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1" cstate="print"/>
                    <a:srcRect/>
                    <a:stretch>
                      <a:fillRect/>
                    </a:stretch>
                  </pic:blipFill>
                  <pic:spPr bwMode="auto">
                    <a:xfrm>
                      <a:off x="0" y="0"/>
                      <a:ext cx="5486400" cy="2382715"/>
                    </a:xfrm>
                    <a:prstGeom prst="rect">
                      <a:avLst/>
                    </a:prstGeom>
                    <a:noFill/>
                    <a:ln w="9525">
                      <a:solidFill>
                        <a:schemeClr val="accent1"/>
                      </a:solidFill>
                      <a:miter lim="800000"/>
                      <a:headEnd/>
                      <a:tailEnd/>
                    </a:ln>
                  </pic:spPr>
                </pic:pic>
              </a:graphicData>
            </a:graphic>
          </wp:inline>
        </w:drawing>
      </w:r>
    </w:p>
    <w:p w:rsidR="00456182" w:rsidRDefault="00350D1B" w:rsidP="00350D1B">
      <w:pPr>
        <w:pStyle w:val="Body2"/>
        <w:spacing w:after="0"/>
        <w:ind w:left="0"/>
        <w:rPr>
          <w:ins w:id="2136" w:author="Stephen Adams" w:date="2011-09-14T11:27:00Z"/>
        </w:rPr>
      </w:pPr>
      <w:bookmarkStart w:id="2137" w:name="_Toc271790771"/>
      <w:r>
        <w:t xml:space="preserve">The user can click on </w:t>
      </w:r>
      <w:r w:rsidRPr="00996DCF">
        <w:rPr>
          <w:b/>
          <w:color w:val="E36C0A" w:themeColor="accent6" w:themeShade="BF"/>
        </w:rPr>
        <w:t>Show Details</w:t>
      </w:r>
      <w:r>
        <w:t xml:space="preserve"> </w:t>
      </w:r>
      <w:r w:rsidRPr="00CA1DE2">
        <w:t xml:space="preserve">to review the contact’s address and </w:t>
      </w:r>
      <w:r>
        <w:t xml:space="preserve">other </w:t>
      </w:r>
      <w:r w:rsidRPr="00CA1DE2">
        <w:t>contact information.</w:t>
      </w:r>
    </w:p>
    <w:p w:rsidR="00775D68" w:rsidRDefault="00775D68" w:rsidP="00350D1B">
      <w:pPr>
        <w:pStyle w:val="Body2"/>
        <w:spacing w:after="0"/>
        <w:ind w:left="0"/>
        <w:rPr>
          <w:ins w:id="2138" w:author="Stephen Adams" w:date="2011-09-14T11:27:00Z"/>
        </w:rPr>
      </w:pPr>
    </w:p>
    <w:p w:rsidR="00775D68" w:rsidRDefault="00775D68" w:rsidP="00350D1B">
      <w:pPr>
        <w:pStyle w:val="Body2"/>
        <w:spacing w:after="0"/>
        <w:ind w:left="0"/>
      </w:pPr>
      <w:ins w:id="2139" w:author="Stephen Adams" w:date="2011-09-14T11:29:00Z">
        <w:r>
          <w:t>Similar to the International Portal, p</w:t>
        </w:r>
      </w:ins>
      <w:ins w:id="2140" w:author="Stephen Adams" w:date="2011-09-14T11:27:00Z">
        <w:r>
          <w:t xml:space="preserve">lease Show the Details for the </w:t>
        </w:r>
      </w:ins>
      <w:ins w:id="2141" w:author="Stephen Adams" w:date="2011-10-04T11:51:00Z">
        <w:r w:rsidR="00FB5BA7">
          <w:t>Pathology Department</w:t>
        </w:r>
      </w:ins>
      <w:ins w:id="2142" w:author="Stephen Adams" w:date="2011-10-04T11:50:00Z">
        <w:r w:rsidR="00FB5BA7">
          <w:t xml:space="preserve"> </w:t>
        </w:r>
      </w:ins>
      <w:ins w:id="2143" w:author="Stephen Adams" w:date="2011-10-04T11:54:00Z">
        <w:r w:rsidR="00FB5BA7">
          <w:t>l</w:t>
        </w:r>
      </w:ins>
      <w:ins w:id="2144" w:author="Stephen Adams" w:date="2011-10-04T11:50:00Z">
        <w:r w:rsidR="00FB5BA7">
          <w:t>ocation</w:t>
        </w:r>
      </w:ins>
      <w:ins w:id="2145" w:author="Stephen Adams" w:date="2011-09-14T11:27:00Z">
        <w:r>
          <w:t xml:space="preserve"> on the screen.  Also include a free form text box titled Contact, for customers to enter the name of a contact person at the location, without using the Address book.</w:t>
        </w:r>
      </w:ins>
    </w:p>
    <w:p w:rsidR="00350D1B" w:rsidRPr="00350D1B" w:rsidRDefault="00350D1B" w:rsidP="00350D1B">
      <w:pPr>
        <w:pStyle w:val="Body2"/>
        <w:spacing w:after="0"/>
        <w:ind w:left="0"/>
      </w:pPr>
    </w:p>
    <w:p w:rsidR="00456182" w:rsidRPr="00BB66FC" w:rsidRDefault="00456182" w:rsidP="003E5B8C">
      <w:pPr>
        <w:pStyle w:val="Heading2"/>
      </w:pPr>
      <w:bookmarkStart w:id="2146" w:name="_Toc292202334"/>
      <w:bookmarkStart w:id="2147" w:name="_Toc303757578"/>
      <w:r w:rsidRPr="00BB66FC">
        <w:t xml:space="preserve">Online Ordering – Physician </w:t>
      </w:r>
      <w:bookmarkEnd w:id="2137"/>
      <w:r>
        <w:t>Tab</w:t>
      </w:r>
      <w:bookmarkEnd w:id="2146"/>
      <w:bookmarkEnd w:id="2147"/>
    </w:p>
    <w:tbl>
      <w:tblPr>
        <w:tblStyle w:val="TableGrid"/>
        <w:tblW w:w="0" w:type="auto"/>
        <w:tblInd w:w="198" w:type="dxa"/>
        <w:tblLook w:val="04A0" w:firstRow="1" w:lastRow="0" w:firstColumn="1" w:lastColumn="0" w:noHBand="0" w:noVBand="1"/>
      </w:tblPr>
      <w:tblGrid>
        <w:gridCol w:w="3752"/>
        <w:gridCol w:w="5518"/>
      </w:tblGrid>
      <w:tr w:rsidR="004A1BF6" w:rsidRPr="00EA4DBD" w:rsidTr="00762E0A">
        <w:trPr>
          <w:tblHeader/>
        </w:trPr>
        <w:tc>
          <w:tcPr>
            <w:tcW w:w="9270" w:type="dxa"/>
            <w:gridSpan w:val="2"/>
            <w:shd w:val="clear" w:color="auto" w:fill="D9D9D9" w:themeFill="background1" w:themeFillShade="D9"/>
          </w:tcPr>
          <w:p w:rsidR="004A1BF6" w:rsidRPr="00EA4DBD" w:rsidRDefault="004A1BF6" w:rsidP="00762E0A">
            <w:pPr>
              <w:pStyle w:val="Body2"/>
              <w:spacing w:before="40" w:after="40"/>
              <w:ind w:left="0"/>
              <w:jc w:val="center"/>
              <w:rPr>
                <w:b/>
              </w:rPr>
            </w:pPr>
            <w:r>
              <w:rPr>
                <w:b/>
              </w:rPr>
              <w:t>Options Tab - Content</w:t>
            </w:r>
          </w:p>
        </w:tc>
      </w:tr>
      <w:tr w:rsidR="004A1BF6" w:rsidRPr="00EA4DBD" w:rsidTr="00762E0A">
        <w:trPr>
          <w:tblHeader/>
        </w:trPr>
        <w:tc>
          <w:tcPr>
            <w:tcW w:w="3752" w:type="dxa"/>
            <w:shd w:val="clear" w:color="auto" w:fill="D9D9D9" w:themeFill="background1" w:themeFillShade="D9"/>
          </w:tcPr>
          <w:p w:rsidR="004A1BF6" w:rsidRPr="00EA4DBD" w:rsidRDefault="004A1BF6" w:rsidP="00762E0A">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4A1BF6" w:rsidRPr="00EA4DBD" w:rsidRDefault="004A1BF6" w:rsidP="00762E0A">
            <w:pPr>
              <w:pStyle w:val="Body2"/>
              <w:spacing w:before="40" w:after="40"/>
              <w:ind w:left="0"/>
              <w:jc w:val="center"/>
              <w:rPr>
                <w:b/>
              </w:rPr>
            </w:pPr>
            <w:r w:rsidRPr="00EA4DBD">
              <w:rPr>
                <w:b/>
              </w:rPr>
              <w:t>Label/Content</w:t>
            </w:r>
          </w:p>
        </w:tc>
      </w:tr>
      <w:tr w:rsidR="004A1BF6" w:rsidTr="00762E0A">
        <w:tc>
          <w:tcPr>
            <w:tcW w:w="3752" w:type="dxa"/>
          </w:tcPr>
          <w:p w:rsidR="004A1BF6" w:rsidRDefault="004A1BF6" w:rsidP="00762E0A">
            <w:pPr>
              <w:pStyle w:val="Body2"/>
              <w:spacing w:before="40" w:after="40"/>
              <w:ind w:left="0"/>
            </w:pPr>
            <w:r w:rsidRPr="00BD0780">
              <w:t xml:space="preserve">Browser </w:t>
            </w:r>
            <w:r>
              <w:t>window title</w:t>
            </w:r>
          </w:p>
        </w:tc>
        <w:tc>
          <w:tcPr>
            <w:tcW w:w="5518" w:type="dxa"/>
          </w:tcPr>
          <w:p w:rsidR="004A1BF6" w:rsidRPr="00EA4DBD" w:rsidRDefault="004A1BF6" w:rsidP="00762E0A">
            <w:pPr>
              <w:pStyle w:val="Body2"/>
              <w:spacing w:before="40" w:after="40"/>
              <w:ind w:left="0"/>
              <w:rPr>
                <w:color w:val="E36C0A" w:themeColor="accent6" w:themeShade="BF"/>
              </w:rPr>
            </w:pPr>
            <w:r>
              <w:rPr>
                <w:color w:val="E36C0A" w:themeColor="accent6" w:themeShade="BF"/>
              </w:rPr>
              <w:t>Options</w:t>
            </w:r>
          </w:p>
        </w:tc>
      </w:tr>
      <w:tr w:rsidR="004A1BF6" w:rsidTr="00762E0A">
        <w:tc>
          <w:tcPr>
            <w:tcW w:w="3752" w:type="dxa"/>
          </w:tcPr>
          <w:p w:rsidR="004A1BF6" w:rsidRDefault="004A1BF6" w:rsidP="00762E0A">
            <w:pPr>
              <w:pStyle w:val="Body2"/>
              <w:spacing w:before="40" w:after="40"/>
              <w:ind w:left="0"/>
            </w:pPr>
            <w:r>
              <w:t>Banner</w:t>
            </w:r>
            <w:r w:rsidRPr="00E85ADB">
              <w:t xml:space="preserve"> title - Colon</w:t>
            </w:r>
          </w:p>
        </w:tc>
        <w:tc>
          <w:tcPr>
            <w:tcW w:w="5518" w:type="dxa"/>
          </w:tcPr>
          <w:p w:rsidR="004A1BF6" w:rsidRDefault="004A1BF6" w:rsidP="00762E0A">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Colon</w:t>
            </w:r>
            <w:ins w:id="2148" w:author="Stephen Adams" w:date="2011-07-28T10:45:00Z">
              <w:r w:rsidR="00FD72B2">
                <w:rPr>
                  <w:color w:val="E36C0A" w:themeColor="accent6" w:themeShade="BF"/>
                </w:rPr>
                <w:t xml:space="preserve"> (Test Type)</w:t>
              </w:r>
            </w:ins>
            <w:r>
              <w:rPr>
                <w:color w:val="E36C0A" w:themeColor="accent6" w:themeShade="BF"/>
              </w:rPr>
              <w:t>: Patient Name (if available)</w:t>
            </w:r>
          </w:p>
        </w:tc>
      </w:tr>
      <w:tr w:rsidR="004A1BF6" w:rsidTr="00762E0A">
        <w:tc>
          <w:tcPr>
            <w:tcW w:w="3752" w:type="dxa"/>
          </w:tcPr>
          <w:p w:rsidR="004A1BF6" w:rsidRDefault="004A1BF6" w:rsidP="00762E0A">
            <w:pPr>
              <w:pStyle w:val="Body2"/>
              <w:spacing w:before="40" w:after="40"/>
              <w:ind w:left="0"/>
            </w:pPr>
            <w:r w:rsidRPr="00E85ADB">
              <w:t>Banner title</w:t>
            </w:r>
            <w:r>
              <w:t xml:space="preserve"> – Breast</w:t>
            </w:r>
          </w:p>
        </w:tc>
        <w:tc>
          <w:tcPr>
            <w:tcW w:w="5518" w:type="dxa"/>
          </w:tcPr>
          <w:p w:rsidR="004A1BF6" w:rsidRPr="00EA4DBD" w:rsidRDefault="004A1BF6" w:rsidP="00762E0A">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Breast</w:t>
            </w:r>
            <w:ins w:id="2149" w:author="Stephen Adams" w:date="2011-07-28T10:46:00Z">
              <w:r w:rsidR="00FD72B2">
                <w:rPr>
                  <w:color w:val="E36C0A" w:themeColor="accent6" w:themeShade="BF"/>
                </w:rPr>
                <w:t xml:space="preserve"> (Test Type)</w:t>
              </w:r>
            </w:ins>
            <w:r>
              <w:rPr>
                <w:color w:val="E36C0A" w:themeColor="accent6" w:themeShade="BF"/>
              </w:rPr>
              <w:t>: Patient Name (if available)</w:t>
            </w:r>
          </w:p>
        </w:tc>
      </w:tr>
    </w:tbl>
    <w:p w:rsidR="00456182" w:rsidRDefault="00456182" w:rsidP="00456182">
      <w:pPr>
        <w:pStyle w:val="Body2"/>
        <w:spacing w:after="0"/>
        <w:ind w:left="0"/>
      </w:pPr>
    </w:p>
    <w:p w:rsidR="003E5B8C" w:rsidRDefault="003E5B8C">
      <w:pPr>
        <w:rPr>
          <w:sz w:val="20"/>
        </w:rPr>
      </w:pPr>
      <w:r>
        <w:br w:type="page"/>
      </w:r>
    </w:p>
    <w:p w:rsidR="00456182" w:rsidRPr="00CA1DE2" w:rsidRDefault="00456182" w:rsidP="00456182">
      <w:pPr>
        <w:pStyle w:val="Body2"/>
        <w:spacing w:after="0"/>
        <w:ind w:left="0"/>
      </w:pPr>
      <w:r>
        <w:lastRenderedPageBreak/>
        <w:t xml:space="preserve">The </w:t>
      </w:r>
      <w:r w:rsidR="00996DCF" w:rsidRPr="00996DCF">
        <w:rPr>
          <w:b/>
          <w:color w:val="E36C0A" w:themeColor="accent6" w:themeShade="BF"/>
        </w:rPr>
        <w:t>Physician</w:t>
      </w:r>
      <w:r>
        <w:t xml:space="preserve"> page of Online Ordering will look like this:</w:t>
      </w:r>
    </w:p>
    <w:p w:rsidR="00456182" w:rsidRPr="003E5B8C" w:rsidRDefault="00463E9A" w:rsidP="003E5B8C">
      <w:r w:rsidRPr="003E5B8C">
        <w:rPr>
          <w:noProof/>
        </w:rPr>
        <w:drawing>
          <wp:inline distT="0" distB="0" distL="0" distR="0" wp14:anchorId="07232DC8" wp14:editId="6BA0128B">
            <wp:extent cx="5886450" cy="4930968"/>
            <wp:effectExtent l="19050" t="19050" r="19050" b="22032"/>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cstate="print"/>
                    <a:srcRect/>
                    <a:stretch>
                      <a:fillRect/>
                    </a:stretch>
                  </pic:blipFill>
                  <pic:spPr bwMode="auto">
                    <a:xfrm>
                      <a:off x="0" y="0"/>
                      <a:ext cx="5886450" cy="4930968"/>
                    </a:xfrm>
                    <a:prstGeom prst="rect">
                      <a:avLst/>
                    </a:prstGeom>
                    <a:noFill/>
                    <a:ln w="9525">
                      <a:solidFill>
                        <a:schemeClr val="tx1"/>
                      </a:solidFill>
                      <a:miter lim="800000"/>
                      <a:headEnd/>
                      <a:tailEnd/>
                    </a:ln>
                  </pic:spPr>
                </pic:pic>
              </a:graphicData>
            </a:graphic>
          </wp:inline>
        </w:drawing>
      </w:r>
    </w:p>
    <w:p w:rsidR="00AB04D5" w:rsidRPr="003E5B8C" w:rsidRDefault="00AB04D5" w:rsidP="003E5B8C">
      <w:pPr>
        <w:rPr>
          <w:sz w:val="20"/>
        </w:rPr>
      </w:pPr>
    </w:p>
    <w:p w:rsidR="00AB04D5" w:rsidRDefault="00AB04D5" w:rsidP="00456182">
      <w:pPr>
        <w:pStyle w:val="Body2"/>
        <w:spacing w:after="0"/>
        <w:ind w:left="0"/>
      </w:pPr>
      <w:r>
        <w:t xml:space="preserve">Under </w:t>
      </w:r>
      <w:r w:rsidRPr="00AB04D5">
        <w:rPr>
          <w:color w:val="E36C0A" w:themeColor="accent6" w:themeShade="BF"/>
        </w:rPr>
        <w:t>Report Recipients</w:t>
      </w:r>
      <w:r>
        <w:t>, a text box indicating the following will always be displayed.</w:t>
      </w:r>
    </w:p>
    <w:p w:rsidR="00AB04D5" w:rsidRDefault="00AB04D5" w:rsidP="00456182">
      <w:pPr>
        <w:pStyle w:val="Body2"/>
        <w:spacing w:after="0"/>
        <w:ind w:left="0"/>
      </w:pPr>
      <w:r>
        <w:rPr>
          <w:noProof/>
        </w:rPr>
        <w:drawing>
          <wp:inline distT="0" distB="0" distL="0" distR="0" wp14:anchorId="76F443DF" wp14:editId="13DCB913">
            <wp:extent cx="1918970" cy="553085"/>
            <wp:effectExtent l="19050" t="0" r="5080" b="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srcRect/>
                    <a:stretch>
                      <a:fillRect/>
                    </a:stretch>
                  </pic:blipFill>
                  <pic:spPr bwMode="auto">
                    <a:xfrm>
                      <a:off x="0" y="0"/>
                      <a:ext cx="1918970" cy="553085"/>
                    </a:xfrm>
                    <a:prstGeom prst="rect">
                      <a:avLst/>
                    </a:prstGeom>
                    <a:noFill/>
                    <a:ln w="9525">
                      <a:noFill/>
                      <a:miter lim="800000"/>
                      <a:headEnd/>
                      <a:tailEnd/>
                    </a:ln>
                  </pic:spPr>
                </pic:pic>
              </a:graphicData>
            </a:graphic>
          </wp:inline>
        </w:drawing>
      </w:r>
    </w:p>
    <w:p w:rsidR="00BE10D7" w:rsidRDefault="00BE10D7" w:rsidP="00456182">
      <w:pPr>
        <w:pStyle w:val="Body2"/>
        <w:spacing w:after="0"/>
        <w:ind w:left="0"/>
      </w:pPr>
      <w:r>
        <w:t>Recipient 2 does not require an email address to enter the Contact and submit the order.</w:t>
      </w:r>
    </w:p>
    <w:p w:rsidR="00AB04D5" w:rsidRDefault="00AB04D5" w:rsidP="00AB04D5">
      <w:pPr>
        <w:pStyle w:val="Body2"/>
        <w:spacing w:after="0"/>
        <w:ind w:left="0"/>
      </w:pPr>
    </w:p>
    <w:p w:rsidR="00456182" w:rsidRDefault="00AB04D5" w:rsidP="00456182">
      <w:pPr>
        <w:pStyle w:val="Body2"/>
        <w:spacing w:after="0"/>
        <w:ind w:left="0"/>
      </w:pPr>
      <w:r>
        <w:t xml:space="preserve">The user can click on </w:t>
      </w:r>
      <w:r w:rsidRPr="00996DCF">
        <w:rPr>
          <w:b/>
          <w:color w:val="E36C0A" w:themeColor="accent6" w:themeShade="BF"/>
        </w:rPr>
        <w:t>Show Details</w:t>
      </w:r>
      <w:r>
        <w:t xml:space="preserve"> </w:t>
      </w:r>
      <w:r w:rsidRPr="00CA1DE2">
        <w:t xml:space="preserve">to review the contact’s address and </w:t>
      </w:r>
      <w:r>
        <w:t xml:space="preserve">other </w:t>
      </w:r>
      <w:r w:rsidRPr="00CA1DE2">
        <w:t>contact information.</w:t>
      </w:r>
    </w:p>
    <w:p w:rsidR="00456182" w:rsidRPr="003E5B8C" w:rsidRDefault="00AB45D6" w:rsidP="003E5B8C">
      <w:r w:rsidRPr="003E5B8C">
        <w:rPr>
          <w:noProof/>
        </w:rPr>
        <w:lastRenderedPageBreak/>
        <w:drawing>
          <wp:inline distT="0" distB="0" distL="0" distR="0" wp14:anchorId="15B4D982" wp14:editId="56090E44">
            <wp:extent cx="3840569" cy="2324068"/>
            <wp:effectExtent l="19050" t="19050" r="26581" b="19082"/>
            <wp:docPr id="9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cstate="print"/>
                    <a:srcRect/>
                    <a:stretch>
                      <a:fillRect/>
                    </a:stretch>
                  </pic:blipFill>
                  <pic:spPr bwMode="auto">
                    <a:xfrm>
                      <a:off x="0" y="0"/>
                      <a:ext cx="3842826" cy="2325434"/>
                    </a:xfrm>
                    <a:prstGeom prst="rect">
                      <a:avLst/>
                    </a:prstGeom>
                    <a:noFill/>
                    <a:ln w="9525">
                      <a:solidFill>
                        <a:schemeClr val="accent1"/>
                      </a:solidFill>
                      <a:miter lim="800000"/>
                      <a:headEnd/>
                      <a:tailEnd/>
                    </a:ln>
                  </pic:spPr>
                </pic:pic>
              </a:graphicData>
            </a:graphic>
          </wp:inline>
        </w:drawing>
      </w:r>
    </w:p>
    <w:p w:rsidR="00CF3BBE" w:rsidRPr="003E5B8C" w:rsidRDefault="00CF3BBE" w:rsidP="003E5B8C"/>
    <w:p w:rsidR="00237AA3" w:rsidRPr="002958C7" w:rsidRDefault="00052ED1" w:rsidP="004E4BC8">
      <w:pPr>
        <w:pStyle w:val="Heading2"/>
      </w:pPr>
      <w:bookmarkStart w:id="2150" w:name="_Toc303757579"/>
      <w:r>
        <w:rPr>
          <w:noProof/>
        </w:rPr>
        <mc:AlternateContent>
          <mc:Choice Requires="wps">
            <w:drawing>
              <wp:anchor distT="0" distB="0" distL="114300" distR="114300" simplePos="0" relativeHeight="251667968" behindDoc="0" locked="0" layoutInCell="1" allowOverlap="1" wp14:anchorId="34752FD4" wp14:editId="0EB8ABCA">
                <wp:simplePos x="0" y="0"/>
                <wp:positionH relativeFrom="column">
                  <wp:posOffset>4762500</wp:posOffset>
                </wp:positionH>
                <wp:positionV relativeFrom="paragraph">
                  <wp:posOffset>1953260</wp:posOffset>
                </wp:positionV>
                <wp:extent cx="1076325" cy="1028065"/>
                <wp:effectExtent l="0" t="0" r="9525" b="635"/>
                <wp:wrapNone/>
                <wp:docPr id="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1028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27707" w:rsidRDefault="00927707" w:rsidP="00237AA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0" type="#_x0000_t202" style="position:absolute;left:0;text-align:left;margin-left:375pt;margin-top:153.8pt;width:84.75pt;height:80.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" stroked="f">
                <v:textbox>
                  <w:txbxContent>
                    <w:p w:rsidR="00927707" w:rsidRDefault="00927707" w:rsidP="00237AA3"/>
                  </w:txbxContent>
                </v:textbox>
              </v:shape>
            </w:pict>
          </mc:Fallback>
        </mc:AlternateContent>
      </w:r>
      <w:bookmarkStart w:id="2151" w:name="_Toc292202335"/>
      <w:bookmarkStart w:id="2152" w:name="_Toc271790772"/>
      <w:r w:rsidR="00237AA3" w:rsidRPr="002958C7">
        <w:t xml:space="preserve">Online Ordering – Review </w:t>
      </w:r>
      <w:ins w:id="2153" w:author="Stephen Adams" w:date="2011-10-04T12:06:00Z">
        <w:r w:rsidR="00FB5BA7">
          <w:t xml:space="preserve">Order </w:t>
        </w:r>
      </w:ins>
      <w:r w:rsidR="00237AA3" w:rsidRPr="002958C7">
        <w:t>Page</w:t>
      </w:r>
      <w:bookmarkEnd w:id="2151"/>
      <w:bookmarkEnd w:id="2152"/>
      <w:bookmarkEnd w:id="2150"/>
    </w:p>
    <w:p w:rsidR="00270FEA" w:rsidRDefault="00237AA3" w:rsidP="003E5B8C">
      <w:pPr>
        <w:pStyle w:val="Body2"/>
      </w:pPr>
      <w:r w:rsidRPr="008322FB">
        <w:rPr>
          <w:b/>
        </w:rPr>
        <w:t>Purpose</w:t>
      </w:r>
      <w:r w:rsidRPr="008322FB">
        <w:t xml:space="preserve">: </w:t>
      </w:r>
      <w:r w:rsidR="003E5B8C">
        <w:t xml:space="preserve"> </w:t>
      </w:r>
      <w:r w:rsidRPr="008322FB">
        <w:t>The Review</w:t>
      </w:r>
      <w:ins w:id="2154" w:author="Stephen Adams" w:date="2011-10-04T12:06:00Z">
        <w:r w:rsidR="00FB5BA7">
          <w:t xml:space="preserve"> Order</w:t>
        </w:r>
      </w:ins>
      <w:r w:rsidRPr="008322FB">
        <w:t xml:space="preserve"> page gives the user the </w:t>
      </w:r>
      <w:r>
        <w:t>opportunity</w:t>
      </w:r>
      <w:r w:rsidRPr="008322FB">
        <w:t xml:space="preserve"> to review the information in the order and to correct any errors </w:t>
      </w:r>
      <w:r>
        <w:t>detected</w:t>
      </w:r>
      <w:r w:rsidRPr="008322FB">
        <w:t xml:space="preserve"> by the software.</w:t>
      </w:r>
    </w:p>
    <w:p w:rsidR="002519D6" w:rsidRDefault="002519D6" w:rsidP="00270FEA">
      <w:pPr>
        <w:pStyle w:val="ListParagraph"/>
        <w:ind w:left="0"/>
      </w:pPr>
    </w:p>
    <w:tbl>
      <w:tblPr>
        <w:tblStyle w:val="TableGrid"/>
        <w:tblW w:w="0" w:type="auto"/>
        <w:tblInd w:w="198" w:type="dxa"/>
        <w:tblLook w:val="04A0" w:firstRow="1" w:lastRow="0" w:firstColumn="1" w:lastColumn="0" w:noHBand="0" w:noVBand="1"/>
      </w:tblPr>
      <w:tblGrid>
        <w:gridCol w:w="3752"/>
        <w:gridCol w:w="5518"/>
      </w:tblGrid>
      <w:tr w:rsidR="002519D6" w:rsidRPr="00EA4DBD" w:rsidTr="00762E0A">
        <w:trPr>
          <w:tblHeader/>
        </w:trPr>
        <w:tc>
          <w:tcPr>
            <w:tcW w:w="9270" w:type="dxa"/>
            <w:gridSpan w:val="2"/>
            <w:shd w:val="clear" w:color="auto" w:fill="D9D9D9" w:themeFill="background1" w:themeFillShade="D9"/>
          </w:tcPr>
          <w:p w:rsidR="002519D6" w:rsidRPr="00EA4DBD" w:rsidRDefault="002519D6" w:rsidP="00762E0A">
            <w:pPr>
              <w:pStyle w:val="Body2"/>
              <w:spacing w:before="40" w:after="40"/>
              <w:ind w:left="0"/>
              <w:jc w:val="center"/>
              <w:rPr>
                <w:b/>
              </w:rPr>
            </w:pPr>
            <w:r>
              <w:rPr>
                <w:b/>
              </w:rPr>
              <w:t xml:space="preserve">Review Tab </w:t>
            </w:r>
            <w:r w:rsidR="0038566D">
              <w:rPr>
                <w:b/>
              </w:rPr>
              <w:t>–</w:t>
            </w:r>
            <w:r>
              <w:rPr>
                <w:b/>
              </w:rPr>
              <w:t xml:space="preserve"> Content</w:t>
            </w:r>
          </w:p>
        </w:tc>
      </w:tr>
      <w:tr w:rsidR="002519D6" w:rsidRPr="00EA4DBD" w:rsidTr="00762E0A">
        <w:trPr>
          <w:tblHeader/>
        </w:trPr>
        <w:tc>
          <w:tcPr>
            <w:tcW w:w="3752" w:type="dxa"/>
            <w:shd w:val="clear" w:color="auto" w:fill="D9D9D9" w:themeFill="background1" w:themeFillShade="D9"/>
          </w:tcPr>
          <w:p w:rsidR="002519D6" w:rsidRPr="00EA4DBD" w:rsidRDefault="002519D6" w:rsidP="00762E0A">
            <w:pPr>
              <w:pStyle w:val="Body2"/>
              <w:spacing w:before="40" w:after="40"/>
              <w:ind w:left="0"/>
              <w:jc w:val="center"/>
              <w:rPr>
                <w:b/>
              </w:rPr>
            </w:pPr>
            <w:r w:rsidRPr="00EA4DBD">
              <w:rPr>
                <w:b/>
              </w:rPr>
              <w:t>Field or Object</w:t>
            </w:r>
          </w:p>
        </w:tc>
        <w:tc>
          <w:tcPr>
            <w:tcW w:w="5518" w:type="dxa"/>
            <w:shd w:val="clear" w:color="auto" w:fill="D9D9D9" w:themeFill="background1" w:themeFillShade="D9"/>
          </w:tcPr>
          <w:p w:rsidR="002519D6" w:rsidRPr="00EA4DBD" w:rsidRDefault="002519D6" w:rsidP="00762E0A">
            <w:pPr>
              <w:pStyle w:val="Body2"/>
              <w:spacing w:before="40" w:after="40"/>
              <w:ind w:left="0"/>
              <w:jc w:val="center"/>
              <w:rPr>
                <w:b/>
              </w:rPr>
            </w:pPr>
            <w:r w:rsidRPr="00EA4DBD">
              <w:rPr>
                <w:b/>
              </w:rPr>
              <w:t>Label/Content</w:t>
            </w:r>
          </w:p>
        </w:tc>
      </w:tr>
      <w:tr w:rsidR="002519D6" w:rsidRPr="00EA4DBD" w:rsidTr="00762E0A">
        <w:tc>
          <w:tcPr>
            <w:tcW w:w="3752" w:type="dxa"/>
          </w:tcPr>
          <w:p w:rsidR="002519D6" w:rsidRDefault="002519D6" w:rsidP="00762E0A">
            <w:pPr>
              <w:pStyle w:val="Body2"/>
              <w:spacing w:before="40" w:after="40"/>
              <w:ind w:left="0"/>
            </w:pPr>
            <w:r w:rsidRPr="00BD0780">
              <w:t xml:space="preserve">Browser </w:t>
            </w:r>
            <w:r>
              <w:t>window title</w:t>
            </w:r>
          </w:p>
        </w:tc>
        <w:tc>
          <w:tcPr>
            <w:tcW w:w="5518" w:type="dxa"/>
          </w:tcPr>
          <w:p w:rsidR="002519D6" w:rsidRPr="00EA4DBD" w:rsidRDefault="002519D6" w:rsidP="00762E0A">
            <w:pPr>
              <w:pStyle w:val="Body2"/>
              <w:spacing w:before="40" w:after="40"/>
              <w:ind w:left="0"/>
              <w:rPr>
                <w:color w:val="E36C0A" w:themeColor="accent6" w:themeShade="BF"/>
              </w:rPr>
            </w:pPr>
            <w:r>
              <w:rPr>
                <w:color w:val="E36C0A" w:themeColor="accent6" w:themeShade="BF"/>
              </w:rPr>
              <w:t>Review</w:t>
            </w:r>
            <w:ins w:id="2155" w:author="Stephen Adams" w:date="2011-10-04T12:06:00Z">
              <w:r w:rsidR="00FB5BA7">
                <w:rPr>
                  <w:color w:val="E36C0A" w:themeColor="accent6" w:themeShade="BF"/>
                </w:rPr>
                <w:t xml:space="preserve"> Order</w:t>
              </w:r>
            </w:ins>
          </w:p>
        </w:tc>
      </w:tr>
      <w:tr w:rsidR="002519D6" w:rsidTr="00762E0A">
        <w:tc>
          <w:tcPr>
            <w:tcW w:w="3752" w:type="dxa"/>
          </w:tcPr>
          <w:p w:rsidR="002519D6" w:rsidRDefault="002519D6" w:rsidP="00762E0A">
            <w:pPr>
              <w:pStyle w:val="Body2"/>
              <w:spacing w:before="40" w:after="40"/>
              <w:ind w:left="0"/>
            </w:pPr>
            <w:r>
              <w:t>Banner</w:t>
            </w:r>
            <w:r w:rsidRPr="00E85ADB">
              <w:t xml:space="preserve"> title </w:t>
            </w:r>
            <w:r w:rsidR="0038566D">
              <w:t>–</w:t>
            </w:r>
            <w:r w:rsidRPr="00E85ADB">
              <w:t xml:space="preserve"> Colon</w:t>
            </w:r>
          </w:p>
        </w:tc>
        <w:tc>
          <w:tcPr>
            <w:tcW w:w="5518" w:type="dxa"/>
          </w:tcPr>
          <w:p w:rsidR="002519D6" w:rsidRDefault="002519D6" w:rsidP="00762E0A">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Colon</w:t>
            </w:r>
            <w:ins w:id="2156" w:author="Stephen Adams" w:date="2011-07-28T10:46:00Z">
              <w:r w:rsidR="00FD72B2">
                <w:rPr>
                  <w:color w:val="E36C0A" w:themeColor="accent6" w:themeShade="BF"/>
                </w:rPr>
                <w:t xml:space="preserve"> (Test Type)</w:t>
              </w:r>
            </w:ins>
            <w:r>
              <w:rPr>
                <w:color w:val="E36C0A" w:themeColor="accent6" w:themeShade="BF"/>
              </w:rPr>
              <w:t>: Patient Name (if available)</w:t>
            </w:r>
          </w:p>
        </w:tc>
      </w:tr>
      <w:tr w:rsidR="002519D6" w:rsidRPr="00EA4DBD" w:rsidTr="00762E0A">
        <w:tc>
          <w:tcPr>
            <w:tcW w:w="3752" w:type="dxa"/>
          </w:tcPr>
          <w:p w:rsidR="002519D6" w:rsidRDefault="002519D6" w:rsidP="00762E0A">
            <w:pPr>
              <w:pStyle w:val="Body2"/>
              <w:spacing w:before="40" w:after="40"/>
              <w:ind w:left="0"/>
            </w:pPr>
            <w:r w:rsidRPr="00E85ADB">
              <w:t>Banner title</w:t>
            </w:r>
            <w:r>
              <w:t xml:space="preserve"> – Breast</w:t>
            </w:r>
          </w:p>
        </w:tc>
        <w:tc>
          <w:tcPr>
            <w:tcW w:w="5518" w:type="dxa"/>
          </w:tcPr>
          <w:p w:rsidR="002519D6" w:rsidRPr="00EA4DBD" w:rsidRDefault="002519D6" w:rsidP="00762E0A">
            <w:pPr>
              <w:pStyle w:val="Body2"/>
              <w:spacing w:before="40" w:after="40"/>
              <w:ind w:left="0"/>
              <w:rPr>
                <w:color w:val="E36C0A" w:themeColor="accent6" w:themeShade="BF"/>
              </w:rPr>
            </w:pPr>
            <w:proofErr w:type="spellStart"/>
            <w:r>
              <w:rPr>
                <w:color w:val="E36C0A" w:themeColor="accent6" w:themeShade="BF"/>
              </w:rPr>
              <w:t>Oncotype</w:t>
            </w:r>
            <w:proofErr w:type="spellEnd"/>
            <w:r>
              <w:rPr>
                <w:color w:val="E36C0A" w:themeColor="accent6" w:themeShade="BF"/>
              </w:rPr>
              <w:t xml:space="preserve"> DX – Breast</w:t>
            </w:r>
            <w:ins w:id="2157" w:author="Stephen Adams" w:date="2011-07-28T10:46:00Z">
              <w:r w:rsidR="00FD72B2">
                <w:rPr>
                  <w:color w:val="E36C0A" w:themeColor="accent6" w:themeShade="BF"/>
                </w:rPr>
                <w:t xml:space="preserve"> (Test Type)</w:t>
              </w:r>
            </w:ins>
            <w:r>
              <w:rPr>
                <w:color w:val="E36C0A" w:themeColor="accent6" w:themeShade="BF"/>
              </w:rPr>
              <w:t>: Patient Name (if available)</w:t>
            </w:r>
          </w:p>
        </w:tc>
      </w:tr>
    </w:tbl>
    <w:p w:rsidR="00237AA3" w:rsidRPr="003E5B8C" w:rsidRDefault="00237AA3" w:rsidP="003E5B8C">
      <w:pPr>
        <w:rPr>
          <w:sz w:val="20"/>
        </w:rPr>
      </w:pPr>
    </w:p>
    <w:p w:rsidR="003E5B8C" w:rsidRDefault="003E5B8C">
      <w:pPr>
        <w:rPr>
          <w:sz w:val="20"/>
        </w:rPr>
      </w:pPr>
      <w:r>
        <w:rPr>
          <w:sz w:val="20"/>
        </w:rPr>
        <w:br w:type="page"/>
      </w:r>
    </w:p>
    <w:p w:rsidR="00237AA3" w:rsidRPr="008322FB" w:rsidRDefault="00237AA3" w:rsidP="00237AA3">
      <w:pPr>
        <w:rPr>
          <w:sz w:val="20"/>
        </w:rPr>
      </w:pPr>
      <w:r w:rsidRPr="008322FB">
        <w:rPr>
          <w:sz w:val="20"/>
        </w:rPr>
        <w:lastRenderedPageBreak/>
        <w:t xml:space="preserve">The </w:t>
      </w:r>
      <w:r w:rsidR="00996DCF" w:rsidRPr="00996DCF">
        <w:rPr>
          <w:b/>
          <w:color w:val="E36C0A" w:themeColor="accent6" w:themeShade="BF"/>
          <w:sz w:val="20"/>
        </w:rPr>
        <w:t>Review</w:t>
      </w:r>
      <w:ins w:id="2158" w:author="Stephen Adams" w:date="2011-10-04T12:06:00Z">
        <w:r w:rsidR="00FB5BA7">
          <w:rPr>
            <w:b/>
            <w:color w:val="E36C0A" w:themeColor="accent6" w:themeShade="BF"/>
            <w:sz w:val="20"/>
          </w:rPr>
          <w:t xml:space="preserve"> Order</w:t>
        </w:r>
      </w:ins>
      <w:r w:rsidRPr="008322FB">
        <w:rPr>
          <w:sz w:val="20"/>
        </w:rPr>
        <w:t xml:space="preserve"> page of Online Ordering will look like this:</w:t>
      </w:r>
    </w:p>
    <w:p w:rsidR="00237AA3" w:rsidRPr="004A07D0" w:rsidRDefault="00463E9A" w:rsidP="004A07D0">
      <w:pPr>
        <w:ind w:left="720"/>
      </w:pPr>
      <w:r>
        <w:rPr>
          <w:noProof/>
        </w:rPr>
        <w:drawing>
          <wp:inline distT="0" distB="0" distL="0" distR="0" wp14:anchorId="5DA31AB4" wp14:editId="55445FAE">
            <wp:extent cx="4749715" cy="8059429"/>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5" cstate="print"/>
                    <a:srcRect/>
                    <a:stretch>
                      <a:fillRect/>
                    </a:stretch>
                  </pic:blipFill>
                  <pic:spPr bwMode="auto">
                    <a:xfrm>
                      <a:off x="0" y="0"/>
                      <a:ext cx="4749715" cy="8059429"/>
                    </a:xfrm>
                    <a:prstGeom prst="rect">
                      <a:avLst/>
                    </a:prstGeom>
                    <a:noFill/>
                    <a:ln w="9525">
                      <a:noFill/>
                      <a:miter lim="800000"/>
                      <a:headEnd/>
                      <a:tailEnd/>
                    </a:ln>
                  </pic:spPr>
                </pic:pic>
              </a:graphicData>
            </a:graphic>
          </wp:inline>
        </w:drawing>
      </w:r>
    </w:p>
    <w:p w:rsidR="004E4BC8" w:rsidRDefault="004E4BC8" w:rsidP="004E4BC8">
      <w:pPr>
        <w:pStyle w:val="Heading3"/>
      </w:pPr>
      <w:bookmarkStart w:id="2159" w:name="_Toc292202336"/>
      <w:bookmarkStart w:id="2160" w:name="_Toc303757580"/>
      <w:bookmarkStart w:id="2161" w:name="_Toc271790773"/>
      <w:r>
        <w:lastRenderedPageBreak/>
        <w:t>Physician Signature</w:t>
      </w:r>
      <w:bookmarkEnd w:id="2159"/>
      <w:bookmarkEnd w:id="2160"/>
    </w:p>
    <w:p w:rsidR="004E4BC8" w:rsidRPr="004E4BC8" w:rsidRDefault="00CE6AF3" w:rsidP="00CB6548">
      <w:pPr>
        <w:pStyle w:val="Body3"/>
      </w:pPr>
      <w:r>
        <w:t xml:space="preserve">Content within the Physician Signature can be found later in this document, the </w:t>
      </w:r>
      <w:r w:rsidR="00A53744">
        <w:t xml:space="preserve">above </w:t>
      </w:r>
      <w:r>
        <w:t xml:space="preserve">screen shot is only </w:t>
      </w:r>
      <w:r w:rsidR="00062877">
        <w:t>meant to display the users view at this time in the process.</w:t>
      </w:r>
    </w:p>
    <w:p w:rsidR="00AB45D6" w:rsidRDefault="005C49B2" w:rsidP="003E5B8C">
      <w:pPr>
        <w:pStyle w:val="Heading3"/>
      </w:pPr>
      <w:bookmarkStart w:id="2162" w:name="_Toc292202337"/>
      <w:bookmarkStart w:id="2163" w:name="_Toc303757581"/>
      <w:r>
        <w:t xml:space="preserve">Online Ordering – </w:t>
      </w:r>
      <w:r w:rsidR="00237AA3" w:rsidRPr="002958C7">
        <w:t>Error Checking</w:t>
      </w:r>
      <w:bookmarkEnd w:id="2161"/>
      <w:bookmarkEnd w:id="2162"/>
      <w:bookmarkEnd w:id="2163"/>
    </w:p>
    <w:p w:rsidR="00237AA3" w:rsidRDefault="00237AA3" w:rsidP="003E5B8C">
      <w:pPr>
        <w:pStyle w:val="Body3"/>
      </w:pPr>
      <w:r>
        <w:t xml:space="preserve">When the user finishes entering order information and navigates to the </w:t>
      </w:r>
      <w:r w:rsidR="00996DCF" w:rsidRPr="00996DCF">
        <w:rPr>
          <w:b/>
          <w:color w:val="E36C0A" w:themeColor="accent6" w:themeShade="BF"/>
        </w:rPr>
        <w:t>Review</w:t>
      </w:r>
      <w:r>
        <w:t xml:space="preserve"> page, the software checks to make sure that all required information has been entered.  An error message will display if required information is missing.</w:t>
      </w:r>
    </w:p>
    <w:p w:rsidR="00237AA3" w:rsidRDefault="00CE63F8" w:rsidP="006A409D">
      <w:pPr>
        <w:rPr>
          <w:sz w:val="20"/>
        </w:rPr>
      </w:pPr>
      <w:r>
        <w:rPr>
          <w:noProof/>
          <w:sz w:val="20"/>
        </w:rPr>
        <w:drawing>
          <wp:inline distT="0" distB="0" distL="0" distR="0" wp14:anchorId="3B176C74" wp14:editId="0CA87A9B">
            <wp:extent cx="5886450" cy="2485390"/>
            <wp:effectExtent l="19050" t="19050" r="19050" b="101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6" cstate="print"/>
                    <a:srcRect/>
                    <a:stretch>
                      <a:fillRect/>
                    </a:stretch>
                  </pic:blipFill>
                  <pic:spPr bwMode="auto">
                    <a:xfrm>
                      <a:off x="0" y="0"/>
                      <a:ext cx="5886450" cy="2485390"/>
                    </a:xfrm>
                    <a:prstGeom prst="rect">
                      <a:avLst/>
                    </a:prstGeom>
                    <a:noFill/>
                    <a:ln w="9525">
                      <a:solidFill>
                        <a:schemeClr val="tx1"/>
                      </a:solidFill>
                      <a:miter lim="800000"/>
                      <a:headEnd/>
                      <a:tailEnd/>
                    </a:ln>
                  </pic:spPr>
                </pic:pic>
              </a:graphicData>
            </a:graphic>
          </wp:inline>
        </w:drawing>
      </w:r>
    </w:p>
    <w:p w:rsidR="00237AA3" w:rsidRDefault="00237AA3" w:rsidP="00237AA3">
      <w:pPr>
        <w:rPr>
          <w:sz w:val="20"/>
        </w:rPr>
      </w:pPr>
    </w:p>
    <w:p w:rsidR="00237AA3" w:rsidRPr="00CA1DE2" w:rsidRDefault="00237AA3" w:rsidP="005F661A">
      <w:pPr>
        <w:rPr>
          <w:sz w:val="20"/>
        </w:rPr>
      </w:pPr>
      <w:r>
        <w:rPr>
          <w:sz w:val="20"/>
        </w:rPr>
        <w:t>A green checkmark will be displayed on the Online Ordering tabs that have been completed successfully.</w:t>
      </w:r>
    </w:p>
    <w:p w:rsidR="00237AA3" w:rsidRPr="00CE6AF3" w:rsidRDefault="00695D3C" w:rsidP="009E7310">
      <w:pPr>
        <w:jc w:val="center"/>
      </w:pPr>
      <w:bookmarkStart w:id="2164" w:name="_Toc271790776"/>
      <w:r w:rsidRPr="009E7310">
        <w:rPr>
          <w:noProof/>
        </w:rPr>
        <w:drawing>
          <wp:inline distT="0" distB="0" distL="0" distR="0" wp14:anchorId="36744554" wp14:editId="25948A20">
            <wp:extent cx="5184667" cy="61600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a:stretch>
                      <a:fillRect/>
                    </a:stretch>
                  </pic:blipFill>
                  <pic:spPr bwMode="auto">
                    <a:xfrm>
                      <a:off x="0" y="0"/>
                      <a:ext cx="5184667" cy="616000"/>
                    </a:xfrm>
                    <a:prstGeom prst="rect">
                      <a:avLst/>
                    </a:prstGeom>
                    <a:noFill/>
                    <a:ln w="9525">
                      <a:noFill/>
                      <a:miter lim="800000"/>
                      <a:headEnd/>
                      <a:tailEnd/>
                    </a:ln>
                  </pic:spPr>
                </pic:pic>
              </a:graphicData>
            </a:graphic>
          </wp:inline>
        </w:drawing>
      </w:r>
    </w:p>
    <w:p w:rsidR="00237AA3" w:rsidRPr="0072587B" w:rsidRDefault="00237AA3" w:rsidP="003E5B8C">
      <w:pPr>
        <w:pStyle w:val="Heading2"/>
      </w:pPr>
      <w:bookmarkStart w:id="2165" w:name="_Toc292202338"/>
      <w:bookmarkStart w:id="2166" w:name="_Toc303757582"/>
      <w:r w:rsidRPr="0072587B">
        <w:t>Online Ordering – Order Confirmation</w:t>
      </w:r>
      <w:bookmarkEnd w:id="2165"/>
      <w:bookmarkEnd w:id="2166"/>
      <w:r w:rsidRPr="0072587B">
        <w:t xml:space="preserve"> </w:t>
      </w:r>
      <w:bookmarkEnd w:id="2164"/>
    </w:p>
    <w:p w:rsidR="00237AA3" w:rsidRDefault="00237AA3" w:rsidP="003E5B8C">
      <w:pPr>
        <w:pStyle w:val="Body2"/>
      </w:pPr>
      <w:r w:rsidRPr="00CE41A7">
        <w:rPr>
          <w:b/>
        </w:rPr>
        <w:t>Purpose</w:t>
      </w:r>
      <w:r>
        <w:t xml:space="preserve">: </w:t>
      </w:r>
      <w:r w:rsidR="003E5B8C">
        <w:t xml:space="preserve"> </w:t>
      </w:r>
      <w:r w:rsidRPr="00CA1DE2">
        <w:t xml:space="preserve">The Order Confirmation Page will show all the details of the order </w:t>
      </w:r>
      <w:r>
        <w:t xml:space="preserve">immediately after </w:t>
      </w:r>
      <w:r w:rsidRPr="00CA1DE2">
        <w:t xml:space="preserve">it is submitted.  This page will not be available </w:t>
      </w:r>
      <w:r>
        <w:t>after the user navigates away from it</w:t>
      </w:r>
      <w:r w:rsidRPr="00CA1DE2">
        <w:t xml:space="preserve">.  All the </w:t>
      </w:r>
      <w:proofErr w:type="gramStart"/>
      <w:r w:rsidRPr="00CA1DE2">
        <w:t>information,</w:t>
      </w:r>
      <w:proofErr w:type="gramEnd"/>
      <w:r w:rsidRPr="00CA1DE2">
        <w:t xml:space="preserve"> will be available in the Order Detail Page.  </w:t>
      </w:r>
    </w:p>
    <w:p w:rsidR="00237AA3" w:rsidRDefault="00237AA3" w:rsidP="00237AA3">
      <w:pPr>
        <w:rPr>
          <w:sz w:val="20"/>
        </w:rPr>
      </w:pPr>
    </w:p>
    <w:p w:rsidR="009E7310" w:rsidRDefault="009E7310">
      <w:pPr>
        <w:rPr>
          <w:sz w:val="20"/>
        </w:rPr>
      </w:pPr>
      <w:r>
        <w:rPr>
          <w:sz w:val="20"/>
        </w:rPr>
        <w:br w:type="page"/>
      </w:r>
    </w:p>
    <w:p w:rsidR="00237AA3" w:rsidRDefault="00237AA3" w:rsidP="00237AA3">
      <w:pPr>
        <w:rPr>
          <w:sz w:val="20"/>
        </w:rPr>
      </w:pPr>
      <w:r>
        <w:rPr>
          <w:sz w:val="20"/>
        </w:rPr>
        <w:lastRenderedPageBreak/>
        <w:t>The Order Confirmation Statement will be displayed at the top of the Home page and will look like this:</w:t>
      </w:r>
    </w:p>
    <w:p w:rsidR="006A409D" w:rsidRDefault="006A409D" w:rsidP="00237AA3">
      <w:pPr>
        <w:rPr>
          <w:sz w:val="20"/>
        </w:rPr>
      </w:pPr>
    </w:p>
    <w:p w:rsidR="00F95A1C" w:rsidRPr="000F19E9" w:rsidRDefault="00AB45D6" w:rsidP="000F19E9">
      <w:pPr>
        <w:jc w:val="center"/>
      </w:pPr>
      <w:r w:rsidRPr="000F19E9">
        <w:rPr>
          <w:noProof/>
        </w:rPr>
        <w:drawing>
          <wp:inline distT="0" distB="0" distL="0" distR="0" wp14:anchorId="4E83A299" wp14:editId="2B01B188">
            <wp:extent cx="5495925" cy="1323256"/>
            <wp:effectExtent l="1905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8" cstate="print"/>
                    <a:srcRect/>
                    <a:stretch>
                      <a:fillRect/>
                    </a:stretch>
                  </pic:blipFill>
                  <pic:spPr bwMode="auto">
                    <a:xfrm>
                      <a:off x="0" y="0"/>
                      <a:ext cx="5495925" cy="1323256"/>
                    </a:xfrm>
                    <a:prstGeom prst="rect">
                      <a:avLst/>
                    </a:prstGeom>
                    <a:noFill/>
                    <a:ln w="9525">
                      <a:noFill/>
                      <a:miter lim="800000"/>
                      <a:headEnd/>
                      <a:tailEnd/>
                    </a:ln>
                  </pic:spPr>
                </pic:pic>
              </a:graphicData>
            </a:graphic>
          </wp:inline>
        </w:drawing>
      </w:r>
      <w:bookmarkStart w:id="2167" w:name="_Toc271790777"/>
    </w:p>
    <w:p w:rsidR="00973A40" w:rsidRPr="00CE6AF3" w:rsidRDefault="00237AA3" w:rsidP="000F19E9">
      <w:pPr>
        <w:pStyle w:val="Heading2"/>
      </w:pPr>
      <w:bookmarkStart w:id="2168" w:name="_Toc292202339"/>
      <w:bookmarkStart w:id="2169" w:name="_Toc303757583"/>
      <w:r w:rsidRPr="0072587B">
        <w:t>Online Ordering – Email Notification</w:t>
      </w:r>
      <w:r w:rsidR="00F95A1C">
        <w:t>s</w:t>
      </w:r>
      <w:bookmarkEnd w:id="2168"/>
      <w:bookmarkEnd w:id="2169"/>
      <w:r>
        <w:t xml:space="preserve"> </w:t>
      </w:r>
      <w:bookmarkEnd w:id="2167"/>
    </w:p>
    <w:p w:rsidR="00973A40" w:rsidRPr="000F19E9" w:rsidRDefault="00996DCF" w:rsidP="000F19E9">
      <w:pPr>
        <w:pStyle w:val="Body2"/>
        <w:rPr>
          <w:b/>
          <w:u w:val="single"/>
        </w:rPr>
      </w:pPr>
      <w:r w:rsidRPr="000F19E9">
        <w:rPr>
          <w:b/>
          <w:u w:val="single"/>
        </w:rPr>
        <w:t>Email to Customer Service</w:t>
      </w:r>
    </w:p>
    <w:p w:rsidR="00237AA3" w:rsidRPr="00CA1DE2" w:rsidRDefault="00237AA3" w:rsidP="000F19E9">
      <w:pPr>
        <w:pStyle w:val="Body2"/>
      </w:pPr>
      <w:r>
        <w:t xml:space="preserve">An </w:t>
      </w:r>
      <w:r w:rsidRPr="00BB2BE6">
        <w:t xml:space="preserve">Email notification </w:t>
      </w:r>
      <w:r>
        <w:t xml:space="preserve">will be sent </w:t>
      </w:r>
      <w:r w:rsidRPr="00BB2BE6">
        <w:t>to</w:t>
      </w:r>
      <w:r>
        <w:t xml:space="preserve"> </w:t>
      </w:r>
      <w:r w:rsidRPr="00BB2BE6">
        <w:t xml:space="preserve">Customer Service </w:t>
      </w:r>
      <w:r>
        <w:t>whenever a new order is submitted.</w:t>
      </w:r>
      <w:r w:rsidR="005C2825">
        <w:t xml:space="preserve">  </w:t>
      </w:r>
      <w:r w:rsidRPr="00CA1DE2">
        <w:t>The email will contain a</w:t>
      </w:r>
      <w:r>
        <w:t xml:space="preserve"> link to the order information in Portal Manager.</w:t>
      </w:r>
    </w:p>
    <w:p w:rsidR="00237AA3" w:rsidRPr="00CA1DE2" w:rsidRDefault="00237AA3" w:rsidP="00237AA3">
      <w:pPr>
        <w:ind w:left="900"/>
        <w:rPr>
          <w:sz w:val="20"/>
        </w:rPr>
      </w:pPr>
    </w:p>
    <w:p w:rsidR="00237AA3" w:rsidRDefault="00237AA3" w:rsidP="00237AA3">
      <w:pPr>
        <w:ind w:left="900"/>
        <w:rPr>
          <w:b/>
          <w:i/>
          <w:sz w:val="20"/>
        </w:rPr>
      </w:pPr>
      <w:r w:rsidRPr="00CA1DE2">
        <w:rPr>
          <w:b/>
          <w:i/>
          <w:sz w:val="20"/>
        </w:rPr>
        <w:t>Sample email to Customer Service:</w:t>
      </w:r>
    </w:p>
    <w:p w:rsidR="00237AA3" w:rsidRPr="00237AA3" w:rsidRDefault="00996DCF" w:rsidP="00237AA3">
      <w:pPr>
        <w:autoSpaceDE w:val="0"/>
        <w:autoSpaceDN w:val="0"/>
        <w:adjustRightInd w:val="0"/>
        <w:ind w:left="900"/>
        <w:rPr>
          <w:color w:val="E36C0A" w:themeColor="accent6" w:themeShade="BF"/>
          <w:sz w:val="20"/>
        </w:rPr>
      </w:pPr>
      <w:r w:rsidRPr="00996DCF">
        <w:rPr>
          <w:color w:val="E36C0A" w:themeColor="accent6" w:themeShade="BF"/>
          <w:sz w:val="20"/>
        </w:rPr>
        <w:t>From: Portal Notifications [</w:t>
      </w:r>
      <w:hyperlink r:id="rId99" w:history="1">
        <w:r w:rsidRPr="00996DCF">
          <w:rPr>
            <w:color w:val="E36C0A" w:themeColor="accent6" w:themeShade="BF"/>
            <w:sz w:val="20"/>
            <w:u w:val="single"/>
          </w:rPr>
          <w:t>mailto:portal@genomichealth.com</w:t>
        </w:r>
      </w:hyperlink>
      <w:r w:rsidRPr="00996DCF">
        <w:rPr>
          <w:color w:val="E36C0A" w:themeColor="accent6" w:themeShade="BF"/>
          <w:sz w:val="20"/>
        </w:rPr>
        <w:t>]</w:t>
      </w:r>
    </w:p>
    <w:p w:rsidR="00237AA3" w:rsidRPr="00237AA3" w:rsidRDefault="00996DCF" w:rsidP="00237AA3">
      <w:pPr>
        <w:autoSpaceDE w:val="0"/>
        <w:autoSpaceDN w:val="0"/>
        <w:adjustRightInd w:val="0"/>
        <w:ind w:left="900"/>
        <w:rPr>
          <w:color w:val="E36C0A" w:themeColor="accent6" w:themeShade="BF"/>
          <w:sz w:val="20"/>
        </w:rPr>
      </w:pPr>
      <w:r w:rsidRPr="00996DCF">
        <w:rPr>
          <w:color w:val="E36C0A" w:themeColor="accent6" w:themeShade="BF"/>
          <w:sz w:val="20"/>
        </w:rPr>
        <w:t>Sent: Friday, October 17, 2008 10:15 AM</w:t>
      </w:r>
    </w:p>
    <w:p w:rsidR="00237AA3" w:rsidRPr="00237AA3" w:rsidRDefault="00996DCF" w:rsidP="00237AA3">
      <w:pPr>
        <w:autoSpaceDE w:val="0"/>
        <w:autoSpaceDN w:val="0"/>
        <w:adjustRightInd w:val="0"/>
        <w:ind w:left="900"/>
        <w:rPr>
          <w:color w:val="E36C0A" w:themeColor="accent6" w:themeShade="BF"/>
          <w:sz w:val="20"/>
        </w:rPr>
      </w:pPr>
      <w:r w:rsidRPr="00996DCF">
        <w:rPr>
          <w:color w:val="E36C0A" w:themeColor="accent6" w:themeShade="BF"/>
          <w:sz w:val="20"/>
        </w:rPr>
        <w:t>To: customerservice@genomichealth.com</w:t>
      </w:r>
    </w:p>
    <w:p w:rsidR="00237AA3" w:rsidRPr="00BB2BE6" w:rsidRDefault="00996DCF" w:rsidP="00237AA3">
      <w:pPr>
        <w:autoSpaceDE w:val="0"/>
        <w:autoSpaceDN w:val="0"/>
        <w:adjustRightInd w:val="0"/>
        <w:ind w:left="900"/>
        <w:rPr>
          <w:color w:val="0070C0"/>
          <w:sz w:val="20"/>
        </w:rPr>
      </w:pPr>
      <w:r w:rsidRPr="00996DCF">
        <w:rPr>
          <w:color w:val="E36C0A" w:themeColor="accent6" w:themeShade="BF"/>
          <w:sz w:val="20"/>
        </w:rPr>
        <w:t>Subject: New Online Order</w:t>
      </w:r>
      <w:r w:rsidR="00237AA3" w:rsidRPr="00BB2BE6">
        <w:rPr>
          <w:color w:val="0070C0"/>
          <w:sz w:val="20"/>
        </w:rPr>
        <w:t xml:space="preserve"> </w:t>
      </w:r>
      <w:r w:rsidR="00237AA3" w:rsidRPr="00BB2BE6">
        <w:rPr>
          <w:sz w:val="20"/>
        </w:rPr>
        <w:t>RXXXXXX</w:t>
      </w:r>
      <w:r w:rsidR="00237AA3" w:rsidRPr="00BB2BE6">
        <w:rPr>
          <w:color w:val="0070C0"/>
          <w:sz w:val="20"/>
        </w:rPr>
        <w:t xml:space="preserve"> </w:t>
      </w:r>
      <w:r w:rsidRPr="00996DCF">
        <w:rPr>
          <w:color w:val="E36C0A" w:themeColor="accent6" w:themeShade="BF"/>
          <w:sz w:val="20"/>
        </w:rPr>
        <w:t>Placed</w:t>
      </w:r>
    </w:p>
    <w:p w:rsidR="00237AA3" w:rsidRPr="00BB2BE6" w:rsidRDefault="00237AA3" w:rsidP="00237AA3">
      <w:pPr>
        <w:autoSpaceDE w:val="0"/>
        <w:autoSpaceDN w:val="0"/>
        <w:adjustRightInd w:val="0"/>
        <w:ind w:left="900"/>
        <w:rPr>
          <w:color w:val="0070C0"/>
          <w:sz w:val="20"/>
        </w:rPr>
      </w:pPr>
    </w:p>
    <w:p w:rsidR="00237AA3" w:rsidRPr="00BB2BE6" w:rsidRDefault="00996DCF" w:rsidP="00237AA3">
      <w:pPr>
        <w:autoSpaceDE w:val="0"/>
        <w:autoSpaceDN w:val="0"/>
        <w:adjustRightInd w:val="0"/>
        <w:ind w:left="900"/>
        <w:rPr>
          <w:color w:val="0070C0"/>
          <w:sz w:val="20"/>
        </w:rPr>
      </w:pPr>
      <w:r w:rsidRPr="00996DCF">
        <w:rPr>
          <w:color w:val="E36C0A" w:themeColor="accent6" w:themeShade="BF"/>
          <w:sz w:val="20"/>
        </w:rPr>
        <w:t>New online order has been place with requisition barcode</w:t>
      </w:r>
      <w:r w:rsidR="00237AA3" w:rsidRPr="00BB2BE6">
        <w:rPr>
          <w:color w:val="0070C0"/>
          <w:sz w:val="20"/>
        </w:rPr>
        <w:t xml:space="preserve"> </w:t>
      </w:r>
      <w:r w:rsidR="00237AA3" w:rsidRPr="00BB2BE6">
        <w:rPr>
          <w:sz w:val="20"/>
        </w:rPr>
        <w:t>RXXXXXX.</w:t>
      </w:r>
    </w:p>
    <w:p w:rsidR="00237AA3" w:rsidRPr="00BB2BE6" w:rsidRDefault="00237AA3" w:rsidP="00237AA3">
      <w:pPr>
        <w:autoSpaceDE w:val="0"/>
        <w:autoSpaceDN w:val="0"/>
        <w:adjustRightInd w:val="0"/>
        <w:ind w:left="900"/>
        <w:rPr>
          <w:color w:val="0070C0"/>
          <w:sz w:val="20"/>
        </w:rPr>
      </w:pPr>
    </w:p>
    <w:p w:rsidR="00237AA3" w:rsidRPr="00BB2BE6" w:rsidRDefault="00996DCF" w:rsidP="00237AA3">
      <w:pPr>
        <w:ind w:left="180" w:firstLine="720"/>
        <w:rPr>
          <w:color w:val="0070C0"/>
          <w:sz w:val="20"/>
        </w:rPr>
      </w:pPr>
      <w:r w:rsidRPr="00996DCF">
        <w:rPr>
          <w:color w:val="E36C0A" w:themeColor="accent6" w:themeShade="BF"/>
          <w:sz w:val="20"/>
        </w:rPr>
        <w:t>To view the order, please click on</w:t>
      </w:r>
      <w:r w:rsidR="00237AA3" w:rsidRPr="00BB2BE6">
        <w:rPr>
          <w:color w:val="0070C0"/>
          <w:sz w:val="20"/>
        </w:rPr>
        <w:t xml:space="preserve"> </w:t>
      </w:r>
      <w:r w:rsidR="00237AA3" w:rsidRPr="00BB2BE6">
        <w:rPr>
          <w:sz w:val="20"/>
        </w:rPr>
        <w:t>[URL link]</w:t>
      </w:r>
      <w:r w:rsidR="00237AA3" w:rsidRPr="00BB2BE6">
        <w:rPr>
          <w:color w:val="0070C0"/>
          <w:sz w:val="20"/>
        </w:rPr>
        <w:t xml:space="preserve"> </w:t>
      </w:r>
    </w:p>
    <w:p w:rsidR="00237AA3" w:rsidRPr="00CA1DE2" w:rsidRDefault="00237AA3" w:rsidP="00237AA3">
      <w:pPr>
        <w:tabs>
          <w:tab w:val="num" w:pos="900"/>
        </w:tabs>
        <w:rPr>
          <w:sz w:val="20"/>
        </w:rPr>
      </w:pPr>
    </w:p>
    <w:p w:rsidR="00973A40" w:rsidRPr="000F19E9" w:rsidRDefault="00996DCF" w:rsidP="000F19E9">
      <w:pPr>
        <w:pStyle w:val="Body2"/>
        <w:rPr>
          <w:b/>
          <w:bCs/>
          <w:u w:val="single"/>
        </w:rPr>
      </w:pPr>
      <w:r w:rsidRPr="000F19E9">
        <w:rPr>
          <w:b/>
          <w:bCs/>
          <w:u w:val="single"/>
        </w:rPr>
        <w:t>Email to the Customer</w:t>
      </w:r>
    </w:p>
    <w:p w:rsidR="008F68A1" w:rsidRPr="00BB2BE6" w:rsidRDefault="008F68A1" w:rsidP="000F19E9">
      <w:pPr>
        <w:pStyle w:val="Body2"/>
      </w:pPr>
      <w:r w:rsidRPr="00BB2BE6">
        <w:t>An Email notification will be sent to the user and his/her sponsor as confirmation of receipt of the order.</w:t>
      </w:r>
    </w:p>
    <w:p w:rsidR="008F68A1" w:rsidRPr="00CA1DE2" w:rsidRDefault="008F68A1" w:rsidP="008F68A1">
      <w:pPr>
        <w:autoSpaceDE w:val="0"/>
        <w:autoSpaceDN w:val="0"/>
        <w:adjustRightInd w:val="0"/>
        <w:rPr>
          <w:sz w:val="20"/>
        </w:rPr>
      </w:pPr>
    </w:p>
    <w:p w:rsidR="008F68A1" w:rsidRPr="008F68A1" w:rsidRDefault="00996DCF" w:rsidP="008F68A1">
      <w:pPr>
        <w:autoSpaceDE w:val="0"/>
        <w:autoSpaceDN w:val="0"/>
        <w:adjustRightInd w:val="0"/>
        <w:ind w:left="187" w:firstLine="720"/>
        <w:rPr>
          <w:color w:val="000000" w:themeColor="text1"/>
          <w:sz w:val="20"/>
        </w:rPr>
      </w:pPr>
      <w:proofErr w:type="gramStart"/>
      <w:r w:rsidRPr="00996DCF">
        <w:rPr>
          <w:color w:val="E36C0A" w:themeColor="accent6" w:themeShade="BF"/>
          <w:sz w:val="20"/>
        </w:rPr>
        <w:t xml:space="preserve">Dear  </w:t>
      </w:r>
      <w:r w:rsidRPr="00996DCF">
        <w:rPr>
          <w:color w:val="000000" w:themeColor="text1"/>
          <w:sz w:val="20"/>
        </w:rPr>
        <w:t>&lt;</w:t>
      </w:r>
      <w:proofErr w:type="spellStart"/>
      <w:proofErr w:type="gramEnd"/>
      <w:r w:rsidRPr="00996DCF">
        <w:rPr>
          <w:color w:val="000000" w:themeColor="text1"/>
          <w:sz w:val="20"/>
        </w:rPr>
        <w:t>FullName</w:t>
      </w:r>
      <w:proofErr w:type="spellEnd"/>
      <w:r w:rsidRPr="00996DCF">
        <w:rPr>
          <w:color w:val="000000" w:themeColor="text1"/>
          <w:sz w:val="20"/>
        </w:rPr>
        <w:t>&gt;:</w:t>
      </w:r>
    </w:p>
    <w:p w:rsidR="008F68A1" w:rsidRPr="008F68A1" w:rsidRDefault="008F68A1" w:rsidP="008F68A1">
      <w:pPr>
        <w:autoSpaceDE w:val="0"/>
        <w:autoSpaceDN w:val="0"/>
        <w:adjustRightInd w:val="0"/>
        <w:rPr>
          <w:color w:val="E36C0A" w:themeColor="accent6" w:themeShade="BF"/>
          <w:sz w:val="20"/>
        </w:rPr>
      </w:pPr>
    </w:p>
    <w:p w:rsidR="008F68A1" w:rsidRDefault="00996DCF" w:rsidP="008F68A1">
      <w:pPr>
        <w:autoSpaceDE w:val="0"/>
        <w:autoSpaceDN w:val="0"/>
        <w:adjustRightInd w:val="0"/>
        <w:ind w:left="907"/>
        <w:rPr>
          <w:color w:val="E36C0A" w:themeColor="accent6" w:themeShade="BF"/>
          <w:sz w:val="20"/>
        </w:rPr>
      </w:pPr>
      <w:r w:rsidRPr="00996DCF">
        <w:rPr>
          <w:color w:val="E36C0A" w:themeColor="accent6" w:themeShade="BF"/>
          <w:sz w:val="20"/>
        </w:rPr>
        <w:t xml:space="preserve">Thank you for </w:t>
      </w:r>
      <w:r w:rsidR="005C2825">
        <w:rPr>
          <w:color w:val="E36C0A" w:themeColor="accent6" w:themeShade="BF"/>
          <w:sz w:val="20"/>
        </w:rPr>
        <w:t>requesting</w:t>
      </w:r>
      <w:r w:rsidRPr="00996DCF">
        <w:rPr>
          <w:color w:val="E36C0A" w:themeColor="accent6" w:themeShade="BF"/>
          <w:sz w:val="20"/>
        </w:rPr>
        <w:t xml:space="preserve"> </w:t>
      </w:r>
      <w:r w:rsidR="005C2825">
        <w:rPr>
          <w:color w:val="E36C0A" w:themeColor="accent6" w:themeShade="BF"/>
          <w:sz w:val="20"/>
        </w:rPr>
        <w:t xml:space="preserve">an </w:t>
      </w:r>
      <w:proofErr w:type="spellStart"/>
      <w:r w:rsidR="005C2825">
        <w:rPr>
          <w:color w:val="E36C0A" w:themeColor="accent6" w:themeShade="BF"/>
          <w:sz w:val="20"/>
        </w:rPr>
        <w:t>Oncotype</w:t>
      </w:r>
      <w:proofErr w:type="spellEnd"/>
      <w:r w:rsidR="005C2825">
        <w:rPr>
          <w:color w:val="E36C0A" w:themeColor="accent6" w:themeShade="BF"/>
          <w:sz w:val="20"/>
        </w:rPr>
        <w:t xml:space="preserve"> </w:t>
      </w:r>
      <w:proofErr w:type="spellStart"/>
      <w:r w:rsidR="005C2825">
        <w:rPr>
          <w:color w:val="E36C0A" w:themeColor="accent6" w:themeShade="BF"/>
          <w:sz w:val="20"/>
        </w:rPr>
        <w:t>DX</w:t>
      </w:r>
      <w:r w:rsidR="00A53744">
        <w:rPr>
          <w:color w:val="E36C0A" w:themeColor="accent6" w:themeShade="BF"/>
          <w:sz w:val="20"/>
        </w:rPr>
        <w:t>®</w:t>
      </w:r>
      <w:r w:rsidR="005C2825">
        <w:rPr>
          <w:color w:val="E36C0A" w:themeColor="accent6" w:themeShade="BF"/>
          <w:sz w:val="20"/>
        </w:rPr>
        <w:t>A</w:t>
      </w:r>
      <w:r w:rsidRPr="00996DCF">
        <w:rPr>
          <w:color w:val="E36C0A" w:themeColor="accent6" w:themeShade="BF"/>
          <w:sz w:val="20"/>
        </w:rPr>
        <w:t>ssay</w:t>
      </w:r>
      <w:proofErr w:type="spellEnd"/>
      <w:r w:rsidRPr="00996DCF">
        <w:rPr>
          <w:color w:val="E36C0A" w:themeColor="accent6" w:themeShade="BF"/>
          <w:sz w:val="20"/>
        </w:rPr>
        <w:t xml:space="preserve"> with Genomic Health</w:t>
      </w:r>
      <w:r w:rsidR="005C2825">
        <w:rPr>
          <w:color w:val="E36C0A" w:themeColor="accent6" w:themeShade="BF"/>
          <w:sz w:val="20"/>
        </w:rPr>
        <w:t xml:space="preserve"> Inc</w:t>
      </w:r>
      <w:r w:rsidRPr="00996DCF">
        <w:rPr>
          <w:color w:val="E36C0A" w:themeColor="accent6" w:themeShade="BF"/>
          <w:sz w:val="20"/>
        </w:rPr>
        <w:t xml:space="preserve">. The results should be </w:t>
      </w:r>
      <w:r w:rsidR="004E4BC8">
        <w:rPr>
          <w:color w:val="E36C0A" w:themeColor="accent6" w:themeShade="BF"/>
          <w:sz w:val="20"/>
        </w:rPr>
        <w:t xml:space="preserve">available within </w:t>
      </w:r>
      <w:ins w:id="2170" w:author="Stephen Adams" w:date="2011-07-11T16:41:00Z">
        <w:r w:rsidR="004B60D2">
          <w:rPr>
            <w:color w:val="E36C0A" w:themeColor="accent6" w:themeShade="BF"/>
            <w:sz w:val="20"/>
          </w:rPr>
          <w:t>7</w:t>
        </w:r>
      </w:ins>
      <w:del w:id="2171" w:author="Stephen Adams" w:date="2011-07-11T16:41:00Z">
        <w:r w:rsidR="004E4BC8" w:rsidDel="004B60D2">
          <w:rPr>
            <w:color w:val="E36C0A" w:themeColor="accent6" w:themeShade="BF"/>
            <w:sz w:val="20"/>
          </w:rPr>
          <w:delText>10</w:delText>
        </w:r>
      </w:del>
      <w:r w:rsidR="004E4BC8">
        <w:rPr>
          <w:color w:val="E36C0A" w:themeColor="accent6" w:themeShade="BF"/>
          <w:sz w:val="20"/>
        </w:rPr>
        <w:t>-1</w:t>
      </w:r>
      <w:ins w:id="2172" w:author="Stephen Adams" w:date="2011-07-11T16:41:00Z">
        <w:r w:rsidR="004B60D2">
          <w:rPr>
            <w:color w:val="E36C0A" w:themeColor="accent6" w:themeShade="BF"/>
            <w:sz w:val="20"/>
          </w:rPr>
          <w:t>0</w:t>
        </w:r>
      </w:ins>
      <w:del w:id="2173" w:author="Stephen Adams" w:date="2011-07-11T16:41:00Z">
        <w:r w:rsidR="004E4BC8" w:rsidDel="004B60D2">
          <w:rPr>
            <w:color w:val="E36C0A" w:themeColor="accent6" w:themeShade="BF"/>
            <w:sz w:val="20"/>
          </w:rPr>
          <w:delText>4</w:delText>
        </w:r>
      </w:del>
      <w:r w:rsidR="004E4BC8">
        <w:rPr>
          <w:color w:val="E36C0A" w:themeColor="accent6" w:themeShade="BF"/>
          <w:sz w:val="20"/>
        </w:rPr>
        <w:t xml:space="preserve"> days from the date the tumor sample is received at Genomic Health.  </w:t>
      </w:r>
      <w:r w:rsidRPr="00996DCF">
        <w:rPr>
          <w:color w:val="E36C0A" w:themeColor="accent6" w:themeShade="BF"/>
          <w:sz w:val="20"/>
        </w:rPr>
        <w:t>You will receive an email when the report is posted to your on</w:t>
      </w:r>
      <w:r w:rsidR="005C2825">
        <w:rPr>
          <w:color w:val="E36C0A" w:themeColor="accent6" w:themeShade="BF"/>
          <w:sz w:val="20"/>
        </w:rPr>
        <w:t>line account.  T</w:t>
      </w:r>
      <w:r w:rsidRPr="00996DCF">
        <w:rPr>
          <w:color w:val="E36C0A" w:themeColor="accent6" w:themeShade="BF"/>
          <w:sz w:val="20"/>
        </w:rPr>
        <w:t xml:space="preserve">o check on the status or place another order, please visit </w:t>
      </w:r>
      <w:hyperlink r:id="rId100" w:history="1">
        <w:r w:rsidR="005C2825" w:rsidRPr="00022714">
          <w:rPr>
            <w:rStyle w:val="Hyperlink"/>
            <w:sz w:val="20"/>
          </w:rPr>
          <w:t>https://online.genomichealth.com</w:t>
        </w:r>
      </w:hyperlink>
      <w:r w:rsidRPr="00996DCF">
        <w:rPr>
          <w:color w:val="E36C0A" w:themeColor="accent6" w:themeShade="BF"/>
          <w:sz w:val="20"/>
        </w:rPr>
        <w:t>.</w:t>
      </w:r>
    </w:p>
    <w:p w:rsidR="005C2825" w:rsidRPr="008F68A1" w:rsidRDefault="005C2825" w:rsidP="008F68A1">
      <w:pPr>
        <w:autoSpaceDE w:val="0"/>
        <w:autoSpaceDN w:val="0"/>
        <w:adjustRightInd w:val="0"/>
        <w:ind w:left="907"/>
        <w:rPr>
          <w:color w:val="E36C0A" w:themeColor="accent6" w:themeShade="BF"/>
          <w:sz w:val="20"/>
        </w:rPr>
      </w:pPr>
    </w:p>
    <w:p w:rsidR="008F68A1" w:rsidRPr="008F68A1" w:rsidRDefault="00996DCF" w:rsidP="008F68A1">
      <w:pPr>
        <w:autoSpaceDE w:val="0"/>
        <w:autoSpaceDN w:val="0"/>
        <w:adjustRightInd w:val="0"/>
        <w:ind w:left="187" w:firstLine="720"/>
        <w:rPr>
          <w:color w:val="E36C0A" w:themeColor="accent6" w:themeShade="BF"/>
          <w:sz w:val="20"/>
        </w:rPr>
      </w:pPr>
      <w:r w:rsidRPr="00996DCF">
        <w:rPr>
          <w:color w:val="E36C0A" w:themeColor="accent6" w:themeShade="BF"/>
          <w:sz w:val="20"/>
        </w:rPr>
        <w:t>Please contact Customer Service</w:t>
      </w:r>
      <w:r w:rsidR="00CE6AF3">
        <w:rPr>
          <w:color w:val="E36C0A" w:themeColor="accent6" w:themeShade="BF"/>
          <w:sz w:val="20"/>
        </w:rPr>
        <w:t xml:space="preserve"> with any additional questions.</w:t>
      </w:r>
    </w:p>
    <w:p w:rsidR="005C2825" w:rsidRDefault="00996DCF" w:rsidP="005C2825">
      <w:pPr>
        <w:autoSpaceDE w:val="0"/>
        <w:autoSpaceDN w:val="0"/>
        <w:adjustRightInd w:val="0"/>
        <w:rPr>
          <w:color w:val="E36C0A" w:themeColor="accent6" w:themeShade="BF"/>
          <w:sz w:val="20"/>
        </w:rPr>
      </w:pPr>
      <w:r w:rsidRPr="00996DCF">
        <w:rPr>
          <w:color w:val="E36C0A" w:themeColor="accent6" w:themeShade="BF"/>
          <w:sz w:val="20"/>
        </w:rPr>
        <w:tab/>
      </w:r>
      <w:r w:rsidRPr="00996DCF">
        <w:rPr>
          <w:color w:val="E36C0A" w:themeColor="accent6" w:themeShade="BF"/>
          <w:sz w:val="20"/>
        </w:rPr>
        <w:tab/>
      </w:r>
    </w:p>
    <w:p w:rsidR="005C2825" w:rsidRDefault="005C2825" w:rsidP="005C2825">
      <w:pPr>
        <w:ind w:left="900"/>
        <w:rPr>
          <w:b/>
          <w:color w:val="E36C0A" w:themeColor="accent6" w:themeShade="BF"/>
          <w:sz w:val="20"/>
        </w:rPr>
      </w:pPr>
      <w:del w:id="2174" w:author="Stephen Adams" w:date="2011-07-28T10:48:00Z">
        <w:r w:rsidRPr="000E63E0" w:rsidDel="00FD72B2">
          <w:rPr>
            <w:b/>
            <w:color w:val="E36C0A" w:themeColor="accent6" w:themeShade="BF"/>
            <w:sz w:val="20"/>
          </w:rPr>
          <w:delText>Domestic United States</w:delText>
        </w:r>
      </w:del>
      <w:ins w:id="2175" w:author="Stephen Adams" w:date="2011-07-28T10:48:00Z">
        <w:r w:rsidR="00FD72B2">
          <w:rPr>
            <w:b/>
            <w:color w:val="E36C0A" w:themeColor="accent6" w:themeShade="BF"/>
            <w:sz w:val="20"/>
          </w:rPr>
          <w:t>Corporate Headquarters</w:t>
        </w:r>
      </w:ins>
    </w:p>
    <w:p w:rsidR="005C2825" w:rsidRPr="000E63E0" w:rsidRDefault="005C2825" w:rsidP="005C2825">
      <w:pPr>
        <w:ind w:left="900"/>
        <w:rPr>
          <w:color w:val="E36C0A" w:themeColor="accent6" w:themeShade="BF"/>
          <w:sz w:val="20"/>
        </w:rPr>
      </w:pPr>
      <w:r>
        <w:rPr>
          <w:color w:val="E36C0A" w:themeColor="accent6" w:themeShade="BF"/>
          <w:sz w:val="20"/>
        </w:rPr>
        <w:t>customerservice@genomichealth.com</w:t>
      </w:r>
    </w:p>
    <w:p w:rsidR="005C2825" w:rsidRDefault="005C2825" w:rsidP="005C2825">
      <w:pPr>
        <w:ind w:left="900"/>
        <w:rPr>
          <w:i/>
          <w:color w:val="E36C0A" w:themeColor="accent6" w:themeShade="BF"/>
          <w:sz w:val="20"/>
          <w:u w:val="single"/>
        </w:rPr>
      </w:pPr>
      <w:r>
        <w:rPr>
          <w:color w:val="E36C0A" w:themeColor="accent6" w:themeShade="BF"/>
          <w:sz w:val="20"/>
        </w:rPr>
        <w:t>866-ONCO</w:t>
      </w:r>
      <w:r w:rsidRPr="000C5B4B">
        <w:rPr>
          <w:color w:val="E36C0A" w:themeColor="accent6" w:themeShade="BF"/>
          <w:sz w:val="20"/>
          <w:u w:val="single"/>
          <w:rPrChange w:id="2176" w:author="Stephen Adams" w:date="2011-09-12T13:16:00Z">
            <w:rPr>
              <w:i/>
              <w:color w:val="E36C0A" w:themeColor="accent6" w:themeShade="BF"/>
              <w:sz w:val="20"/>
              <w:u w:val="single"/>
            </w:rPr>
          </w:rPrChange>
        </w:rPr>
        <w:t>TYPE</w:t>
      </w:r>
    </w:p>
    <w:p w:rsidR="005C2825" w:rsidRDefault="005C2825" w:rsidP="005C2825">
      <w:pPr>
        <w:ind w:left="900"/>
        <w:rPr>
          <w:color w:val="E36C0A" w:themeColor="accent6" w:themeShade="BF"/>
          <w:sz w:val="20"/>
          <w:u w:val="single"/>
        </w:rPr>
      </w:pPr>
      <w:r>
        <w:rPr>
          <w:color w:val="E36C0A" w:themeColor="accent6" w:themeShade="BF"/>
          <w:sz w:val="20"/>
          <w:u w:val="single"/>
        </w:rPr>
        <w:t>(866-662-6897)</w:t>
      </w:r>
    </w:p>
    <w:p w:rsidR="005C2825" w:rsidRDefault="005C2825" w:rsidP="005C2825">
      <w:pPr>
        <w:ind w:left="900"/>
        <w:rPr>
          <w:color w:val="E36C0A" w:themeColor="accent6" w:themeShade="BF"/>
          <w:sz w:val="20"/>
          <w:u w:val="single"/>
        </w:rPr>
      </w:pPr>
    </w:p>
    <w:p w:rsidR="005C2825" w:rsidRPr="000E63E0" w:rsidRDefault="005C2825" w:rsidP="005C2825">
      <w:pPr>
        <w:ind w:left="900"/>
        <w:rPr>
          <w:b/>
          <w:color w:val="E36C0A" w:themeColor="accent6" w:themeShade="BF"/>
          <w:sz w:val="20"/>
          <w:u w:val="single"/>
        </w:rPr>
      </w:pPr>
      <w:del w:id="2177" w:author="Stephen Adams" w:date="2011-07-28T10:48:00Z">
        <w:r w:rsidRPr="000E63E0" w:rsidDel="00FD72B2">
          <w:rPr>
            <w:b/>
            <w:color w:val="E36C0A" w:themeColor="accent6" w:themeShade="BF"/>
            <w:sz w:val="20"/>
            <w:u w:val="single"/>
          </w:rPr>
          <w:delText>International</w:delText>
        </w:r>
      </w:del>
      <w:proofErr w:type="gramStart"/>
      <w:ins w:id="2178" w:author="Stephen Adams" w:date="2011-07-28T10:48:00Z">
        <w:r w:rsidR="00FD72B2">
          <w:rPr>
            <w:b/>
            <w:color w:val="E36C0A" w:themeColor="accent6" w:themeShade="BF"/>
            <w:sz w:val="20"/>
            <w:u w:val="single"/>
          </w:rPr>
          <w:t>Outside</w:t>
        </w:r>
      </w:ins>
      <w:ins w:id="2179" w:author="Stephen Adams" w:date="2011-07-28T10:49:00Z">
        <w:r w:rsidR="00FD72B2">
          <w:rPr>
            <w:b/>
            <w:color w:val="E36C0A" w:themeColor="accent6" w:themeShade="BF"/>
            <w:sz w:val="20"/>
            <w:u w:val="single"/>
          </w:rPr>
          <w:t xml:space="preserve"> of </w:t>
        </w:r>
      </w:ins>
      <w:ins w:id="2180" w:author="Stephen Adams" w:date="2011-07-28T10:48:00Z">
        <w:r w:rsidR="00FD72B2">
          <w:rPr>
            <w:b/>
            <w:color w:val="E36C0A" w:themeColor="accent6" w:themeShade="BF"/>
            <w:sz w:val="20"/>
            <w:u w:val="single"/>
          </w:rPr>
          <w:t>U.S.</w:t>
        </w:r>
      </w:ins>
      <w:proofErr w:type="gramEnd"/>
    </w:p>
    <w:p w:rsidR="005C2825" w:rsidRDefault="005C2825" w:rsidP="005C2825">
      <w:pPr>
        <w:ind w:left="900"/>
        <w:rPr>
          <w:color w:val="E36C0A" w:themeColor="accent6" w:themeShade="BF"/>
          <w:sz w:val="20"/>
          <w:u w:val="single"/>
        </w:rPr>
      </w:pPr>
      <w:r>
        <w:rPr>
          <w:color w:val="E36C0A" w:themeColor="accent6" w:themeShade="BF"/>
          <w:sz w:val="20"/>
          <w:u w:val="single"/>
        </w:rPr>
        <w:t>international@genomichealth.com</w:t>
      </w:r>
    </w:p>
    <w:p w:rsidR="005C2825" w:rsidRPr="000E63E0" w:rsidRDefault="005C2825" w:rsidP="005C2825">
      <w:pPr>
        <w:ind w:left="900"/>
        <w:rPr>
          <w:color w:val="E36C0A" w:themeColor="accent6" w:themeShade="BF"/>
          <w:sz w:val="20"/>
        </w:rPr>
      </w:pPr>
      <w:r>
        <w:rPr>
          <w:color w:val="E36C0A" w:themeColor="accent6" w:themeShade="BF"/>
          <w:sz w:val="20"/>
          <w:u w:val="single"/>
        </w:rPr>
        <w:t>+1 650 569 2080</w:t>
      </w:r>
    </w:p>
    <w:p w:rsidR="005C2825" w:rsidRDefault="005C2825" w:rsidP="008F68A1">
      <w:pPr>
        <w:autoSpaceDE w:val="0"/>
        <w:autoSpaceDN w:val="0"/>
        <w:adjustRightInd w:val="0"/>
        <w:ind w:left="900"/>
        <w:rPr>
          <w:color w:val="E36C0A" w:themeColor="accent6" w:themeShade="BF"/>
          <w:sz w:val="20"/>
        </w:rPr>
      </w:pPr>
    </w:p>
    <w:p w:rsidR="008F68A1" w:rsidRPr="008F68A1" w:rsidRDefault="00996DCF" w:rsidP="008F68A1">
      <w:pPr>
        <w:autoSpaceDE w:val="0"/>
        <w:autoSpaceDN w:val="0"/>
        <w:adjustRightInd w:val="0"/>
        <w:ind w:left="900"/>
        <w:rPr>
          <w:color w:val="E36C0A" w:themeColor="accent6" w:themeShade="BF"/>
          <w:sz w:val="20"/>
        </w:rPr>
      </w:pPr>
      <w:r w:rsidRPr="00996DCF">
        <w:rPr>
          <w:color w:val="E36C0A" w:themeColor="accent6" w:themeShade="BF"/>
          <w:sz w:val="20"/>
        </w:rPr>
        <w:t>----------------------------------------------------</w:t>
      </w:r>
      <w:r w:rsidRPr="00996DCF">
        <w:rPr>
          <w:color w:val="E36C0A" w:themeColor="accent6" w:themeShade="BF"/>
          <w:sz w:val="20"/>
        </w:rPr>
        <w:br/>
      </w:r>
      <w:r w:rsidRPr="00996DCF">
        <w:rPr>
          <w:color w:val="E36C0A" w:themeColor="accent6" w:themeShade="BF"/>
          <w:sz w:val="20"/>
        </w:rPr>
        <w:br/>
        <w:t xml:space="preserve">Requisition: </w:t>
      </w:r>
      <w:r w:rsidRPr="00996DCF">
        <w:rPr>
          <w:color w:val="000000" w:themeColor="text1"/>
          <w:sz w:val="20"/>
        </w:rPr>
        <w:t>&lt;</w:t>
      </w:r>
      <w:proofErr w:type="spellStart"/>
      <w:r w:rsidRPr="00996DCF">
        <w:rPr>
          <w:color w:val="000000" w:themeColor="text1"/>
          <w:sz w:val="20"/>
        </w:rPr>
        <w:t>RequisitionBarcode</w:t>
      </w:r>
      <w:proofErr w:type="spellEnd"/>
      <w:r w:rsidRPr="00996DCF">
        <w:rPr>
          <w:color w:val="000000" w:themeColor="text1"/>
          <w:sz w:val="20"/>
        </w:rPr>
        <w:t>&gt;</w:t>
      </w:r>
    </w:p>
    <w:p w:rsidR="00F95A1C" w:rsidRPr="005C2825" w:rsidRDefault="005C2825" w:rsidP="005C2825">
      <w:pPr>
        <w:autoSpaceDE w:val="0"/>
        <w:autoSpaceDN w:val="0"/>
        <w:adjustRightInd w:val="0"/>
        <w:ind w:left="900"/>
        <w:rPr>
          <w:color w:val="E36C0A" w:themeColor="accent6" w:themeShade="BF"/>
          <w:sz w:val="20"/>
        </w:rPr>
      </w:pPr>
      <w:r>
        <w:rPr>
          <w:color w:val="E36C0A" w:themeColor="accent6" w:themeShade="BF"/>
          <w:sz w:val="20"/>
        </w:rPr>
        <w:t>Order Date</w:t>
      </w:r>
      <w:r w:rsidR="00996DCF" w:rsidRPr="00996DCF">
        <w:rPr>
          <w:color w:val="E36C0A" w:themeColor="accent6" w:themeShade="BF"/>
          <w:sz w:val="20"/>
        </w:rPr>
        <w:t xml:space="preserve">: </w:t>
      </w:r>
      <w:r w:rsidR="00996DCF" w:rsidRPr="00996DCF">
        <w:rPr>
          <w:color w:val="000000" w:themeColor="text1"/>
          <w:sz w:val="20"/>
        </w:rPr>
        <w:t>&lt;</w:t>
      </w:r>
      <w:proofErr w:type="spellStart"/>
      <w:r w:rsidR="00996DCF" w:rsidRPr="00996DCF">
        <w:rPr>
          <w:color w:val="000000" w:themeColor="text1"/>
          <w:sz w:val="20"/>
        </w:rPr>
        <w:t>OrderDate</w:t>
      </w:r>
      <w:proofErr w:type="spellEnd"/>
      <w:r w:rsidR="00996DCF" w:rsidRPr="00996DCF">
        <w:rPr>
          <w:color w:val="000000" w:themeColor="text1"/>
          <w:sz w:val="20"/>
        </w:rPr>
        <w:t>&gt;</w:t>
      </w:r>
      <w:bookmarkStart w:id="2181" w:name="_Toc271790778"/>
    </w:p>
    <w:p w:rsidR="00F95A1C" w:rsidRDefault="00FA168D" w:rsidP="000F19E9">
      <w:pPr>
        <w:pStyle w:val="Heading2"/>
      </w:pPr>
      <w:bookmarkStart w:id="2182" w:name="_Toc292202340"/>
      <w:bookmarkStart w:id="2183" w:name="_Toc303757584"/>
      <w:r>
        <w:lastRenderedPageBreak/>
        <w:t xml:space="preserve">Online Ordering – </w:t>
      </w:r>
      <w:r w:rsidR="00F95A1C">
        <w:t>FAX Cover Sheet</w:t>
      </w:r>
      <w:bookmarkEnd w:id="2182"/>
      <w:bookmarkEnd w:id="2183"/>
      <w:r w:rsidR="00F95A1C">
        <w:t xml:space="preserve"> </w:t>
      </w:r>
      <w:bookmarkEnd w:id="2181"/>
    </w:p>
    <w:p w:rsidR="00F95A1C" w:rsidRPr="00927498" w:rsidRDefault="00F95A1C" w:rsidP="000F19E9">
      <w:pPr>
        <w:pStyle w:val="Body2"/>
      </w:pPr>
      <w:r>
        <w:t>The Fax Cover Sheet can be viewed or printed.</w:t>
      </w:r>
    </w:p>
    <w:p w:rsidR="0076593E" w:rsidRPr="000F19E9" w:rsidRDefault="00AB45D6" w:rsidP="000F19E9">
      <w:pPr>
        <w:jc w:val="center"/>
        <w:rPr>
          <w:sz w:val="20"/>
        </w:rPr>
      </w:pPr>
      <w:r w:rsidRPr="000F19E9">
        <w:rPr>
          <w:noProof/>
          <w:sz w:val="20"/>
        </w:rPr>
        <w:drawing>
          <wp:inline distT="0" distB="0" distL="0" distR="0" wp14:anchorId="7B048219" wp14:editId="76FFF529">
            <wp:extent cx="4267942" cy="5494976"/>
            <wp:effectExtent l="19050" t="0" r="0" b="0"/>
            <wp:docPr id="2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srcRect/>
                    <a:stretch>
                      <a:fillRect/>
                    </a:stretch>
                  </pic:blipFill>
                  <pic:spPr bwMode="auto">
                    <a:xfrm>
                      <a:off x="0" y="0"/>
                      <a:ext cx="4265253" cy="5491514"/>
                    </a:xfrm>
                    <a:prstGeom prst="rect">
                      <a:avLst/>
                    </a:prstGeom>
                    <a:noFill/>
                    <a:ln w="9525">
                      <a:noFill/>
                      <a:miter lim="800000"/>
                      <a:headEnd/>
                      <a:tailEnd/>
                    </a:ln>
                  </pic:spPr>
                </pic:pic>
              </a:graphicData>
            </a:graphic>
          </wp:inline>
        </w:drawing>
      </w:r>
    </w:p>
    <w:p w:rsidR="00AB45D6" w:rsidRDefault="009E216C" w:rsidP="00C57361">
      <w:pPr>
        <w:pStyle w:val="Heading1"/>
      </w:pPr>
      <w:bookmarkStart w:id="2184" w:name="_Toc292202341"/>
      <w:bookmarkStart w:id="2185" w:name="_Toc303757585"/>
      <w:r w:rsidRPr="00C57361">
        <w:t xml:space="preserve">Address Book </w:t>
      </w:r>
      <w:r w:rsidR="00A90B87" w:rsidRPr="00C57361">
        <w:t>&amp; My Account</w:t>
      </w:r>
      <w:bookmarkEnd w:id="2184"/>
      <w:bookmarkEnd w:id="2185"/>
    </w:p>
    <w:tbl>
      <w:tblPr>
        <w:tblStyle w:val="TableGrid"/>
        <w:tblW w:w="0" w:type="auto"/>
        <w:tblInd w:w="108" w:type="dxa"/>
        <w:tblLook w:val="04A0" w:firstRow="1" w:lastRow="0" w:firstColumn="1" w:lastColumn="0" w:noHBand="0" w:noVBand="1"/>
      </w:tblPr>
      <w:tblGrid>
        <w:gridCol w:w="1800"/>
        <w:gridCol w:w="3510"/>
        <w:gridCol w:w="4050"/>
      </w:tblGrid>
      <w:tr w:rsidR="00962D20" w:rsidRPr="00D51D1A" w:rsidTr="003F757C">
        <w:tc>
          <w:tcPr>
            <w:tcW w:w="1800" w:type="dxa"/>
            <w:vMerge w:val="restart"/>
            <w:shd w:val="clear" w:color="auto" w:fill="D9D9D9" w:themeFill="background1" w:themeFillShade="D9"/>
            <w:vAlign w:val="center"/>
          </w:tcPr>
          <w:p w:rsidR="00962D20" w:rsidRDefault="00962D20" w:rsidP="003F757C">
            <w:pPr>
              <w:pStyle w:val="Body2"/>
              <w:spacing w:before="20" w:after="20"/>
              <w:ind w:left="0"/>
              <w:jc w:val="center"/>
              <w:rPr>
                <w:b/>
              </w:rPr>
            </w:pPr>
            <w:r>
              <w:rPr>
                <w:b/>
              </w:rPr>
              <w:t>CONTENT</w:t>
            </w:r>
          </w:p>
          <w:p w:rsidR="00962D20" w:rsidRPr="00D51D1A" w:rsidRDefault="00962D20" w:rsidP="003F757C">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962D20" w:rsidRPr="00D51D1A" w:rsidRDefault="00962D20" w:rsidP="003F757C">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962D20" w:rsidRPr="00D51D1A" w:rsidRDefault="00962D20" w:rsidP="003F757C">
            <w:pPr>
              <w:pStyle w:val="Body2"/>
              <w:spacing w:before="20" w:after="20"/>
              <w:ind w:left="0"/>
              <w:jc w:val="center"/>
              <w:rPr>
                <w:b/>
              </w:rPr>
            </w:pPr>
            <w:r w:rsidRPr="00D51D1A">
              <w:rPr>
                <w:b/>
              </w:rPr>
              <w:t>Responsible Person</w:t>
            </w:r>
          </w:p>
        </w:tc>
      </w:tr>
      <w:tr w:rsidR="00962D20" w:rsidTr="003F757C">
        <w:tc>
          <w:tcPr>
            <w:tcW w:w="1800" w:type="dxa"/>
            <w:vMerge/>
            <w:vAlign w:val="center"/>
          </w:tcPr>
          <w:p w:rsidR="00962D20" w:rsidRDefault="00962D20" w:rsidP="003F757C">
            <w:pPr>
              <w:pStyle w:val="Body2"/>
              <w:spacing w:before="20" w:after="20"/>
              <w:ind w:left="0"/>
              <w:jc w:val="center"/>
            </w:pPr>
          </w:p>
        </w:tc>
        <w:tc>
          <w:tcPr>
            <w:tcW w:w="3510" w:type="dxa"/>
            <w:vAlign w:val="center"/>
          </w:tcPr>
          <w:p w:rsidR="00962D20" w:rsidRDefault="00962D20" w:rsidP="003F757C">
            <w:pPr>
              <w:pStyle w:val="Body2"/>
              <w:spacing w:before="20" w:after="20"/>
              <w:ind w:left="0"/>
              <w:jc w:val="center"/>
            </w:pPr>
            <w:r>
              <w:t>Customer Service</w:t>
            </w:r>
          </w:p>
        </w:tc>
        <w:tc>
          <w:tcPr>
            <w:tcW w:w="4050" w:type="dxa"/>
            <w:vAlign w:val="center"/>
          </w:tcPr>
          <w:p w:rsidR="00962D20" w:rsidRPr="00FA168D" w:rsidRDefault="00C57361" w:rsidP="003F757C">
            <w:pPr>
              <w:pStyle w:val="Body2"/>
              <w:spacing w:before="20" w:after="20"/>
              <w:ind w:left="0"/>
              <w:jc w:val="center"/>
            </w:pPr>
            <w:r>
              <w:t>Stephen Adams</w:t>
            </w:r>
          </w:p>
        </w:tc>
      </w:tr>
      <w:tr w:rsidR="00962D20" w:rsidTr="003F757C">
        <w:tc>
          <w:tcPr>
            <w:tcW w:w="1800" w:type="dxa"/>
            <w:vMerge/>
            <w:vAlign w:val="center"/>
          </w:tcPr>
          <w:p w:rsidR="00962D20" w:rsidRDefault="00962D20" w:rsidP="003F757C">
            <w:pPr>
              <w:pStyle w:val="Body2"/>
              <w:spacing w:before="20" w:after="20"/>
              <w:ind w:left="0"/>
              <w:jc w:val="center"/>
            </w:pPr>
          </w:p>
        </w:tc>
        <w:tc>
          <w:tcPr>
            <w:tcW w:w="3510" w:type="dxa"/>
            <w:vAlign w:val="center"/>
          </w:tcPr>
          <w:p w:rsidR="00962D20" w:rsidRPr="004A07D0" w:rsidRDefault="004A07D0" w:rsidP="004A07D0">
            <w:pPr>
              <w:pStyle w:val="Body2"/>
              <w:spacing w:before="20" w:after="20"/>
              <w:ind w:left="0"/>
              <w:jc w:val="center"/>
              <w:rPr>
                <w:color w:val="FF0000"/>
              </w:rPr>
            </w:pPr>
            <w:r w:rsidRPr="004A07D0">
              <w:t>IT/SOFTWARE ENGINEERING</w:t>
            </w:r>
          </w:p>
        </w:tc>
        <w:tc>
          <w:tcPr>
            <w:tcW w:w="4050" w:type="dxa"/>
            <w:vAlign w:val="center"/>
          </w:tcPr>
          <w:p w:rsidR="00962D20" w:rsidRPr="004A07D0" w:rsidRDefault="004A07D0" w:rsidP="004A07D0">
            <w:pPr>
              <w:pStyle w:val="BodyText"/>
              <w:spacing w:after="0"/>
              <w:ind w:left="0"/>
              <w:jc w:val="center"/>
            </w:pPr>
            <w:r w:rsidRPr="004A07D0">
              <w:t>Sonya Natanzon</w:t>
            </w:r>
          </w:p>
        </w:tc>
      </w:tr>
      <w:tr w:rsidR="00962D20" w:rsidRPr="00D51D1A" w:rsidTr="003F757C">
        <w:tc>
          <w:tcPr>
            <w:tcW w:w="1800" w:type="dxa"/>
            <w:shd w:val="clear" w:color="auto" w:fill="D9D9D9" w:themeFill="background1" w:themeFillShade="D9"/>
            <w:vAlign w:val="center"/>
          </w:tcPr>
          <w:p w:rsidR="00962D20" w:rsidRPr="00D51D1A" w:rsidRDefault="00962D20" w:rsidP="003F757C">
            <w:pPr>
              <w:pStyle w:val="Body2"/>
              <w:spacing w:before="20" w:after="20"/>
              <w:ind w:left="0"/>
              <w:jc w:val="center"/>
              <w:rPr>
                <w:b/>
              </w:rPr>
            </w:pPr>
            <w:r>
              <w:rPr>
                <w:b/>
              </w:rPr>
              <w:t>PURPOSE</w:t>
            </w:r>
          </w:p>
        </w:tc>
        <w:tc>
          <w:tcPr>
            <w:tcW w:w="7560" w:type="dxa"/>
            <w:gridSpan w:val="2"/>
            <w:shd w:val="clear" w:color="auto" w:fill="auto"/>
            <w:vAlign w:val="center"/>
          </w:tcPr>
          <w:p w:rsidR="00962D20" w:rsidRPr="00D51D1A" w:rsidRDefault="00962D20" w:rsidP="003F757C">
            <w:pPr>
              <w:pStyle w:val="Body2"/>
              <w:spacing w:before="20" w:after="20"/>
              <w:ind w:left="0"/>
              <w:rPr>
                <w:b/>
              </w:rPr>
            </w:pPr>
            <w:r>
              <w:t xml:space="preserve">The Address Book allows users to manage their individual contacts and locations that will be used in ordering </w:t>
            </w:r>
            <w:proofErr w:type="spellStart"/>
            <w:r>
              <w:t>Oncotype</w:t>
            </w:r>
            <w:proofErr w:type="spellEnd"/>
            <w:r>
              <w:t xml:space="preserve"> DX tests. </w:t>
            </w:r>
          </w:p>
        </w:tc>
      </w:tr>
    </w:tbl>
    <w:p w:rsidR="000F19E9" w:rsidRPr="000F19E9" w:rsidRDefault="000F19E9" w:rsidP="000F19E9">
      <w:pPr>
        <w:rPr>
          <w:sz w:val="20"/>
        </w:rPr>
      </w:pPr>
      <w:bookmarkStart w:id="2186" w:name="_Toc292202342"/>
    </w:p>
    <w:p w:rsidR="000F19E9" w:rsidRDefault="000F19E9" w:rsidP="000F19E9">
      <w:pPr>
        <w:pStyle w:val="Body2"/>
        <w:rPr>
          <w:rFonts w:ascii="Arial" w:hAnsi="Arial"/>
        </w:rPr>
      </w:pPr>
      <w:r>
        <w:br w:type="page"/>
      </w:r>
    </w:p>
    <w:p w:rsidR="00F95A1C" w:rsidRPr="00C57361" w:rsidRDefault="00F95A1C" w:rsidP="000F19E9">
      <w:pPr>
        <w:pStyle w:val="Heading2"/>
      </w:pPr>
      <w:bookmarkStart w:id="2187" w:name="_Toc303757586"/>
      <w:r>
        <w:lastRenderedPageBreak/>
        <w:t>Address Book</w:t>
      </w:r>
      <w:bookmarkEnd w:id="2186"/>
      <w:bookmarkEnd w:id="2187"/>
    </w:p>
    <w:p w:rsidR="00C57361" w:rsidRPr="000F19E9" w:rsidRDefault="00CE63F8" w:rsidP="000F19E9">
      <w:pPr>
        <w:rPr>
          <w:sz w:val="20"/>
        </w:rPr>
      </w:pPr>
      <w:r w:rsidRPr="000F19E9">
        <w:rPr>
          <w:noProof/>
          <w:sz w:val="20"/>
        </w:rPr>
        <w:drawing>
          <wp:inline distT="0" distB="0" distL="0" distR="0" wp14:anchorId="546D1E4E" wp14:editId="79306C47">
            <wp:extent cx="5886450" cy="5290426"/>
            <wp:effectExtent l="19050" t="19050" r="19050" b="24524"/>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cstate="print"/>
                    <a:srcRect/>
                    <a:stretch>
                      <a:fillRect/>
                    </a:stretch>
                  </pic:blipFill>
                  <pic:spPr bwMode="auto">
                    <a:xfrm>
                      <a:off x="0" y="0"/>
                      <a:ext cx="5886450" cy="5290426"/>
                    </a:xfrm>
                    <a:prstGeom prst="rect">
                      <a:avLst/>
                    </a:prstGeom>
                    <a:noFill/>
                    <a:ln w="9525">
                      <a:solidFill>
                        <a:schemeClr val="tx1"/>
                      </a:solidFill>
                      <a:miter lim="800000"/>
                      <a:headEnd/>
                      <a:tailEnd/>
                    </a:ln>
                  </pic:spPr>
                </pic:pic>
              </a:graphicData>
            </a:graphic>
          </wp:inline>
        </w:drawing>
      </w:r>
    </w:p>
    <w:p w:rsidR="00C57361" w:rsidRPr="000F19E9" w:rsidRDefault="00C57361" w:rsidP="000F19E9">
      <w:pPr>
        <w:rPr>
          <w:sz w:val="20"/>
        </w:rPr>
      </w:pPr>
    </w:p>
    <w:p w:rsidR="00AB45D6" w:rsidRPr="000F19E9" w:rsidRDefault="00C57361" w:rsidP="000F19E9">
      <w:pPr>
        <w:rPr>
          <w:sz w:val="20"/>
        </w:rPr>
      </w:pPr>
      <w:r w:rsidRPr="000F19E9">
        <w:rPr>
          <w:noProof/>
          <w:sz w:val="20"/>
        </w:rPr>
        <w:drawing>
          <wp:inline distT="0" distB="0" distL="0" distR="0" wp14:anchorId="51B6C6BE" wp14:editId="6BF356E4">
            <wp:extent cx="5881370" cy="1535430"/>
            <wp:effectExtent l="19050" t="0" r="5080" b="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881370" cy="1535430"/>
                    </a:xfrm>
                    <a:prstGeom prst="rect">
                      <a:avLst/>
                    </a:prstGeom>
                    <a:noFill/>
                    <a:ln w="9525">
                      <a:noFill/>
                      <a:miter lim="800000"/>
                      <a:headEnd/>
                      <a:tailEnd/>
                    </a:ln>
                  </pic:spPr>
                </pic:pic>
              </a:graphicData>
            </a:graphic>
          </wp:inline>
        </w:drawing>
      </w:r>
    </w:p>
    <w:p w:rsidR="005F661A" w:rsidRPr="006E043C" w:rsidRDefault="005F661A">
      <w:pPr>
        <w:jc w:val="both"/>
        <w:rPr>
          <w:color w:val="E36C0A" w:themeColor="accent6" w:themeShade="BF"/>
          <w:sz w:val="20"/>
        </w:rPr>
      </w:pPr>
      <w:r w:rsidRPr="006E043C">
        <w:rPr>
          <w:color w:val="E36C0A" w:themeColor="accent6" w:themeShade="BF"/>
          <w:sz w:val="20"/>
        </w:rPr>
        <w:t>Welcome to your Address Book.  You can use your Address Book to keep contact information for doctors, technicians</w:t>
      </w:r>
      <w:r w:rsidR="006E043C">
        <w:rPr>
          <w:color w:val="E36C0A" w:themeColor="accent6" w:themeShade="BF"/>
          <w:sz w:val="20"/>
        </w:rPr>
        <w:t>,</w:t>
      </w:r>
      <w:r w:rsidRPr="006E043C">
        <w:rPr>
          <w:color w:val="E36C0A" w:themeColor="accent6" w:themeShade="BF"/>
          <w:sz w:val="20"/>
        </w:rPr>
        <w:t xml:space="preserve"> and locations that you work with when placing </w:t>
      </w:r>
      <w:proofErr w:type="spellStart"/>
      <w:r w:rsidRPr="006E043C">
        <w:rPr>
          <w:color w:val="E36C0A" w:themeColor="accent6" w:themeShade="BF"/>
          <w:sz w:val="20"/>
        </w:rPr>
        <w:t>Onco</w:t>
      </w:r>
      <w:r w:rsidRPr="000F19E9">
        <w:rPr>
          <w:i/>
          <w:color w:val="E36C0A" w:themeColor="accent6" w:themeShade="BF"/>
          <w:sz w:val="20"/>
        </w:rPr>
        <w:t>type</w:t>
      </w:r>
      <w:proofErr w:type="spellEnd"/>
      <w:r w:rsidRPr="006E043C">
        <w:rPr>
          <w:color w:val="E36C0A" w:themeColor="accent6" w:themeShade="BF"/>
          <w:sz w:val="20"/>
        </w:rPr>
        <w:t xml:space="preserve"> DX orders.</w:t>
      </w:r>
    </w:p>
    <w:p w:rsidR="005F661A" w:rsidRPr="006E043C" w:rsidRDefault="006E043C">
      <w:pPr>
        <w:jc w:val="both"/>
        <w:rPr>
          <w:color w:val="E36C0A" w:themeColor="accent6" w:themeShade="BF"/>
          <w:sz w:val="20"/>
        </w:rPr>
      </w:pPr>
      <w:r w:rsidRPr="006E043C">
        <w:rPr>
          <w:color w:val="E36C0A" w:themeColor="accent6" w:themeShade="BF"/>
          <w:sz w:val="20"/>
        </w:rPr>
        <w:t>Click the name of any C</w:t>
      </w:r>
      <w:r w:rsidR="005F661A" w:rsidRPr="006E043C">
        <w:rPr>
          <w:color w:val="E36C0A" w:themeColor="accent6" w:themeShade="BF"/>
          <w:sz w:val="20"/>
        </w:rPr>
        <w:t xml:space="preserve">ontact to </w:t>
      </w:r>
      <w:r w:rsidRPr="006E043C">
        <w:rPr>
          <w:color w:val="E36C0A" w:themeColor="accent6" w:themeShade="BF"/>
          <w:sz w:val="20"/>
        </w:rPr>
        <w:t xml:space="preserve">edit their information.  Click the column headers to </w:t>
      </w:r>
      <w:r w:rsidR="00A53744">
        <w:rPr>
          <w:color w:val="E36C0A" w:themeColor="accent6" w:themeShade="BF"/>
          <w:sz w:val="20"/>
        </w:rPr>
        <w:t>re-</w:t>
      </w:r>
      <w:r w:rsidRPr="006E043C">
        <w:rPr>
          <w:color w:val="E36C0A" w:themeColor="accent6" w:themeShade="BF"/>
          <w:sz w:val="20"/>
        </w:rPr>
        <w:t>sort the list.  Please note, you cannot delete or edit information for your</w:t>
      </w:r>
      <w:r>
        <w:rPr>
          <w:color w:val="E36C0A" w:themeColor="accent6" w:themeShade="BF"/>
          <w:sz w:val="20"/>
        </w:rPr>
        <w:t xml:space="preserve"> physician(s)/sponsor(s) here.  Please contact Customer Service if you need to change your physician’s/sponsor’s information or the email address on your own account.</w:t>
      </w:r>
      <w:r w:rsidRPr="006E043C">
        <w:rPr>
          <w:color w:val="E36C0A" w:themeColor="accent6" w:themeShade="BF"/>
          <w:sz w:val="20"/>
        </w:rPr>
        <w:t xml:space="preserve"> </w:t>
      </w:r>
    </w:p>
    <w:p w:rsidR="00AB45D6" w:rsidRDefault="00F95A1C" w:rsidP="000F19E9">
      <w:pPr>
        <w:pStyle w:val="Heading2"/>
      </w:pPr>
      <w:bookmarkStart w:id="2188" w:name="_Toc292202343"/>
      <w:bookmarkStart w:id="2189" w:name="_Toc303757587"/>
      <w:r>
        <w:lastRenderedPageBreak/>
        <w:t>Address Book –</w:t>
      </w:r>
      <w:r w:rsidR="00184AC0">
        <w:t xml:space="preserve"> Add/Edit Contact</w:t>
      </w:r>
      <w:bookmarkEnd w:id="2188"/>
      <w:bookmarkEnd w:id="2189"/>
    </w:p>
    <w:p w:rsidR="00184AC0" w:rsidRDefault="00184AC0" w:rsidP="000F19E9">
      <w:pPr>
        <w:pStyle w:val="Body2"/>
      </w:pPr>
      <w:r>
        <w:t>The Add/Edit Contact page will look like this:</w:t>
      </w:r>
    </w:p>
    <w:p w:rsidR="00184AC0" w:rsidRPr="00B135F9" w:rsidRDefault="00CE63F8" w:rsidP="00184AC0">
      <w:pPr>
        <w:rPr>
          <w:sz w:val="20"/>
        </w:rPr>
      </w:pPr>
      <w:r>
        <w:rPr>
          <w:noProof/>
          <w:sz w:val="20"/>
        </w:rPr>
        <w:drawing>
          <wp:inline distT="0" distB="0" distL="0" distR="0" wp14:anchorId="715949EF" wp14:editId="09763F41">
            <wp:extent cx="5886450" cy="6300430"/>
            <wp:effectExtent l="19050" t="19050" r="19050" b="241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4" cstate="print"/>
                    <a:srcRect/>
                    <a:stretch>
                      <a:fillRect/>
                    </a:stretch>
                  </pic:blipFill>
                  <pic:spPr bwMode="auto">
                    <a:xfrm>
                      <a:off x="0" y="0"/>
                      <a:ext cx="5886450" cy="6300430"/>
                    </a:xfrm>
                    <a:prstGeom prst="rect">
                      <a:avLst/>
                    </a:prstGeom>
                    <a:noFill/>
                    <a:ln w="9525">
                      <a:solidFill>
                        <a:schemeClr val="tx1"/>
                      </a:solidFill>
                      <a:miter lim="800000"/>
                      <a:headEnd/>
                      <a:tailEnd/>
                    </a:ln>
                  </pic:spPr>
                </pic:pic>
              </a:graphicData>
            </a:graphic>
          </wp:inline>
        </w:drawing>
      </w:r>
    </w:p>
    <w:p w:rsidR="002C4C3D" w:rsidRDefault="004825B3" w:rsidP="00184AC0">
      <w:ins w:id="2190" w:author="Stephen Adams" w:date="2011-09-13T10:37:00Z">
        <w:r>
          <w:t>Change E-mail Addr</w:t>
        </w:r>
      </w:ins>
      <w:ins w:id="2191" w:author="Stephen Adams" w:date="2011-09-13T10:38:00Z">
        <w:r>
          <w:t>ess to Email Address</w:t>
        </w:r>
      </w:ins>
      <w:r w:rsidR="00184AC0">
        <w:br w:type="page"/>
      </w:r>
      <w:r w:rsidR="001F0289">
        <w:rPr>
          <w:noProof/>
        </w:rPr>
        <w:lastRenderedPageBreak/>
        <w:drawing>
          <wp:inline distT="0" distB="0" distL="0" distR="0" wp14:anchorId="1865439C" wp14:editId="7FDF647A">
            <wp:extent cx="5881370" cy="734060"/>
            <wp:effectExtent l="19050" t="0" r="5080" b="0"/>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cstate="print"/>
                    <a:srcRect/>
                    <a:stretch>
                      <a:fillRect/>
                    </a:stretch>
                  </pic:blipFill>
                  <pic:spPr bwMode="auto">
                    <a:xfrm>
                      <a:off x="0" y="0"/>
                      <a:ext cx="5881370" cy="734060"/>
                    </a:xfrm>
                    <a:prstGeom prst="rect">
                      <a:avLst/>
                    </a:prstGeom>
                    <a:noFill/>
                    <a:ln w="9525">
                      <a:noFill/>
                      <a:miter lim="800000"/>
                      <a:headEnd/>
                      <a:tailEnd/>
                    </a:ln>
                  </pic:spPr>
                </pic:pic>
              </a:graphicData>
            </a:graphic>
          </wp:inline>
        </w:drawing>
      </w:r>
      <w:r w:rsidR="002C4C3D" w:rsidRPr="00A53FF8">
        <w:rPr>
          <w:b/>
          <w:color w:val="E36C0A" w:themeColor="accent6" w:themeShade="BF"/>
          <w:sz w:val="20"/>
        </w:rPr>
        <w:t>Contacts</w:t>
      </w:r>
      <w:r w:rsidR="002C4C3D" w:rsidRPr="00A53FF8">
        <w:rPr>
          <w:color w:val="E36C0A" w:themeColor="accent6" w:themeShade="BF"/>
          <w:sz w:val="20"/>
        </w:rPr>
        <w:t xml:space="preserve"> </w:t>
      </w:r>
      <w:proofErr w:type="gramStart"/>
      <w:r w:rsidR="002C4C3D" w:rsidRPr="00A53FF8">
        <w:rPr>
          <w:color w:val="E36C0A" w:themeColor="accent6" w:themeShade="BF"/>
          <w:sz w:val="20"/>
        </w:rPr>
        <w:t>are</w:t>
      </w:r>
      <w:proofErr w:type="gramEnd"/>
      <w:r w:rsidR="002C4C3D" w:rsidRPr="00A53FF8">
        <w:rPr>
          <w:color w:val="E36C0A" w:themeColor="accent6" w:themeShade="BF"/>
          <w:sz w:val="20"/>
        </w:rPr>
        <w:t xml:space="preserve"> individuals who are involved in patient treatment (i</w:t>
      </w:r>
      <w:r w:rsidR="00D462A0">
        <w:rPr>
          <w:color w:val="E36C0A" w:themeColor="accent6" w:themeShade="BF"/>
          <w:sz w:val="20"/>
        </w:rPr>
        <w:t>.</w:t>
      </w:r>
      <w:r w:rsidR="002C4C3D" w:rsidRPr="00A53FF8">
        <w:rPr>
          <w:color w:val="E36C0A" w:themeColor="accent6" w:themeShade="BF"/>
          <w:sz w:val="20"/>
        </w:rPr>
        <w:t xml:space="preserve">e. </w:t>
      </w:r>
      <w:r w:rsidR="00D462A0">
        <w:rPr>
          <w:color w:val="E36C0A" w:themeColor="accent6" w:themeShade="BF"/>
          <w:sz w:val="20"/>
        </w:rPr>
        <w:t>a</w:t>
      </w:r>
      <w:r w:rsidR="002C4C3D" w:rsidRPr="00A53FF8">
        <w:rPr>
          <w:color w:val="E36C0A" w:themeColor="accent6" w:themeShade="BF"/>
          <w:sz w:val="20"/>
        </w:rPr>
        <w:t xml:space="preserve"> physician or office staff member).  The contact should be associated to a location(s).</w:t>
      </w:r>
      <w:r w:rsidR="00A53FF8">
        <w:rPr>
          <w:color w:val="E36C0A" w:themeColor="accent6" w:themeShade="BF"/>
          <w:sz w:val="20"/>
        </w:rPr>
        <w:t xml:space="preserve">  For more information, please see the location section below.</w:t>
      </w:r>
      <w:r w:rsidR="00A53FF8">
        <w:t xml:space="preserve">  </w:t>
      </w:r>
      <w:r w:rsidR="002C4C3D">
        <w:t xml:space="preserve"> </w:t>
      </w:r>
    </w:p>
    <w:p w:rsidR="00184AC0" w:rsidRDefault="00CE63F8" w:rsidP="00184AC0">
      <w:pPr>
        <w:rPr>
          <w:b/>
          <w:szCs w:val="24"/>
        </w:rPr>
      </w:pPr>
      <w:r>
        <w:rPr>
          <w:b/>
          <w:noProof/>
          <w:szCs w:val="24"/>
        </w:rPr>
        <w:drawing>
          <wp:inline distT="0" distB="0" distL="0" distR="0" wp14:anchorId="381E8DFD" wp14:editId="0739EB85">
            <wp:extent cx="5886450" cy="1035428"/>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6" cstate="print"/>
                    <a:srcRect/>
                    <a:stretch>
                      <a:fillRect/>
                    </a:stretch>
                  </pic:blipFill>
                  <pic:spPr bwMode="auto">
                    <a:xfrm>
                      <a:off x="0" y="0"/>
                      <a:ext cx="5886450" cy="1035428"/>
                    </a:xfrm>
                    <a:prstGeom prst="rect">
                      <a:avLst/>
                    </a:prstGeom>
                    <a:noFill/>
                    <a:ln w="9525">
                      <a:noFill/>
                      <a:miter lim="800000"/>
                      <a:headEnd/>
                      <a:tailEnd/>
                    </a:ln>
                  </pic:spPr>
                </pic:pic>
              </a:graphicData>
            </a:graphic>
          </wp:inline>
        </w:drawing>
      </w:r>
    </w:p>
    <w:p w:rsidR="00A53FF8" w:rsidRPr="00A53FF8" w:rsidRDefault="00A53FF8" w:rsidP="00A26A93">
      <w:pPr>
        <w:pStyle w:val="ListParagraph"/>
        <w:numPr>
          <w:ilvl w:val="0"/>
          <w:numId w:val="24"/>
        </w:numPr>
        <w:rPr>
          <w:b/>
          <w:color w:val="E36C0A" w:themeColor="accent6" w:themeShade="BF"/>
        </w:rPr>
      </w:pPr>
      <w:r w:rsidRPr="00A53FF8">
        <w:rPr>
          <w:b/>
          <w:color w:val="E36C0A" w:themeColor="accent6" w:themeShade="BF"/>
        </w:rPr>
        <w:t xml:space="preserve">To associate </w:t>
      </w:r>
      <w:r w:rsidRPr="00A53FF8">
        <w:rPr>
          <w:color w:val="E36C0A" w:themeColor="accent6" w:themeShade="BF"/>
        </w:rPr>
        <w:t>a Contact to a location, click on the check box to associate the two.</w:t>
      </w:r>
    </w:p>
    <w:p w:rsidR="00A53FF8" w:rsidRPr="00A53FF8" w:rsidRDefault="00A53FF8" w:rsidP="00A26A93">
      <w:pPr>
        <w:pStyle w:val="ListParagraph"/>
        <w:numPr>
          <w:ilvl w:val="0"/>
          <w:numId w:val="24"/>
        </w:numPr>
        <w:rPr>
          <w:b/>
          <w:color w:val="E36C0A" w:themeColor="accent6" w:themeShade="BF"/>
        </w:rPr>
      </w:pPr>
      <w:r w:rsidRPr="00A53FF8">
        <w:rPr>
          <w:color w:val="E36C0A" w:themeColor="accent6" w:themeShade="BF"/>
        </w:rPr>
        <w:t xml:space="preserve">To set a Location as the </w:t>
      </w:r>
      <w:r w:rsidRPr="00A53FF8">
        <w:rPr>
          <w:b/>
          <w:color w:val="E36C0A" w:themeColor="accent6" w:themeShade="BF"/>
        </w:rPr>
        <w:t>Primary Location</w:t>
      </w:r>
      <w:r w:rsidRPr="00A53FF8">
        <w:rPr>
          <w:color w:val="E36C0A" w:themeColor="accent6" w:themeShade="BF"/>
        </w:rPr>
        <w:t xml:space="preserve"> for the Contact, click on the circle button.</w:t>
      </w:r>
    </w:p>
    <w:p w:rsidR="00762E0A" w:rsidRDefault="00303148">
      <w:pPr>
        <w:pStyle w:val="ListParagraph"/>
        <w:numPr>
          <w:ilvl w:val="0"/>
          <w:numId w:val="24"/>
        </w:numPr>
        <w:rPr>
          <w:color w:val="E36C0A" w:themeColor="accent6" w:themeShade="BF"/>
        </w:rPr>
      </w:pPr>
      <w:r>
        <w:rPr>
          <w:b/>
          <w:color w:val="E36C0A" w:themeColor="accent6" w:themeShade="BF"/>
        </w:rPr>
        <w:t xml:space="preserve">To </w:t>
      </w:r>
      <w:r w:rsidR="00CE63F8">
        <w:rPr>
          <w:b/>
          <w:color w:val="E36C0A" w:themeColor="accent6" w:themeShade="BF"/>
        </w:rPr>
        <w:t>disassociate</w:t>
      </w:r>
      <w:r>
        <w:rPr>
          <w:b/>
          <w:color w:val="E36C0A" w:themeColor="accent6" w:themeShade="BF"/>
        </w:rPr>
        <w:t xml:space="preserve"> </w:t>
      </w:r>
      <w:r>
        <w:rPr>
          <w:color w:val="E36C0A" w:themeColor="accent6" w:themeShade="BF"/>
        </w:rPr>
        <w:t>a contact from a location, click on the check</w:t>
      </w:r>
      <w:r w:rsidR="00D462A0">
        <w:rPr>
          <w:color w:val="E36C0A" w:themeColor="accent6" w:themeShade="BF"/>
        </w:rPr>
        <w:t>ed box to remove the check mark</w:t>
      </w:r>
      <w:r>
        <w:rPr>
          <w:color w:val="E36C0A" w:themeColor="accent6" w:themeShade="BF"/>
        </w:rPr>
        <w:t>.</w:t>
      </w:r>
    </w:p>
    <w:p w:rsidR="00AB45D6" w:rsidRPr="00A53FF8" w:rsidRDefault="00A53FF8" w:rsidP="00A26A93">
      <w:pPr>
        <w:pStyle w:val="ListParagraph"/>
        <w:numPr>
          <w:ilvl w:val="0"/>
          <w:numId w:val="24"/>
        </w:numPr>
        <w:rPr>
          <w:b/>
          <w:color w:val="E36C0A" w:themeColor="accent6" w:themeShade="BF"/>
        </w:rPr>
      </w:pPr>
      <w:r w:rsidRPr="00A53FF8">
        <w:rPr>
          <w:b/>
          <w:color w:val="E36C0A" w:themeColor="accent6" w:themeShade="BF"/>
        </w:rPr>
        <w:t>Questions?</w:t>
      </w:r>
      <w:r w:rsidRPr="00A53FF8">
        <w:rPr>
          <w:color w:val="E36C0A" w:themeColor="accent6" w:themeShade="BF"/>
        </w:rPr>
        <w:t xml:space="preserve">  Please contact Customer Service.</w:t>
      </w:r>
    </w:p>
    <w:p w:rsidR="00184AC0" w:rsidRPr="009652BE" w:rsidRDefault="00F95A1C" w:rsidP="000F19E9">
      <w:pPr>
        <w:pStyle w:val="Heading2"/>
      </w:pPr>
      <w:bookmarkStart w:id="2192" w:name="_Toc292202344"/>
      <w:bookmarkStart w:id="2193" w:name="_Toc303757588"/>
      <w:r>
        <w:t>Address Book – Add/E</w:t>
      </w:r>
      <w:r w:rsidR="00184AC0">
        <w:t>dit Location</w:t>
      </w:r>
      <w:bookmarkEnd w:id="2192"/>
      <w:bookmarkEnd w:id="2193"/>
    </w:p>
    <w:p w:rsidR="00184AC0" w:rsidRPr="001F1A9B" w:rsidRDefault="00184AC0" w:rsidP="000F19E9">
      <w:pPr>
        <w:pStyle w:val="Body2"/>
      </w:pPr>
      <w:r w:rsidRPr="001F1A9B">
        <w:t xml:space="preserve">The Add/Edit Location page </w:t>
      </w:r>
      <w:r>
        <w:t>will look</w:t>
      </w:r>
      <w:r w:rsidRPr="001F1A9B">
        <w:t xml:space="preserve"> like this:</w:t>
      </w:r>
    </w:p>
    <w:p w:rsidR="00184AC0" w:rsidRPr="000F19E9" w:rsidRDefault="00CE63F8" w:rsidP="000F19E9">
      <w:pPr>
        <w:jc w:val="center"/>
      </w:pPr>
      <w:r w:rsidRPr="000F19E9">
        <w:rPr>
          <w:noProof/>
        </w:rPr>
        <w:drawing>
          <wp:inline distT="0" distB="0" distL="0" distR="0" wp14:anchorId="540D012A" wp14:editId="11F29CC6">
            <wp:extent cx="4848225" cy="4848225"/>
            <wp:effectExtent l="19050" t="19050" r="28575"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7" cstate="print"/>
                    <a:srcRect/>
                    <a:stretch>
                      <a:fillRect/>
                    </a:stretch>
                  </pic:blipFill>
                  <pic:spPr bwMode="auto">
                    <a:xfrm>
                      <a:off x="0" y="0"/>
                      <a:ext cx="4848225" cy="4848225"/>
                    </a:xfrm>
                    <a:prstGeom prst="rect">
                      <a:avLst/>
                    </a:prstGeom>
                    <a:noFill/>
                    <a:ln w="9525">
                      <a:solidFill>
                        <a:schemeClr val="tx1"/>
                      </a:solidFill>
                      <a:miter lim="800000"/>
                      <a:headEnd/>
                      <a:tailEnd/>
                    </a:ln>
                  </pic:spPr>
                </pic:pic>
              </a:graphicData>
            </a:graphic>
          </wp:inline>
        </w:drawing>
      </w:r>
    </w:p>
    <w:p w:rsidR="00CB6548" w:rsidRDefault="00CB6548" w:rsidP="00184AC0">
      <w:pPr>
        <w:pStyle w:val="Body2"/>
        <w:ind w:left="0"/>
      </w:pPr>
      <w:r>
        <w:lastRenderedPageBreak/>
        <w:t>Country has been moved after zip-postal code.  Location has been changed to Practice/Institution.</w:t>
      </w:r>
    </w:p>
    <w:p w:rsidR="001F0289" w:rsidRDefault="001F0289" w:rsidP="00184AC0">
      <w:pPr>
        <w:pStyle w:val="Body2"/>
        <w:ind w:left="0"/>
      </w:pPr>
      <w:r>
        <w:rPr>
          <w:noProof/>
        </w:rPr>
        <w:drawing>
          <wp:inline distT="0" distB="0" distL="0" distR="0" wp14:anchorId="23751CB7" wp14:editId="5EDB6894">
            <wp:extent cx="5881370" cy="880745"/>
            <wp:effectExtent l="19050" t="0" r="5080" b="0"/>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a:stretch>
                      <a:fillRect/>
                    </a:stretch>
                  </pic:blipFill>
                  <pic:spPr bwMode="auto">
                    <a:xfrm>
                      <a:off x="0" y="0"/>
                      <a:ext cx="5881370" cy="880745"/>
                    </a:xfrm>
                    <a:prstGeom prst="rect">
                      <a:avLst/>
                    </a:prstGeom>
                    <a:noFill/>
                    <a:ln w="9525">
                      <a:noFill/>
                      <a:miter lim="800000"/>
                      <a:headEnd/>
                      <a:tailEnd/>
                    </a:ln>
                  </pic:spPr>
                </pic:pic>
              </a:graphicData>
            </a:graphic>
          </wp:inline>
        </w:drawing>
      </w:r>
    </w:p>
    <w:p w:rsidR="00A53FF8" w:rsidRPr="00A53FF8" w:rsidRDefault="00A53FF8" w:rsidP="00184AC0">
      <w:pPr>
        <w:pStyle w:val="Body2"/>
        <w:ind w:left="0"/>
        <w:rPr>
          <w:color w:val="E36C0A" w:themeColor="accent6" w:themeShade="BF"/>
        </w:rPr>
      </w:pPr>
      <w:r w:rsidRPr="00A53FF8">
        <w:rPr>
          <w:color w:val="E36C0A" w:themeColor="accent6" w:themeShade="BF"/>
        </w:rPr>
        <w:t>“Locations” are frequently used medical offices, pathology labs, hospitals, and your affiliated site addresses.</w:t>
      </w:r>
      <w:r w:rsidRPr="00A53FF8">
        <w:rPr>
          <w:color w:val="E36C0A" w:themeColor="accent6" w:themeShade="BF"/>
        </w:rPr>
        <w:br/>
        <w:t>Please enter a non PO Box address when adding or editing the location.</w:t>
      </w:r>
    </w:p>
    <w:p w:rsidR="009652BE" w:rsidRDefault="001F0289" w:rsidP="001F0289">
      <w:pPr>
        <w:pStyle w:val="Body2"/>
        <w:ind w:left="0"/>
      </w:pPr>
      <w:r>
        <w:rPr>
          <w:noProof/>
        </w:rPr>
        <w:drawing>
          <wp:inline distT="0" distB="0" distL="0" distR="0" wp14:anchorId="2247D647" wp14:editId="38F41379">
            <wp:extent cx="5886450" cy="809625"/>
            <wp:effectExtent l="19050" t="0" r="0" b="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cstate="print"/>
                    <a:srcRect/>
                    <a:stretch>
                      <a:fillRect/>
                    </a:stretch>
                  </pic:blipFill>
                  <pic:spPr bwMode="auto">
                    <a:xfrm>
                      <a:off x="0" y="0"/>
                      <a:ext cx="5886450" cy="809625"/>
                    </a:xfrm>
                    <a:prstGeom prst="rect">
                      <a:avLst/>
                    </a:prstGeom>
                    <a:noFill/>
                    <a:ln w="9525">
                      <a:noFill/>
                      <a:miter lim="800000"/>
                      <a:headEnd/>
                      <a:tailEnd/>
                    </a:ln>
                  </pic:spPr>
                </pic:pic>
              </a:graphicData>
            </a:graphic>
          </wp:inline>
        </w:drawing>
      </w:r>
    </w:p>
    <w:p w:rsidR="0009492F" w:rsidRPr="00CD15C5" w:rsidRDefault="0009492F" w:rsidP="0009492F">
      <w:pPr>
        <w:pStyle w:val="Body2"/>
        <w:ind w:left="0"/>
        <w:rPr>
          <w:color w:val="E36C0A" w:themeColor="accent6" w:themeShade="BF"/>
        </w:rPr>
      </w:pPr>
      <w:r w:rsidRPr="009652BE">
        <w:rPr>
          <w:color w:val="E36C0A" w:themeColor="accent6" w:themeShade="BF"/>
        </w:rPr>
        <w:t xml:space="preserve">The Contacts listed below are associated to this Location.  To </w:t>
      </w:r>
      <w:r>
        <w:rPr>
          <w:color w:val="E36C0A" w:themeColor="accent6" w:themeShade="BF"/>
        </w:rPr>
        <w:t>disassociate</w:t>
      </w:r>
      <w:r w:rsidRPr="009652BE">
        <w:rPr>
          <w:color w:val="E36C0A" w:themeColor="accent6" w:themeShade="BF"/>
        </w:rPr>
        <w:t xml:space="preserve"> a Contact from a Location, click on the “X” to delete the Contact from the Location.  Please note</w:t>
      </w:r>
      <w:proofErr w:type="gramStart"/>
      <w:r w:rsidRPr="009652BE">
        <w:rPr>
          <w:color w:val="E36C0A" w:themeColor="accent6" w:themeShade="BF"/>
        </w:rPr>
        <w:t>,</w:t>
      </w:r>
      <w:proofErr w:type="gramEnd"/>
      <w:r w:rsidRPr="009652BE">
        <w:rPr>
          <w:color w:val="E36C0A" w:themeColor="accent6" w:themeShade="BF"/>
        </w:rPr>
        <w:t xml:space="preserve"> you are not able to delete your Sponsor/Physician</w:t>
      </w:r>
      <w:r>
        <w:rPr>
          <w:color w:val="E36C0A" w:themeColor="accent6" w:themeShade="BF"/>
        </w:rPr>
        <w:t xml:space="preserve"> from a L</w:t>
      </w:r>
      <w:r w:rsidRPr="009652BE">
        <w:rPr>
          <w:color w:val="E36C0A" w:themeColor="accent6" w:themeShade="BF"/>
        </w:rPr>
        <w:t>ocation.  Please contact Customer Service for assistance with your Sponsor’s information.</w:t>
      </w:r>
    </w:p>
    <w:p w:rsidR="00AB45D6" w:rsidRDefault="00A90B87" w:rsidP="001F0289">
      <w:pPr>
        <w:pStyle w:val="Heading1"/>
      </w:pPr>
      <w:bookmarkStart w:id="2194" w:name="_Toc292202345"/>
      <w:bookmarkStart w:id="2195" w:name="_Toc303757589"/>
      <w:r>
        <w:t>My Account</w:t>
      </w:r>
      <w:bookmarkEnd w:id="2194"/>
      <w:bookmarkEnd w:id="2195"/>
    </w:p>
    <w:p w:rsidR="00AB45D6" w:rsidRDefault="00A90B87">
      <w:pPr>
        <w:pStyle w:val="Body2"/>
        <w:ind w:left="90"/>
      </w:pPr>
      <w:r>
        <w:t xml:space="preserve">The My Account page allows the user to change his/her password and security questions and </w:t>
      </w:r>
      <w:r w:rsidR="00E54424">
        <w:t>view My Locations, My Physicians, and My Delegates.</w:t>
      </w:r>
      <w:r w:rsidR="000F19E9">
        <w:t xml:space="preserve"> </w:t>
      </w:r>
      <w:r>
        <w:t xml:space="preserve"> See the </w:t>
      </w:r>
      <w:r w:rsidR="00996DCF" w:rsidRPr="00996DCF">
        <w:rPr>
          <w:b/>
        </w:rPr>
        <w:t>Login &amp; Security</w:t>
      </w:r>
      <w:r>
        <w:t xml:space="preserve"> section </w:t>
      </w:r>
      <w:r w:rsidR="00C37164">
        <w:t xml:space="preserve">of this document </w:t>
      </w:r>
      <w:r>
        <w:t>for security questions.</w:t>
      </w:r>
    </w:p>
    <w:p w:rsidR="001F0289" w:rsidRDefault="001F0289" w:rsidP="001F0289">
      <w:pPr>
        <w:pStyle w:val="Heading2"/>
      </w:pPr>
      <w:bookmarkStart w:id="2196" w:name="_Toc292202346"/>
      <w:bookmarkStart w:id="2197" w:name="_Toc303757590"/>
      <w:r>
        <w:t xml:space="preserve">My </w:t>
      </w:r>
      <w:r w:rsidR="009652BE">
        <w:t>Account</w:t>
      </w:r>
      <w:bookmarkEnd w:id="2196"/>
      <w:bookmarkEnd w:id="2197"/>
    </w:p>
    <w:p w:rsidR="00AB45D6" w:rsidRDefault="00C75578">
      <w:pPr>
        <w:pStyle w:val="Body2"/>
        <w:ind w:left="90"/>
      </w:pPr>
      <w:r>
        <w:rPr>
          <w:noProof/>
        </w:rPr>
        <w:drawing>
          <wp:inline distT="0" distB="0" distL="0" distR="0" wp14:anchorId="069BCCD9" wp14:editId="220E43AD">
            <wp:extent cx="5886450" cy="3471642"/>
            <wp:effectExtent l="19050" t="19050" r="19050" b="14508"/>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0" cstate="print"/>
                    <a:srcRect/>
                    <a:stretch>
                      <a:fillRect/>
                    </a:stretch>
                  </pic:blipFill>
                  <pic:spPr bwMode="auto">
                    <a:xfrm>
                      <a:off x="0" y="0"/>
                      <a:ext cx="5886450" cy="3471642"/>
                    </a:xfrm>
                    <a:prstGeom prst="rect">
                      <a:avLst/>
                    </a:prstGeom>
                    <a:noFill/>
                    <a:ln w="9525">
                      <a:solidFill>
                        <a:schemeClr val="tx1"/>
                      </a:solidFill>
                      <a:miter lim="800000"/>
                      <a:headEnd/>
                      <a:tailEnd/>
                    </a:ln>
                  </pic:spPr>
                </pic:pic>
              </a:graphicData>
            </a:graphic>
          </wp:inline>
        </w:drawing>
      </w:r>
    </w:p>
    <w:p w:rsidR="001F0289" w:rsidRDefault="00C75578">
      <w:pPr>
        <w:pStyle w:val="Body2"/>
        <w:ind w:left="90"/>
      </w:pPr>
      <w:r>
        <w:rPr>
          <w:noProof/>
        </w:rPr>
        <w:drawing>
          <wp:inline distT="0" distB="0" distL="0" distR="0" wp14:anchorId="18470916" wp14:editId="78343E2C">
            <wp:extent cx="5886450" cy="481026"/>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1" cstate="print"/>
                    <a:srcRect/>
                    <a:stretch>
                      <a:fillRect/>
                    </a:stretch>
                  </pic:blipFill>
                  <pic:spPr bwMode="auto">
                    <a:xfrm>
                      <a:off x="0" y="0"/>
                      <a:ext cx="5886450" cy="481026"/>
                    </a:xfrm>
                    <a:prstGeom prst="rect">
                      <a:avLst/>
                    </a:prstGeom>
                    <a:noFill/>
                    <a:ln w="9525">
                      <a:noFill/>
                      <a:miter lim="800000"/>
                      <a:headEnd/>
                      <a:tailEnd/>
                    </a:ln>
                  </pic:spPr>
                </pic:pic>
              </a:graphicData>
            </a:graphic>
          </wp:inline>
        </w:drawing>
      </w:r>
    </w:p>
    <w:p w:rsidR="00C75578" w:rsidRDefault="0009492F">
      <w:pPr>
        <w:pStyle w:val="Body2"/>
        <w:ind w:left="90"/>
        <w:rPr>
          <w:color w:val="E36C0A" w:themeColor="accent6" w:themeShade="BF"/>
        </w:rPr>
      </w:pPr>
      <w:r w:rsidRPr="009652BE">
        <w:rPr>
          <w:color w:val="E36C0A" w:themeColor="accent6" w:themeShade="BF"/>
        </w:rPr>
        <w:lastRenderedPageBreak/>
        <w:t xml:space="preserve">Welcome to your Account Profile.  You can manage your account here.  To change your email address, please contact Customer Service. </w:t>
      </w:r>
    </w:p>
    <w:p w:rsidR="00C75578" w:rsidRDefault="00C75578" w:rsidP="00C75578">
      <w:pPr>
        <w:pStyle w:val="Heading2"/>
      </w:pPr>
      <w:bookmarkStart w:id="2198" w:name="_Toc292712083"/>
      <w:bookmarkStart w:id="2199" w:name="_Toc292202347"/>
      <w:bookmarkStart w:id="2200" w:name="_Toc303757591"/>
      <w:bookmarkEnd w:id="2198"/>
      <w:r>
        <w:t>Change Password</w:t>
      </w:r>
      <w:bookmarkEnd w:id="2199"/>
      <w:bookmarkEnd w:id="2200"/>
    </w:p>
    <w:p w:rsidR="00C75578" w:rsidRPr="00C75578" w:rsidRDefault="00C75578" w:rsidP="00C75578">
      <w:pPr>
        <w:pStyle w:val="Body2"/>
        <w:ind w:left="0"/>
      </w:pPr>
      <w:r>
        <w:rPr>
          <w:noProof/>
        </w:rPr>
        <w:drawing>
          <wp:inline distT="0" distB="0" distL="0" distR="0" wp14:anchorId="07420C22" wp14:editId="0BD82848">
            <wp:extent cx="5886450" cy="2059117"/>
            <wp:effectExtent l="19050" t="19050" r="19050" b="17333"/>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2" cstate="print"/>
                    <a:srcRect/>
                    <a:stretch>
                      <a:fillRect/>
                    </a:stretch>
                  </pic:blipFill>
                  <pic:spPr bwMode="auto">
                    <a:xfrm>
                      <a:off x="0" y="0"/>
                      <a:ext cx="5886450" cy="2059117"/>
                    </a:xfrm>
                    <a:prstGeom prst="rect">
                      <a:avLst/>
                    </a:prstGeom>
                    <a:noFill/>
                    <a:ln w="9525">
                      <a:solidFill>
                        <a:schemeClr val="tx1"/>
                      </a:solidFill>
                      <a:miter lim="800000"/>
                      <a:headEnd/>
                      <a:tailEnd/>
                    </a:ln>
                  </pic:spPr>
                </pic:pic>
              </a:graphicData>
            </a:graphic>
          </wp:inline>
        </w:drawing>
      </w:r>
    </w:p>
    <w:p w:rsidR="00C75578" w:rsidRDefault="00C75578" w:rsidP="001F0289">
      <w:pPr>
        <w:pStyle w:val="Heading2"/>
      </w:pPr>
      <w:bookmarkStart w:id="2201" w:name="_Toc282514217"/>
      <w:bookmarkStart w:id="2202" w:name="_Toc282514741"/>
      <w:bookmarkStart w:id="2203" w:name="_Toc282515275"/>
      <w:bookmarkStart w:id="2204" w:name="_Toc282515627"/>
      <w:bookmarkStart w:id="2205" w:name="_Toc282516083"/>
      <w:bookmarkStart w:id="2206" w:name="_Toc282514218"/>
      <w:bookmarkStart w:id="2207" w:name="_Toc282514742"/>
      <w:bookmarkStart w:id="2208" w:name="_Toc282515276"/>
      <w:bookmarkStart w:id="2209" w:name="_Toc282515628"/>
      <w:bookmarkStart w:id="2210" w:name="_Toc282516084"/>
      <w:bookmarkStart w:id="2211" w:name="_Toc292202348"/>
      <w:bookmarkStart w:id="2212" w:name="_Toc303757592"/>
      <w:bookmarkEnd w:id="2201"/>
      <w:bookmarkEnd w:id="2202"/>
      <w:bookmarkEnd w:id="2203"/>
      <w:bookmarkEnd w:id="2204"/>
      <w:bookmarkEnd w:id="2205"/>
      <w:bookmarkEnd w:id="2206"/>
      <w:bookmarkEnd w:id="2207"/>
      <w:bookmarkEnd w:id="2208"/>
      <w:bookmarkEnd w:id="2209"/>
      <w:bookmarkEnd w:id="2210"/>
      <w:r>
        <w:t>Update Security Questions</w:t>
      </w:r>
      <w:bookmarkEnd w:id="2211"/>
      <w:bookmarkEnd w:id="2212"/>
    </w:p>
    <w:p w:rsidR="00C75578" w:rsidRPr="00C75578" w:rsidRDefault="00C75578" w:rsidP="00C75578">
      <w:pPr>
        <w:pStyle w:val="Body2"/>
        <w:ind w:left="0"/>
      </w:pPr>
      <w:r>
        <w:rPr>
          <w:noProof/>
        </w:rPr>
        <w:drawing>
          <wp:inline distT="0" distB="0" distL="0" distR="0" wp14:anchorId="7E8E00E8" wp14:editId="28C5D1AC">
            <wp:extent cx="5886450" cy="2724498"/>
            <wp:effectExtent l="19050" t="19050" r="19050" b="18702"/>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3" cstate="print"/>
                    <a:srcRect/>
                    <a:stretch>
                      <a:fillRect/>
                    </a:stretch>
                  </pic:blipFill>
                  <pic:spPr bwMode="auto">
                    <a:xfrm>
                      <a:off x="0" y="0"/>
                      <a:ext cx="5886450" cy="2724498"/>
                    </a:xfrm>
                    <a:prstGeom prst="rect">
                      <a:avLst/>
                    </a:prstGeom>
                    <a:noFill/>
                    <a:ln w="9525">
                      <a:solidFill>
                        <a:schemeClr val="tx1"/>
                      </a:solidFill>
                      <a:miter lim="800000"/>
                      <a:headEnd/>
                      <a:tailEnd/>
                    </a:ln>
                  </pic:spPr>
                </pic:pic>
              </a:graphicData>
            </a:graphic>
          </wp:inline>
        </w:drawing>
      </w:r>
    </w:p>
    <w:p w:rsidR="000F19E9" w:rsidRDefault="000F19E9">
      <w:pPr>
        <w:rPr>
          <w:rFonts w:ascii="Arial" w:hAnsi="Arial"/>
          <w:b/>
        </w:rPr>
      </w:pPr>
      <w:bookmarkStart w:id="2213" w:name="_Toc292202349"/>
      <w:r>
        <w:br w:type="page"/>
      </w:r>
    </w:p>
    <w:p w:rsidR="001F0289" w:rsidRDefault="001F0289" w:rsidP="000F19E9">
      <w:pPr>
        <w:pStyle w:val="Heading2"/>
      </w:pPr>
      <w:bookmarkStart w:id="2214" w:name="_Toc303757593"/>
      <w:r>
        <w:lastRenderedPageBreak/>
        <w:t xml:space="preserve">My </w:t>
      </w:r>
      <w:r w:rsidR="00C75578">
        <w:t>Locations &amp; Delegate Management</w:t>
      </w:r>
      <w:bookmarkEnd w:id="2213"/>
      <w:bookmarkEnd w:id="2214"/>
    </w:p>
    <w:p w:rsidR="001F0289" w:rsidRPr="000F19E9" w:rsidRDefault="00C75578" w:rsidP="000F19E9">
      <w:pPr>
        <w:rPr>
          <w:sz w:val="20"/>
        </w:rPr>
      </w:pPr>
      <w:r w:rsidRPr="000F19E9">
        <w:rPr>
          <w:noProof/>
          <w:sz w:val="20"/>
        </w:rPr>
        <w:drawing>
          <wp:inline distT="0" distB="0" distL="0" distR="0" wp14:anchorId="48098408" wp14:editId="301B0ADD">
            <wp:extent cx="5886450" cy="4240693"/>
            <wp:effectExtent l="19050" t="19050" r="19050" b="26507"/>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4" cstate="print"/>
                    <a:srcRect/>
                    <a:stretch>
                      <a:fillRect/>
                    </a:stretch>
                  </pic:blipFill>
                  <pic:spPr bwMode="auto">
                    <a:xfrm>
                      <a:off x="0" y="0"/>
                      <a:ext cx="5886450" cy="4240693"/>
                    </a:xfrm>
                    <a:prstGeom prst="rect">
                      <a:avLst/>
                    </a:prstGeom>
                    <a:noFill/>
                    <a:ln w="9525">
                      <a:solidFill>
                        <a:schemeClr val="tx1"/>
                      </a:solidFill>
                      <a:miter lim="800000"/>
                      <a:headEnd/>
                      <a:tailEnd/>
                    </a:ln>
                  </pic:spPr>
                </pic:pic>
              </a:graphicData>
            </a:graphic>
          </wp:inline>
        </w:drawing>
      </w:r>
    </w:p>
    <w:p w:rsidR="00815C66" w:rsidRPr="000F19E9" w:rsidRDefault="00C75578" w:rsidP="000F19E9">
      <w:pPr>
        <w:rPr>
          <w:sz w:val="20"/>
        </w:rPr>
      </w:pPr>
      <w:r w:rsidRPr="000F19E9">
        <w:rPr>
          <w:noProof/>
          <w:sz w:val="20"/>
        </w:rPr>
        <w:drawing>
          <wp:inline distT="0" distB="0" distL="0" distR="0" wp14:anchorId="187C7F9A" wp14:editId="7B37FD13">
            <wp:extent cx="5886450" cy="1160939"/>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5" cstate="print"/>
                    <a:srcRect/>
                    <a:stretch>
                      <a:fillRect/>
                    </a:stretch>
                  </pic:blipFill>
                  <pic:spPr bwMode="auto">
                    <a:xfrm>
                      <a:off x="0" y="0"/>
                      <a:ext cx="5886450" cy="1160939"/>
                    </a:xfrm>
                    <a:prstGeom prst="rect">
                      <a:avLst/>
                    </a:prstGeom>
                    <a:noFill/>
                    <a:ln w="9525">
                      <a:noFill/>
                      <a:miter lim="800000"/>
                      <a:headEnd/>
                      <a:tailEnd/>
                    </a:ln>
                  </pic:spPr>
                </pic:pic>
              </a:graphicData>
            </a:graphic>
          </wp:inline>
        </w:drawing>
      </w:r>
    </w:p>
    <w:p w:rsidR="001F0289" w:rsidRPr="00815C66" w:rsidRDefault="00815C66">
      <w:pPr>
        <w:pStyle w:val="Body2"/>
        <w:ind w:left="90"/>
        <w:rPr>
          <w:color w:val="E36C0A" w:themeColor="accent6" w:themeShade="BF"/>
        </w:rPr>
      </w:pPr>
      <w:r w:rsidRPr="00815C66">
        <w:rPr>
          <w:color w:val="E36C0A" w:themeColor="accent6" w:themeShade="BF"/>
        </w:rPr>
        <w:t xml:space="preserve">A </w:t>
      </w:r>
      <w:r w:rsidRPr="00815C66">
        <w:rPr>
          <w:b/>
          <w:color w:val="E36C0A" w:themeColor="accent6" w:themeShade="BF"/>
        </w:rPr>
        <w:t>Delegate</w:t>
      </w:r>
      <w:r w:rsidRPr="00815C66">
        <w:rPr>
          <w:color w:val="E36C0A" w:themeColor="accent6" w:themeShade="BF"/>
        </w:rPr>
        <w:t xml:space="preserve"> </w:t>
      </w:r>
      <w:r>
        <w:rPr>
          <w:color w:val="E36C0A" w:themeColor="accent6" w:themeShade="BF"/>
        </w:rPr>
        <w:t>is a P</w:t>
      </w:r>
      <w:r w:rsidRPr="00815C66">
        <w:rPr>
          <w:color w:val="E36C0A" w:themeColor="accent6" w:themeShade="BF"/>
        </w:rPr>
        <w:t xml:space="preserve">hysician’s authorized representative in the Genomic Health Online Portal.  Delegates can place </w:t>
      </w:r>
      <w:proofErr w:type="spellStart"/>
      <w:r w:rsidRPr="00815C66">
        <w:rPr>
          <w:color w:val="E36C0A" w:themeColor="accent6" w:themeShade="BF"/>
        </w:rPr>
        <w:t>Onco</w:t>
      </w:r>
      <w:r w:rsidRPr="00815C66">
        <w:rPr>
          <w:i/>
          <w:color w:val="E36C0A" w:themeColor="accent6" w:themeShade="BF"/>
        </w:rPr>
        <w:t>type</w:t>
      </w:r>
      <w:proofErr w:type="spellEnd"/>
      <w:r w:rsidRPr="00815C66">
        <w:rPr>
          <w:color w:val="E36C0A" w:themeColor="accent6" w:themeShade="BF"/>
        </w:rPr>
        <w:t xml:space="preserve"> DX orders, and obtain patient reports on behalf</w:t>
      </w:r>
      <w:r w:rsidR="001F0289" w:rsidRPr="00815C66">
        <w:rPr>
          <w:color w:val="E36C0A" w:themeColor="accent6" w:themeShade="BF"/>
        </w:rPr>
        <w:t xml:space="preserve"> </w:t>
      </w:r>
      <w:r w:rsidRPr="00815C66">
        <w:rPr>
          <w:color w:val="E36C0A" w:themeColor="accent6" w:themeShade="BF"/>
        </w:rPr>
        <w:t xml:space="preserve">of their Sponsor/Physician.  Some jurisdictions have limitations on who is qualified to act </w:t>
      </w:r>
      <w:proofErr w:type="gramStart"/>
      <w:r w:rsidRPr="00815C66">
        <w:rPr>
          <w:color w:val="E36C0A" w:themeColor="accent6" w:themeShade="BF"/>
        </w:rPr>
        <w:t>as an authorized representatives</w:t>
      </w:r>
      <w:proofErr w:type="gramEnd"/>
      <w:r w:rsidRPr="00815C66">
        <w:rPr>
          <w:color w:val="E36C0A" w:themeColor="accent6" w:themeShade="BF"/>
        </w:rPr>
        <w:t xml:space="preserve"> under these circumstances.  Please consult the applicable laws in your region and the Physician Terms of Use befo</w:t>
      </w:r>
      <w:r w:rsidR="00A8653A">
        <w:rPr>
          <w:color w:val="E36C0A" w:themeColor="accent6" w:themeShade="BF"/>
        </w:rPr>
        <w:t>r</w:t>
      </w:r>
      <w:r w:rsidRPr="00815C66">
        <w:rPr>
          <w:color w:val="E36C0A" w:themeColor="accent6" w:themeShade="BF"/>
        </w:rPr>
        <w:t>e authorizing any delegates.  To add a Delegate to your Account, please contact Customer Service.</w:t>
      </w:r>
    </w:p>
    <w:p w:rsidR="00AB45D6" w:rsidRDefault="001F0289" w:rsidP="00815C66">
      <w:pPr>
        <w:pStyle w:val="Body2"/>
        <w:ind w:left="90"/>
      </w:pPr>
      <w:r>
        <w:t>The user can quickly email any of their delegates by clicking on their email address.</w:t>
      </w:r>
    </w:p>
    <w:p w:rsidR="00AB45D6" w:rsidRDefault="00535B3F">
      <w:pPr>
        <w:pStyle w:val="Heading1"/>
      </w:pPr>
      <w:bookmarkStart w:id="2215" w:name="_Toc292202350"/>
      <w:bookmarkStart w:id="2216" w:name="_Toc303757594"/>
      <w:r>
        <w:t>Archives</w:t>
      </w:r>
      <w:bookmarkEnd w:id="2215"/>
      <w:bookmarkEnd w:id="2216"/>
    </w:p>
    <w:tbl>
      <w:tblPr>
        <w:tblStyle w:val="TableGrid"/>
        <w:tblW w:w="0" w:type="auto"/>
        <w:tblInd w:w="108" w:type="dxa"/>
        <w:tblLook w:val="04A0" w:firstRow="1" w:lastRow="0" w:firstColumn="1" w:lastColumn="0" w:noHBand="0" w:noVBand="1"/>
      </w:tblPr>
      <w:tblGrid>
        <w:gridCol w:w="1800"/>
        <w:gridCol w:w="3510"/>
        <w:gridCol w:w="4050"/>
      </w:tblGrid>
      <w:tr w:rsidR="00535B3F" w:rsidRPr="00D51D1A" w:rsidTr="00A660AC">
        <w:tc>
          <w:tcPr>
            <w:tcW w:w="1800" w:type="dxa"/>
            <w:vMerge w:val="restart"/>
            <w:shd w:val="clear" w:color="auto" w:fill="D9D9D9" w:themeFill="background1" w:themeFillShade="D9"/>
            <w:vAlign w:val="center"/>
          </w:tcPr>
          <w:p w:rsidR="00535B3F" w:rsidRDefault="00535B3F" w:rsidP="00A660AC">
            <w:pPr>
              <w:pStyle w:val="Body2"/>
              <w:spacing w:before="20" w:after="20"/>
              <w:ind w:left="0"/>
              <w:jc w:val="center"/>
              <w:rPr>
                <w:b/>
              </w:rPr>
            </w:pPr>
            <w:r>
              <w:rPr>
                <w:b/>
              </w:rPr>
              <w:t>CONTENT</w:t>
            </w:r>
          </w:p>
          <w:p w:rsidR="00535B3F" w:rsidRPr="00D51D1A" w:rsidRDefault="00535B3F" w:rsidP="00A660AC">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535B3F" w:rsidRPr="00D51D1A" w:rsidRDefault="00535B3F" w:rsidP="00A660AC">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535B3F" w:rsidRPr="00D51D1A" w:rsidRDefault="00535B3F" w:rsidP="00A660AC">
            <w:pPr>
              <w:pStyle w:val="Body2"/>
              <w:spacing w:before="20" w:after="20"/>
              <w:ind w:left="0"/>
              <w:jc w:val="center"/>
              <w:rPr>
                <w:b/>
              </w:rPr>
            </w:pPr>
            <w:r w:rsidRPr="00D51D1A">
              <w:rPr>
                <w:b/>
              </w:rPr>
              <w:t>Responsible Person</w:t>
            </w:r>
          </w:p>
        </w:tc>
      </w:tr>
      <w:tr w:rsidR="00535B3F" w:rsidTr="00A660AC">
        <w:tc>
          <w:tcPr>
            <w:tcW w:w="1800" w:type="dxa"/>
            <w:vMerge/>
            <w:vAlign w:val="center"/>
          </w:tcPr>
          <w:p w:rsidR="00535B3F" w:rsidRDefault="00535B3F" w:rsidP="00A660AC">
            <w:pPr>
              <w:pStyle w:val="Body2"/>
              <w:spacing w:before="20" w:after="20"/>
              <w:ind w:left="0"/>
              <w:jc w:val="center"/>
            </w:pPr>
          </w:p>
        </w:tc>
        <w:tc>
          <w:tcPr>
            <w:tcW w:w="3510" w:type="dxa"/>
            <w:vAlign w:val="center"/>
          </w:tcPr>
          <w:p w:rsidR="00535B3F" w:rsidRDefault="001F0289" w:rsidP="00A660AC">
            <w:pPr>
              <w:pStyle w:val="Body2"/>
              <w:spacing w:before="20" w:after="20"/>
              <w:ind w:left="0"/>
              <w:jc w:val="center"/>
            </w:pPr>
            <w:r>
              <w:t>Commercial Operations</w:t>
            </w:r>
          </w:p>
        </w:tc>
        <w:tc>
          <w:tcPr>
            <w:tcW w:w="4050" w:type="dxa"/>
            <w:vAlign w:val="center"/>
          </w:tcPr>
          <w:p w:rsidR="00535B3F" w:rsidRPr="001F0289" w:rsidRDefault="001F0289" w:rsidP="00A660AC">
            <w:pPr>
              <w:pStyle w:val="Body2"/>
              <w:spacing w:before="20" w:after="20"/>
              <w:ind w:left="0"/>
              <w:jc w:val="center"/>
            </w:pPr>
            <w:r w:rsidRPr="001F0289">
              <w:t>Stephen Adams</w:t>
            </w:r>
          </w:p>
        </w:tc>
      </w:tr>
      <w:tr w:rsidR="00535B3F" w:rsidTr="00A660AC">
        <w:tc>
          <w:tcPr>
            <w:tcW w:w="1800" w:type="dxa"/>
            <w:vMerge/>
            <w:vAlign w:val="center"/>
          </w:tcPr>
          <w:p w:rsidR="00535B3F" w:rsidRDefault="00535B3F" w:rsidP="00A660AC">
            <w:pPr>
              <w:pStyle w:val="Body2"/>
              <w:spacing w:before="20" w:after="20"/>
              <w:ind w:left="0"/>
              <w:jc w:val="center"/>
            </w:pPr>
          </w:p>
        </w:tc>
        <w:tc>
          <w:tcPr>
            <w:tcW w:w="3510" w:type="dxa"/>
            <w:vAlign w:val="center"/>
          </w:tcPr>
          <w:p w:rsidR="00535B3F" w:rsidRPr="00535B3F" w:rsidRDefault="00996DCF" w:rsidP="00A660AC">
            <w:pPr>
              <w:pStyle w:val="Body2"/>
              <w:spacing w:before="20" w:after="20"/>
              <w:ind w:left="0"/>
              <w:jc w:val="center"/>
            </w:pPr>
            <w:r w:rsidRPr="00996DCF">
              <w:t>GHI Chief Security Officer</w:t>
            </w:r>
          </w:p>
        </w:tc>
        <w:tc>
          <w:tcPr>
            <w:tcW w:w="4050" w:type="dxa"/>
            <w:vAlign w:val="center"/>
          </w:tcPr>
          <w:p w:rsidR="00535B3F" w:rsidRPr="00535B3F" w:rsidRDefault="00996DCF" w:rsidP="00A660AC">
            <w:pPr>
              <w:pStyle w:val="Body2"/>
              <w:spacing w:before="20" w:after="20"/>
              <w:ind w:left="0"/>
              <w:jc w:val="center"/>
            </w:pPr>
            <w:r w:rsidRPr="00996DCF">
              <w:t xml:space="preserve">Ken </w:t>
            </w:r>
            <w:proofErr w:type="spellStart"/>
            <w:r w:rsidRPr="00996DCF">
              <w:t>Stineman</w:t>
            </w:r>
            <w:proofErr w:type="spellEnd"/>
          </w:p>
        </w:tc>
      </w:tr>
      <w:tr w:rsidR="00535B3F" w:rsidRPr="00D51D1A" w:rsidTr="00A660AC">
        <w:tc>
          <w:tcPr>
            <w:tcW w:w="1800" w:type="dxa"/>
            <w:shd w:val="clear" w:color="auto" w:fill="D9D9D9" w:themeFill="background1" w:themeFillShade="D9"/>
            <w:vAlign w:val="center"/>
          </w:tcPr>
          <w:p w:rsidR="00535B3F" w:rsidRPr="00D51D1A" w:rsidRDefault="00535B3F" w:rsidP="00A660AC">
            <w:pPr>
              <w:pStyle w:val="Body2"/>
              <w:spacing w:before="20" w:after="20"/>
              <w:ind w:left="0"/>
              <w:jc w:val="center"/>
              <w:rPr>
                <w:b/>
              </w:rPr>
            </w:pPr>
            <w:r>
              <w:rPr>
                <w:b/>
              </w:rPr>
              <w:t>PURPOSE</w:t>
            </w:r>
          </w:p>
        </w:tc>
        <w:tc>
          <w:tcPr>
            <w:tcW w:w="7560" w:type="dxa"/>
            <w:gridSpan w:val="2"/>
            <w:shd w:val="clear" w:color="auto" w:fill="auto"/>
            <w:vAlign w:val="center"/>
          </w:tcPr>
          <w:p w:rsidR="00535B3F" w:rsidRPr="00D51D1A" w:rsidRDefault="00535B3F" w:rsidP="00535B3F">
            <w:pPr>
              <w:pStyle w:val="Body2"/>
              <w:spacing w:before="20" w:after="20"/>
              <w:ind w:left="0"/>
              <w:rPr>
                <w:b/>
              </w:rPr>
            </w:pPr>
            <w:r>
              <w:t>The Archives page allows customers to upload documents to GHI.  Because uploaded documents could potentially contain viruses, the GHI Chief Security Officer is an owner of this page.</w:t>
            </w:r>
          </w:p>
        </w:tc>
      </w:tr>
    </w:tbl>
    <w:p w:rsidR="00535B3F" w:rsidRDefault="00535B3F" w:rsidP="00535B3F">
      <w:pPr>
        <w:rPr>
          <w:sz w:val="20"/>
        </w:rPr>
      </w:pPr>
      <w:r>
        <w:rPr>
          <w:sz w:val="20"/>
        </w:rPr>
        <w:lastRenderedPageBreak/>
        <w:t xml:space="preserve">The </w:t>
      </w:r>
      <w:r>
        <w:rPr>
          <w:b/>
          <w:color w:val="E36C0A" w:themeColor="accent6" w:themeShade="BF"/>
          <w:sz w:val="20"/>
        </w:rPr>
        <w:t>Archives</w:t>
      </w:r>
      <w:r>
        <w:rPr>
          <w:sz w:val="20"/>
        </w:rPr>
        <w:t xml:space="preserve"> page looks like this:</w:t>
      </w:r>
    </w:p>
    <w:p w:rsidR="00AC0C06" w:rsidRDefault="00C75578" w:rsidP="00535B3F">
      <w:pPr>
        <w:rPr>
          <w:sz w:val="20"/>
        </w:rPr>
      </w:pPr>
      <w:r>
        <w:rPr>
          <w:noProof/>
          <w:sz w:val="20"/>
        </w:rPr>
        <w:drawing>
          <wp:inline distT="0" distB="0" distL="0" distR="0" wp14:anchorId="2DF4C2B5" wp14:editId="21DE5686">
            <wp:extent cx="5886450" cy="3125046"/>
            <wp:effectExtent l="19050" t="19050" r="19050" b="18204"/>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6" cstate="print"/>
                    <a:srcRect/>
                    <a:stretch>
                      <a:fillRect/>
                    </a:stretch>
                  </pic:blipFill>
                  <pic:spPr bwMode="auto">
                    <a:xfrm>
                      <a:off x="0" y="0"/>
                      <a:ext cx="5886450" cy="3125046"/>
                    </a:xfrm>
                    <a:prstGeom prst="rect">
                      <a:avLst/>
                    </a:prstGeom>
                    <a:noFill/>
                    <a:ln w="9525">
                      <a:solidFill>
                        <a:schemeClr val="tx1"/>
                      </a:solidFill>
                      <a:miter lim="800000"/>
                      <a:headEnd/>
                      <a:tailEnd/>
                    </a:ln>
                  </pic:spPr>
                </pic:pic>
              </a:graphicData>
            </a:graphic>
          </wp:inline>
        </w:drawing>
      </w:r>
    </w:p>
    <w:p w:rsidR="00AC0C06" w:rsidRDefault="00AC0C06" w:rsidP="00535B3F">
      <w:pPr>
        <w:rPr>
          <w:sz w:val="20"/>
        </w:rPr>
      </w:pPr>
    </w:p>
    <w:p w:rsidR="00AC0C06" w:rsidRDefault="00C75578" w:rsidP="00535B3F">
      <w:pPr>
        <w:rPr>
          <w:sz w:val="20"/>
        </w:rPr>
      </w:pPr>
      <w:r>
        <w:rPr>
          <w:noProof/>
          <w:sz w:val="20"/>
        </w:rPr>
        <w:drawing>
          <wp:inline distT="0" distB="0" distL="0" distR="0" wp14:anchorId="69AA1211" wp14:editId="3C8409A4">
            <wp:extent cx="5886450" cy="481026"/>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7" cstate="print"/>
                    <a:srcRect/>
                    <a:stretch>
                      <a:fillRect/>
                    </a:stretch>
                  </pic:blipFill>
                  <pic:spPr bwMode="auto">
                    <a:xfrm>
                      <a:off x="0" y="0"/>
                      <a:ext cx="5886450" cy="481026"/>
                    </a:xfrm>
                    <a:prstGeom prst="rect">
                      <a:avLst/>
                    </a:prstGeom>
                    <a:noFill/>
                    <a:ln w="9525">
                      <a:noFill/>
                      <a:miter lim="800000"/>
                      <a:headEnd/>
                      <a:tailEnd/>
                    </a:ln>
                  </pic:spPr>
                </pic:pic>
              </a:graphicData>
            </a:graphic>
          </wp:inline>
        </w:drawing>
      </w:r>
    </w:p>
    <w:p w:rsidR="00AC0C06" w:rsidRPr="00AC0C06" w:rsidRDefault="00AC0C06" w:rsidP="00815C66">
      <w:pPr>
        <w:rPr>
          <w:color w:val="E36C0A" w:themeColor="accent6" w:themeShade="BF"/>
          <w:sz w:val="20"/>
        </w:rPr>
      </w:pPr>
      <w:r w:rsidRPr="00AC0C06">
        <w:rPr>
          <w:color w:val="E36C0A" w:themeColor="accent6" w:themeShade="BF"/>
          <w:sz w:val="20"/>
        </w:rPr>
        <w:t xml:space="preserve">Welcome to your documents page.  This page </w:t>
      </w:r>
      <w:r>
        <w:rPr>
          <w:color w:val="E36C0A" w:themeColor="accent6" w:themeShade="BF"/>
          <w:sz w:val="20"/>
        </w:rPr>
        <w:t>contains</w:t>
      </w:r>
      <w:r w:rsidRPr="00AC0C06">
        <w:rPr>
          <w:color w:val="E36C0A" w:themeColor="accent6" w:themeShade="BF"/>
          <w:sz w:val="20"/>
        </w:rPr>
        <w:t xml:space="preserve"> documents and data you have requested from Genomic Health Inc.  Should you have any questions, please contact Customer Service.</w:t>
      </w:r>
    </w:p>
    <w:p w:rsidR="00AB45D6" w:rsidRDefault="00C75578" w:rsidP="001F0289">
      <w:pPr>
        <w:pStyle w:val="Heading1"/>
      </w:pPr>
      <w:bookmarkStart w:id="2217" w:name="_Toc292202351"/>
      <w:bookmarkStart w:id="2218" w:name="_Toc303757595"/>
      <w:proofErr w:type="gramStart"/>
      <w:r>
        <w:t xml:space="preserve">Contact </w:t>
      </w:r>
      <w:ins w:id="2219" w:author="Stephen Adams" w:date="2011-07-28T10:47:00Z">
        <w:r w:rsidR="00FD72B2">
          <w:t xml:space="preserve"> </w:t>
        </w:r>
      </w:ins>
      <w:r>
        <w:t>Us</w:t>
      </w:r>
      <w:proofErr w:type="gramEnd"/>
      <w:r w:rsidR="009E216C">
        <w:t xml:space="preserve"> Page</w:t>
      </w:r>
      <w:bookmarkEnd w:id="2217"/>
      <w:bookmarkEnd w:id="2218"/>
    </w:p>
    <w:tbl>
      <w:tblPr>
        <w:tblStyle w:val="TableGrid"/>
        <w:tblW w:w="0" w:type="auto"/>
        <w:tblInd w:w="108" w:type="dxa"/>
        <w:tblLook w:val="04A0" w:firstRow="1" w:lastRow="0" w:firstColumn="1" w:lastColumn="0" w:noHBand="0" w:noVBand="1"/>
      </w:tblPr>
      <w:tblGrid>
        <w:gridCol w:w="1800"/>
        <w:gridCol w:w="3510"/>
        <w:gridCol w:w="4050"/>
      </w:tblGrid>
      <w:tr w:rsidR="00962D20" w:rsidRPr="00D51D1A" w:rsidTr="003F757C">
        <w:tc>
          <w:tcPr>
            <w:tcW w:w="1800" w:type="dxa"/>
            <w:vMerge w:val="restart"/>
            <w:shd w:val="clear" w:color="auto" w:fill="D9D9D9" w:themeFill="background1" w:themeFillShade="D9"/>
            <w:vAlign w:val="center"/>
          </w:tcPr>
          <w:p w:rsidR="00962D20" w:rsidRDefault="00962D20" w:rsidP="003F757C">
            <w:pPr>
              <w:pStyle w:val="Body2"/>
              <w:spacing w:before="20" w:after="20"/>
              <w:ind w:left="0"/>
              <w:jc w:val="center"/>
              <w:rPr>
                <w:b/>
              </w:rPr>
            </w:pPr>
            <w:r>
              <w:rPr>
                <w:b/>
              </w:rPr>
              <w:t>CONTENT</w:t>
            </w:r>
          </w:p>
          <w:p w:rsidR="00962D20" w:rsidRPr="00D51D1A" w:rsidRDefault="00962D20" w:rsidP="003F757C">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962D20" w:rsidRPr="00D51D1A" w:rsidRDefault="00962D20" w:rsidP="003F757C">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962D20" w:rsidRPr="00D51D1A" w:rsidRDefault="00962D20" w:rsidP="003F757C">
            <w:pPr>
              <w:pStyle w:val="Body2"/>
              <w:spacing w:before="20" w:after="20"/>
              <w:ind w:left="0"/>
              <w:jc w:val="center"/>
              <w:rPr>
                <w:b/>
              </w:rPr>
            </w:pPr>
            <w:r w:rsidRPr="00D51D1A">
              <w:rPr>
                <w:b/>
              </w:rPr>
              <w:t>Responsible Person</w:t>
            </w:r>
          </w:p>
        </w:tc>
      </w:tr>
      <w:tr w:rsidR="00962D20" w:rsidTr="003F757C">
        <w:tc>
          <w:tcPr>
            <w:tcW w:w="1800" w:type="dxa"/>
            <w:vMerge/>
            <w:vAlign w:val="center"/>
          </w:tcPr>
          <w:p w:rsidR="00962D20" w:rsidRDefault="00962D20" w:rsidP="003F757C">
            <w:pPr>
              <w:pStyle w:val="Body2"/>
              <w:spacing w:before="20" w:after="20"/>
              <w:ind w:left="0"/>
              <w:jc w:val="center"/>
            </w:pPr>
          </w:p>
        </w:tc>
        <w:tc>
          <w:tcPr>
            <w:tcW w:w="3510" w:type="dxa"/>
            <w:vAlign w:val="center"/>
          </w:tcPr>
          <w:p w:rsidR="00962D20" w:rsidRDefault="00946DB2" w:rsidP="003F757C">
            <w:pPr>
              <w:pStyle w:val="Body2"/>
              <w:spacing w:before="20" w:after="20"/>
              <w:ind w:left="0"/>
              <w:jc w:val="center"/>
            </w:pPr>
            <w:r>
              <w:t>Commercial Operations</w:t>
            </w:r>
          </w:p>
        </w:tc>
        <w:tc>
          <w:tcPr>
            <w:tcW w:w="4050" w:type="dxa"/>
            <w:vAlign w:val="center"/>
          </w:tcPr>
          <w:p w:rsidR="00962D20" w:rsidRPr="00FA168D" w:rsidRDefault="00946DB2" w:rsidP="003F757C">
            <w:pPr>
              <w:pStyle w:val="Body2"/>
              <w:spacing w:before="20" w:after="20"/>
              <w:ind w:left="0"/>
              <w:jc w:val="center"/>
            </w:pPr>
            <w:r>
              <w:t>Stephen Adams</w:t>
            </w:r>
          </w:p>
        </w:tc>
      </w:tr>
      <w:tr w:rsidR="00962D20" w:rsidTr="003F757C">
        <w:tc>
          <w:tcPr>
            <w:tcW w:w="1800" w:type="dxa"/>
            <w:vMerge/>
            <w:vAlign w:val="center"/>
          </w:tcPr>
          <w:p w:rsidR="00962D20" w:rsidRDefault="00962D20" w:rsidP="003F757C">
            <w:pPr>
              <w:pStyle w:val="Body2"/>
              <w:spacing w:before="20" w:after="20"/>
              <w:ind w:left="0"/>
              <w:jc w:val="center"/>
            </w:pPr>
          </w:p>
        </w:tc>
        <w:tc>
          <w:tcPr>
            <w:tcW w:w="3510" w:type="dxa"/>
            <w:vAlign w:val="center"/>
          </w:tcPr>
          <w:p w:rsidR="00962D20" w:rsidRPr="00DC3726" w:rsidRDefault="00DC3726" w:rsidP="003F757C">
            <w:pPr>
              <w:pStyle w:val="Body2"/>
              <w:spacing w:before="20" w:after="20"/>
              <w:ind w:left="0"/>
              <w:jc w:val="center"/>
            </w:pPr>
            <w:r>
              <w:t>Customer Service</w:t>
            </w:r>
          </w:p>
        </w:tc>
        <w:tc>
          <w:tcPr>
            <w:tcW w:w="4050" w:type="dxa"/>
            <w:vAlign w:val="center"/>
          </w:tcPr>
          <w:p w:rsidR="00962D20" w:rsidRPr="00DC3726" w:rsidRDefault="00DC3726" w:rsidP="003F757C">
            <w:pPr>
              <w:pStyle w:val="Body2"/>
              <w:spacing w:before="20" w:after="20"/>
              <w:ind w:left="0"/>
              <w:jc w:val="center"/>
            </w:pPr>
            <w:r>
              <w:t>Leslie Marquez</w:t>
            </w:r>
          </w:p>
        </w:tc>
      </w:tr>
      <w:tr w:rsidR="00962D20" w:rsidRPr="00D51D1A" w:rsidTr="003F757C">
        <w:tc>
          <w:tcPr>
            <w:tcW w:w="1800" w:type="dxa"/>
            <w:shd w:val="clear" w:color="auto" w:fill="D9D9D9" w:themeFill="background1" w:themeFillShade="D9"/>
            <w:vAlign w:val="center"/>
          </w:tcPr>
          <w:p w:rsidR="00962D20" w:rsidRPr="00D51D1A" w:rsidRDefault="00962D20" w:rsidP="003F757C">
            <w:pPr>
              <w:pStyle w:val="Body2"/>
              <w:spacing w:before="20" w:after="20"/>
              <w:ind w:left="0"/>
              <w:jc w:val="center"/>
              <w:rPr>
                <w:b/>
              </w:rPr>
            </w:pPr>
            <w:r>
              <w:rPr>
                <w:b/>
              </w:rPr>
              <w:t>PURPOSE</w:t>
            </w:r>
          </w:p>
        </w:tc>
        <w:tc>
          <w:tcPr>
            <w:tcW w:w="7560" w:type="dxa"/>
            <w:gridSpan w:val="2"/>
            <w:shd w:val="clear" w:color="auto" w:fill="auto"/>
            <w:vAlign w:val="center"/>
          </w:tcPr>
          <w:p w:rsidR="00962D20" w:rsidRPr="00D51D1A" w:rsidRDefault="00962D20" w:rsidP="00962D20">
            <w:pPr>
              <w:pStyle w:val="Body2"/>
              <w:spacing w:before="20" w:after="20"/>
              <w:ind w:left="0"/>
              <w:rPr>
                <w:b/>
              </w:rPr>
            </w:pPr>
            <w:r>
              <w:t xml:space="preserve">The Email Customer Service page can be used by customers to Email information over a secure connection. </w:t>
            </w:r>
          </w:p>
        </w:tc>
      </w:tr>
    </w:tbl>
    <w:p w:rsidR="00DC3726" w:rsidRDefault="00DC3726" w:rsidP="00FA168D">
      <w:pPr>
        <w:rPr>
          <w:sz w:val="20"/>
        </w:rPr>
      </w:pPr>
    </w:p>
    <w:p w:rsidR="00FA168D" w:rsidRDefault="00FA168D" w:rsidP="00FA168D">
      <w:pPr>
        <w:rPr>
          <w:sz w:val="20"/>
        </w:rPr>
      </w:pPr>
      <w:r>
        <w:rPr>
          <w:sz w:val="20"/>
        </w:rPr>
        <w:t xml:space="preserve">The </w:t>
      </w:r>
      <w:r w:rsidR="00C75578">
        <w:rPr>
          <w:b/>
          <w:color w:val="E36C0A" w:themeColor="accent6" w:themeShade="BF"/>
          <w:sz w:val="20"/>
        </w:rPr>
        <w:t>Contact Us</w:t>
      </w:r>
      <w:r>
        <w:rPr>
          <w:sz w:val="20"/>
        </w:rPr>
        <w:t xml:space="preserve"> page looks like this:</w:t>
      </w:r>
    </w:p>
    <w:p w:rsidR="00C75578" w:rsidRDefault="00C75578" w:rsidP="00FA168D">
      <w:pPr>
        <w:rPr>
          <w:sz w:val="20"/>
        </w:rPr>
      </w:pPr>
    </w:p>
    <w:p w:rsidR="00C75578" w:rsidRDefault="00C75578" w:rsidP="00FA168D">
      <w:pPr>
        <w:rPr>
          <w:sz w:val="20"/>
        </w:rPr>
      </w:pPr>
      <w:r>
        <w:rPr>
          <w:sz w:val="20"/>
        </w:rPr>
        <w:t xml:space="preserve">The information displayed is based on the </w:t>
      </w:r>
      <w:proofErr w:type="gramStart"/>
      <w:r>
        <w:rPr>
          <w:sz w:val="20"/>
        </w:rPr>
        <w:t>users</w:t>
      </w:r>
      <w:proofErr w:type="gramEnd"/>
      <w:r>
        <w:rPr>
          <w:sz w:val="20"/>
        </w:rPr>
        <w:t xml:space="preserve"> selection from the Contact Information drop-down.</w:t>
      </w:r>
    </w:p>
    <w:p w:rsidR="00DC3726" w:rsidRDefault="00C75578" w:rsidP="00DC3726">
      <w:pPr>
        <w:pStyle w:val="Body1"/>
      </w:pPr>
      <w:r>
        <w:rPr>
          <w:noProof/>
        </w:rPr>
        <w:lastRenderedPageBreak/>
        <w:drawing>
          <wp:inline distT="0" distB="0" distL="0" distR="0" wp14:anchorId="3072AEE6" wp14:editId="3AAC6A9F">
            <wp:extent cx="5886450" cy="5154897"/>
            <wp:effectExtent l="19050" t="19050" r="19050" b="26703"/>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8" cstate="print"/>
                    <a:srcRect/>
                    <a:stretch>
                      <a:fillRect/>
                    </a:stretch>
                  </pic:blipFill>
                  <pic:spPr bwMode="auto">
                    <a:xfrm>
                      <a:off x="0" y="0"/>
                      <a:ext cx="5886450" cy="5154897"/>
                    </a:xfrm>
                    <a:prstGeom prst="rect">
                      <a:avLst/>
                    </a:prstGeom>
                    <a:noFill/>
                    <a:ln w="9525">
                      <a:solidFill>
                        <a:schemeClr val="tx1"/>
                      </a:solidFill>
                      <a:miter lim="800000"/>
                      <a:headEnd/>
                      <a:tailEnd/>
                    </a:ln>
                  </pic:spPr>
                </pic:pic>
              </a:graphicData>
            </a:graphic>
          </wp:inline>
        </w:drawing>
      </w:r>
    </w:p>
    <w:p w:rsidR="00853854" w:rsidRPr="00DC3726" w:rsidRDefault="00853854" w:rsidP="00DC3726">
      <w:pPr>
        <w:pStyle w:val="Body1"/>
      </w:pPr>
    </w:p>
    <w:p w:rsidR="00FA168D" w:rsidRDefault="00BF6A96" w:rsidP="00BF6A96">
      <w:pPr>
        <w:pStyle w:val="Heading1"/>
      </w:pPr>
      <w:bookmarkStart w:id="2220" w:name="_Toc292202352"/>
      <w:bookmarkStart w:id="2221" w:name="_Toc303757596"/>
      <w:r>
        <w:t>Report Email Notification from Portal</w:t>
      </w:r>
      <w:bookmarkEnd w:id="2220"/>
      <w:bookmarkEnd w:id="2221"/>
    </w:p>
    <w:p w:rsidR="00BF6A96" w:rsidRDefault="00BF6A96" w:rsidP="00BF6A96">
      <w:pPr>
        <w:pStyle w:val="Body1"/>
      </w:pPr>
      <w:r>
        <w:t xml:space="preserve">Users will receive </w:t>
      </w:r>
      <w:r w:rsidR="007F0368">
        <w:t>the below</w:t>
      </w:r>
      <w:r>
        <w:t xml:space="preserve"> email from the Portal when a report is available for download</w:t>
      </w:r>
      <w:r w:rsidR="007F0368">
        <w:t>.</w:t>
      </w:r>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r w:rsidRPr="007F0368">
        <w:rPr>
          <w:rFonts w:ascii="Courier New" w:hAnsi="Courier New" w:cs="Courier New"/>
          <w:noProof/>
          <w:color w:val="E36C0A" w:themeColor="accent6" w:themeShade="BF"/>
          <w:sz w:val="20"/>
        </w:rPr>
        <w:t>Dear FullName:</w:t>
      </w:r>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r w:rsidRPr="007F0368">
        <w:rPr>
          <w:rFonts w:ascii="Courier New" w:hAnsi="Courier New" w:cs="Courier New"/>
          <w:noProof/>
          <w:color w:val="E36C0A" w:themeColor="accent6" w:themeShade="BF"/>
          <w:sz w:val="20"/>
        </w:rPr>
        <w:t>An Oncotype DX report is available online for your patient:</w:t>
      </w:r>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r w:rsidRPr="007F0368">
        <w:rPr>
          <w:rFonts w:ascii="Courier New" w:hAnsi="Courier New" w:cs="Courier New"/>
          <w:noProof/>
          <w:color w:val="E36C0A" w:themeColor="accent6" w:themeShade="BF"/>
          <w:sz w:val="20"/>
        </w:rPr>
        <w:t>Requisition: RequisitionBarcode</w:t>
      </w:r>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r w:rsidRPr="007F0368">
        <w:rPr>
          <w:rFonts w:ascii="Courier New" w:hAnsi="Courier New" w:cs="Courier New"/>
          <w:noProof/>
          <w:color w:val="E36C0A" w:themeColor="accent6" w:themeShade="BF"/>
          <w:sz w:val="20"/>
        </w:rPr>
        <w:t>Received: ReportDate</w:t>
      </w:r>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r w:rsidRPr="007F0368">
        <w:rPr>
          <w:rFonts w:ascii="Courier New" w:hAnsi="Courier New" w:cs="Courier New"/>
          <w:noProof/>
          <w:color w:val="E36C0A" w:themeColor="accent6" w:themeShade="BF"/>
          <w:sz w:val="20"/>
        </w:rPr>
        <w:t>To view this report, please login to Genomic Health Online at:</w:t>
      </w:r>
    </w:p>
    <w:p w:rsidR="007F0368" w:rsidRPr="007F0368" w:rsidRDefault="00C93F83" w:rsidP="007F0368">
      <w:pPr>
        <w:autoSpaceDE w:val="0"/>
        <w:autoSpaceDN w:val="0"/>
        <w:adjustRightInd w:val="0"/>
        <w:rPr>
          <w:rFonts w:ascii="Courier New" w:hAnsi="Courier New" w:cs="Courier New"/>
          <w:noProof/>
          <w:color w:val="E36C0A" w:themeColor="accent6" w:themeShade="BF"/>
          <w:sz w:val="20"/>
        </w:rPr>
      </w:pPr>
      <w:hyperlink r:id="rId119" w:history="1">
        <w:r w:rsidR="007F0368" w:rsidRPr="007F0368">
          <w:rPr>
            <w:rStyle w:val="Hyperlink"/>
            <w:rFonts w:cs="Courier New"/>
            <w:noProof/>
            <w:color w:val="E36C0A" w:themeColor="accent6" w:themeShade="BF"/>
            <w:sz w:val="20"/>
          </w:rPr>
          <w:t>https://online.genomichealth.com</w:t>
        </w:r>
      </w:hyperlink>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p>
    <w:p w:rsidR="007F0368" w:rsidRPr="007F0368" w:rsidRDefault="00082518" w:rsidP="007F0368">
      <w:pPr>
        <w:autoSpaceDE w:val="0"/>
        <w:autoSpaceDN w:val="0"/>
        <w:adjustRightInd w:val="0"/>
        <w:rPr>
          <w:rFonts w:ascii="Courier New" w:hAnsi="Courier New" w:cs="Courier New"/>
          <w:noProof/>
          <w:color w:val="E36C0A" w:themeColor="accent6" w:themeShade="BF"/>
          <w:sz w:val="20"/>
        </w:rPr>
      </w:pPr>
      <w:r>
        <w:rPr>
          <w:rFonts w:ascii="Courier New" w:hAnsi="Courier New" w:cs="Courier New"/>
          <w:noProof/>
          <w:color w:val="E36C0A" w:themeColor="accent6" w:themeShade="BF"/>
          <w:sz w:val="20"/>
        </w:rPr>
        <w:t>Please contact</w:t>
      </w:r>
      <w:r w:rsidR="007F0368" w:rsidRPr="007F0368">
        <w:rPr>
          <w:rFonts w:ascii="Courier New" w:hAnsi="Courier New" w:cs="Courier New"/>
          <w:noProof/>
          <w:color w:val="E36C0A" w:themeColor="accent6" w:themeShade="BF"/>
          <w:sz w:val="20"/>
        </w:rPr>
        <w:t xml:space="preserve"> </w:t>
      </w:r>
      <w:r>
        <w:rPr>
          <w:rFonts w:ascii="Courier New" w:hAnsi="Courier New" w:cs="Courier New"/>
          <w:noProof/>
          <w:color w:val="E36C0A" w:themeColor="accent6" w:themeShade="BF"/>
          <w:sz w:val="20"/>
        </w:rPr>
        <w:t>Customer Service with any questions.</w:t>
      </w:r>
    </w:p>
    <w:p w:rsidR="007F0368" w:rsidRPr="007F0368" w:rsidRDefault="007F0368" w:rsidP="007F0368">
      <w:pPr>
        <w:autoSpaceDE w:val="0"/>
        <w:autoSpaceDN w:val="0"/>
        <w:adjustRightInd w:val="0"/>
        <w:rPr>
          <w:rFonts w:ascii="Courier New" w:hAnsi="Courier New" w:cs="Courier New"/>
          <w:noProof/>
          <w:color w:val="E36C0A" w:themeColor="accent6" w:themeShade="BF"/>
          <w:sz w:val="20"/>
        </w:rPr>
      </w:pPr>
    </w:p>
    <w:p w:rsidR="00082518" w:rsidRDefault="00082518" w:rsidP="00082518">
      <w:pPr>
        <w:rPr>
          <w:b/>
          <w:color w:val="E36C0A" w:themeColor="accent6" w:themeShade="BF"/>
          <w:sz w:val="20"/>
        </w:rPr>
      </w:pPr>
      <w:r w:rsidRPr="000E63E0">
        <w:rPr>
          <w:b/>
          <w:color w:val="E36C0A" w:themeColor="accent6" w:themeShade="BF"/>
          <w:sz w:val="20"/>
        </w:rPr>
        <w:t>Domestic United States</w:t>
      </w:r>
    </w:p>
    <w:p w:rsidR="00082518" w:rsidRPr="000E63E0" w:rsidRDefault="00082518" w:rsidP="00082518">
      <w:pPr>
        <w:rPr>
          <w:color w:val="E36C0A" w:themeColor="accent6" w:themeShade="BF"/>
          <w:sz w:val="20"/>
        </w:rPr>
      </w:pPr>
      <w:r w:rsidRPr="000E63E0">
        <w:rPr>
          <w:color w:val="E36C0A" w:themeColor="accent6" w:themeShade="BF"/>
          <w:sz w:val="20"/>
        </w:rPr>
        <w:t>Email Customer Service</w:t>
      </w:r>
    </w:p>
    <w:p w:rsidR="00082518" w:rsidRDefault="00082518" w:rsidP="00082518">
      <w:pPr>
        <w:rPr>
          <w:i/>
          <w:color w:val="E36C0A" w:themeColor="accent6" w:themeShade="BF"/>
          <w:sz w:val="20"/>
          <w:u w:val="single"/>
        </w:rPr>
      </w:pPr>
      <w:r>
        <w:rPr>
          <w:color w:val="E36C0A" w:themeColor="accent6" w:themeShade="BF"/>
          <w:sz w:val="20"/>
        </w:rPr>
        <w:lastRenderedPageBreak/>
        <w:t>866-ONCO</w:t>
      </w:r>
      <w:r w:rsidRPr="000C5B4B">
        <w:rPr>
          <w:color w:val="E36C0A" w:themeColor="accent6" w:themeShade="BF"/>
          <w:sz w:val="20"/>
          <w:u w:val="single"/>
        </w:rPr>
        <w:t>TYPE</w:t>
      </w:r>
    </w:p>
    <w:p w:rsidR="00082518" w:rsidRDefault="00082518" w:rsidP="00082518">
      <w:pPr>
        <w:rPr>
          <w:color w:val="E36C0A" w:themeColor="accent6" w:themeShade="BF"/>
          <w:sz w:val="20"/>
          <w:u w:val="single"/>
        </w:rPr>
      </w:pPr>
      <w:r>
        <w:rPr>
          <w:color w:val="E36C0A" w:themeColor="accent6" w:themeShade="BF"/>
          <w:sz w:val="20"/>
          <w:u w:val="single"/>
        </w:rPr>
        <w:t>(866-662-6897)</w:t>
      </w:r>
    </w:p>
    <w:p w:rsidR="00082518" w:rsidRDefault="00082518" w:rsidP="00082518">
      <w:pPr>
        <w:rPr>
          <w:color w:val="E36C0A" w:themeColor="accent6" w:themeShade="BF"/>
          <w:sz w:val="20"/>
          <w:u w:val="single"/>
        </w:rPr>
      </w:pPr>
    </w:p>
    <w:p w:rsidR="00082518" w:rsidRPr="000E63E0" w:rsidRDefault="00082518" w:rsidP="00082518">
      <w:pPr>
        <w:rPr>
          <w:b/>
          <w:color w:val="E36C0A" w:themeColor="accent6" w:themeShade="BF"/>
          <w:sz w:val="20"/>
          <w:u w:val="single"/>
        </w:rPr>
      </w:pPr>
      <w:r w:rsidRPr="000E63E0">
        <w:rPr>
          <w:b/>
          <w:color w:val="E36C0A" w:themeColor="accent6" w:themeShade="BF"/>
          <w:sz w:val="20"/>
          <w:u w:val="single"/>
        </w:rPr>
        <w:t>International</w:t>
      </w:r>
    </w:p>
    <w:p w:rsidR="00082518" w:rsidRDefault="00082518" w:rsidP="00082518">
      <w:pPr>
        <w:rPr>
          <w:color w:val="E36C0A" w:themeColor="accent6" w:themeShade="BF"/>
          <w:sz w:val="20"/>
          <w:u w:val="single"/>
        </w:rPr>
      </w:pPr>
      <w:r>
        <w:rPr>
          <w:color w:val="E36C0A" w:themeColor="accent6" w:themeShade="BF"/>
          <w:sz w:val="20"/>
          <w:u w:val="single"/>
        </w:rPr>
        <w:t>Email Customer Service</w:t>
      </w:r>
    </w:p>
    <w:p w:rsidR="007F0368" w:rsidRPr="00082518" w:rsidRDefault="00082518" w:rsidP="00082518">
      <w:pPr>
        <w:rPr>
          <w:color w:val="E36C0A" w:themeColor="accent6" w:themeShade="BF"/>
          <w:sz w:val="20"/>
        </w:rPr>
      </w:pPr>
      <w:r>
        <w:rPr>
          <w:color w:val="E36C0A" w:themeColor="accent6" w:themeShade="BF"/>
          <w:sz w:val="20"/>
          <w:u w:val="single"/>
        </w:rPr>
        <w:t>+1 650 569 2080</w:t>
      </w:r>
    </w:p>
    <w:p w:rsidR="00AB45D6" w:rsidRDefault="009E216C" w:rsidP="00082518">
      <w:pPr>
        <w:pStyle w:val="Heading1"/>
      </w:pPr>
      <w:bookmarkStart w:id="2222" w:name="_Toc292202353"/>
      <w:bookmarkStart w:id="2223" w:name="_Toc303757597"/>
      <w:r>
        <w:t>Online Help Pages</w:t>
      </w:r>
      <w:bookmarkEnd w:id="2222"/>
      <w:bookmarkEnd w:id="2223"/>
    </w:p>
    <w:tbl>
      <w:tblPr>
        <w:tblStyle w:val="TableGrid"/>
        <w:tblW w:w="0" w:type="auto"/>
        <w:tblInd w:w="108" w:type="dxa"/>
        <w:tblLook w:val="04A0" w:firstRow="1" w:lastRow="0" w:firstColumn="1" w:lastColumn="0" w:noHBand="0" w:noVBand="1"/>
      </w:tblPr>
      <w:tblGrid>
        <w:gridCol w:w="1800"/>
        <w:gridCol w:w="3510"/>
        <w:gridCol w:w="4050"/>
      </w:tblGrid>
      <w:tr w:rsidR="00962D20" w:rsidRPr="00D51D1A" w:rsidTr="003F757C">
        <w:tc>
          <w:tcPr>
            <w:tcW w:w="1800" w:type="dxa"/>
            <w:vMerge w:val="restart"/>
            <w:shd w:val="clear" w:color="auto" w:fill="D9D9D9" w:themeFill="background1" w:themeFillShade="D9"/>
            <w:vAlign w:val="center"/>
          </w:tcPr>
          <w:p w:rsidR="00962D20" w:rsidRDefault="00962D20" w:rsidP="003F757C">
            <w:pPr>
              <w:pStyle w:val="Body2"/>
              <w:spacing w:before="20" w:after="20"/>
              <w:ind w:left="0"/>
              <w:jc w:val="center"/>
              <w:rPr>
                <w:b/>
              </w:rPr>
            </w:pPr>
            <w:r>
              <w:rPr>
                <w:b/>
              </w:rPr>
              <w:t>CONTENT</w:t>
            </w:r>
          </w:p>
          <w:p w:rsidR="00962D20" w:rsidRPr="00D51D1A" w:rsidRDefault="00962D20" w:rsidP="003F757C">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962D20" w:rsidRPr="00D51D1A" w:rsidRDefault="00962D20" w:rsidP="003F757C">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962D20" w:rsidRPr="00D51D1A" w:rsidRDefault="00962D20" w:rsidP="003F757C">
            <w:pPr>
              <w:pStyle w:val="Body2"/>
              <w:spacing w:before="20" w:after="20"/>
              <w:ind w:left="0"/>
              <w:jc w:val="center"/>
              <w:rPr>
                <w:b/>
              </w:rPr>
            </w:pPr>
            <w:r w:rsidRPr="00D51D1A">
              <w:rPr>
                <w:b/>
              </w:rPr>
              <w:t>Responsible Person</w:t>
            </w:r>
          </w:p>
        </w:tc>
      </w:tr>
      <w:tr w:rsidR="00962D20" w:rsidTr="003F757C">
        <w:tc>
          <w:tcPr>
            <w:tcW w:w="1800" w:type="dxa"/>
            <w:vMerge/>
            <w:vAlign w:val="center"/>
          </w:tcPr>
          <w:p w:rsidR="00962D20" w:rsidRDefault="00962D20" w:rsidP="003F757C">
            <w:pPr>
              <w:pStyle w:val="Body2"/>
              <w:spacing w:before="20" w:after="20"/>
              <w:ind w:left="0"/>
              <w:jc w:val="center"/>
            </w:pPr>
          </w:p>
        </w:tc>
        <w:tc>
          <w:tcPr>
            <w:tcW w:w="3510" w:type="dxa"/>
            <w:vAlign w:val="center"/>
          </w:tcPr>
          <w:p w:rsidR="00962D20" w:rsidRDefault="00946DB2" w:rsidP="003F757C">
            <w:pPr>
              <w:pStyle w:val="Body2"/>
              <w:spacing w:before="20" w:after="20"/>
              <w:ind w:left="0"/>
              <w:jc w:val="center"/>
            </w:pPr>
            <w:proofErr w:type="spellStart"/>
            <w:r>
              <w:t>Commerical</w:t>
            </w:r>
            <w:proofErr w:type="spellEnd"/>
            <w:r>
              <w:t xml:space="preserve"> Operations</w:t>
            </w:r>
          </w:p>
        </w:tc>
        <w:tc>
          <w:tcPr>
            <w:tcW w:w="4050" w:type="dxa"/>
            <w:vAlign w:val="center"/>
          </w:tcPr>
          <w:p w:rsidR="00962D20" w:rsidRPr="00FA168D" w:rsidRDefault="00946DB2" w:rsidP="003F757C">
            <w:pPr>
              <w:pStyle w:val="Body2"/>
              <w:spacing w:before="20" w:after="20"/>
              <w:ind w:left="0"/>
              <w:jc w:val="center"/>
            </w:pPr>
            <w:r>
              <w:t>Stephen Adams</w:t>
            </w:r>
          </w:p>
        </w:tc>
      </w:tr>
      <w:tr w:rsidR="00962D20" w:rsidTr="003F757C">
        <w:tc>
          <w:tcPr>
            <w:tcW w:w="1800" w:type="dxa"/>
            <w:vMerge/>
            <w:vAlign w:val="center"/>
          </w:tcPr>
          <w:p w:rsidR="00962D20" w:rsidRDefault="00962D20" w:rsidP="003F757C">
            <w:pPr>
              <w:pStyle w:val="Body2"/>
              <w:spacing w:before="20" w:after="20"/>
              <w:ind w:left="0"/>
              <w:jc w:val="center"/>
            </w:pPr>
          </w:p>
        </w:tc>
        <w:tc>
          <w:tcPr>
            <w:tcW w:w="3510" w:type="dxa"/>
            <w:vAlign w:val="center"/>
          </w:tcPr>
          <w:p w:rsidR="00962D20" w:rsidRPr="00891311" w:rsidRDefault="00891311" w:rsidP="003F757C">
            <w:pPr>
              <w:pStyle w:val="Body2"/>
              <w:spacing w:before="20" w:after="20"/>
              <w:ind w:left="0"/>
              <w:jc w:val="center"/>
            </w:pPr>
            <w:r w:rsidRPr="00891311">
              <w:t>Customer Service</w:t>
            </w:r>
          </w:p>
        </w:tc>
        <w:tc>
          <w:tcPr>
            <w:tcW w:w="4050" w:type="dxa"/>
            <w:vAlign w:val="center"/>
          </w:tcPr>
          <w:p w:rsidR="00962D20" w:rsidRPr="00891311" w:rsidRDefault="00891311" w:rsidP="003F757C">
            <w:pPr>
              <w:pStyle w:val="Body2"/>
              <w:spacing w:before="20" w:after="20"/>
              <w:ind w:left="0"/>
              <w:jc w:val="center"/>
            </w:pPr>
            <w:r w:rsidRPr="00891311">
              <w:t>Leslie Marquez</w:t>
            </w:r>
          </w:p>
        </w:tc>
      </w:tr>
      <w:tr w:rsidR="00962D20" w:rsidRPr="00D51D1A" w:rsidTr="003F757C">
        <w:tc>
          <w:tcPr>
            <w:tcW w:w="1800" w:type="dxa"/>
            <w:shd w:val="clear" w:color="auto" w:fill="D9D9D9" w:themeFill="background1" w:themeFillShade="D9"/>
            <w:vAlign w:val="center"/>
          </w:tcPr>
          <w:p w:rsidR="00962D20" w:rsidRPr="00D51D1A" w:rsidRDefault="00962D20" w:rsidP="003F757C">
            <w:pPr>
              <w:pStyle w:val="Body2"/>
              <w:spacing w:before="20" w:after="20"/>
              <w:ind w:left="0"/>
              <w:jc w:val="center"/>
              <w:rPr>
                <w:b/>
              </w:rPr>
            </w:pPr>
            <w:r>
              <w:rPr>
                <w:b/>
              </w:rPr>
              <w:t>PURPOSE</w:t>
            </w:r>
          </w:p>
        </w:tc>
        <w:tc>
          <w:tcPr>
            <w:tcW w:w="7560" w:type="dxa"/>
            <w:gridSpan w:val="2"/>
            <w:shd w:val="clear" w:color="auto" w:fill="auto"/>
            <w:vAlign w:val="center"/>
          </w:tcPr>
          <w:p w:rsidR="00962D20" w:rsidRPr="00D51D1A" w:rsidRDefault="00962D20" w:rsidP="00962D20">
            <w:pPr>
              <w:pStyle w:val="Body2"/>
              <w:spacing w:before="20" w:after="20"/>
              <w:ind w:left="0"/>
              <w:rPr>
                <w:b/>
              </w:rPr>
            </w:pPr>
            <w:r>
              <w:t>Provide online help text for domestic users.</w:t>
            </w:r>
          </w:p>
        </w:tc>
      </w:tr>
    </w:tbl>
    <w:p w:rsidR="00946DB2" w:rsidRDefault="00EF5CD2" w:rsidP="00946DB2">
      <w:pPr>
        <w:pStyle w:val="Heading2"/>
        <w:tabs>
          <w:tab w:val="num" w:pos="6210"/>
        </w:tabs>
      </w:pPr>
      <w:bookmarkStart w:id="2224" w:name="_Toc271876432"/>
      <w:bookmarkStart w:id="2225" w:name="_Toc271876627"/>
      <w:bookmarkStart w:id="2226" w:name="_Toc292202354"/>
      <w:bookmarkStart w:id="2227" w:name="_Toc303757598"/>
      <w:bookmarkEnd w:id="2224"/>
      <w:bookmarkEnd w:id="2225"/>
      <w:r w:rsidRPr="00EF5CD2">
        <w:t>Help Index</w:t>
      </w:r>
      <w:bookmarkEnd w:id="2226"/>
      <w:bookmarkEnd w:id="2227"/>
    </w:p>
    <w:p w:rsidR="0031305E" w:rsidRPr="0031305E" w:rsidRDefault="0031305E" w:rsidP="0031305E">
      <w:pPr>
        <w:pStyle w:val="Body2"/>
      </w:pPr>
      <w:r>
        <w:t xml:space="preserve">The information displayed on the Help pages depends on the </w:t>
      </w:r>
      <w:proofErr w:type="gramStart"/>
      <w:r>
        <w:t>users</w:t>
      </w:r>
      <w:proofErr w:type="gramEnd"/>
      <w:r>
        <w:t xml:space="preserve"> location.  The below information corresponds to the domestic Help content.  International Help content can be found in the International Portal </w:t>
      </w:r>
      <w:del w:id="2228" w:author="rchao" w:date="2011-05-09T14:23:00Z">
        <w:r w:rsidDel="00CA449A">
          <w:delText>PDD</w:delText>
        </w:r>
      </w:del>
      <w:ins w:id="2229" w:author="rchao" w:date="2011-05-09T14:23:00Z">
        <w:r w:rsidR="00CA449A">
          <w:t>BRS</w:t>
        </w:r>
      </w:ins>
      <w:r>
        <w:t>.</w:t>
      </w:r>
    </w:p>
    <w:p w:rsidR="00891311" w:rsidRPr="00891311" w:rsidRDefault="00891311" w:rsidP="00891311">
      <w:pPr>
        <w:pStyle w:val="Body2"/>
      </w:pPr>
      <w:r>
        <w:t>The Help page looks as follows:</w:t>
      </w:r>
    </w:p>
    <w:p w:rsidR="00891311" w:rsidRPr="000F19E9" w:rsidRDefault="00891311" w:rsidP="000F19E9">
      <w:r w:rsidRPr="000F19E9">
        <w:rPr>
          <w:noProof/>
        </w:rPr>
        <w:drawing>
          <wp:inline distT="0" distB="0" distL="0" distR="0" wp14:anchorId="03833107" wp14:editId="5AFC9629">
            <wp:extent cx="5886450" cy="2231262"/>
            <wp:effectExtent l="19050" t="0" r="0" b="0"/>
            <wp:docPr id="2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srcRect/>
                    <a:stretch>
                      <a:fillRect/>
                    </a:stretch>
                  </pic:blipFill>
                  <pic:spPr bwMode="auto">
                    <a:xfrm>
                      <a:off x="0" y="0"/>
                      <a:ext cx="5886450" cy="2231262"/>
                    </a:xfrm>
                    <a:prstGeom prst="rect">
                      <a:avLst/>
                    </a:prstGeom>
                    <a:noFill/>
                    <a:ln w="9525">
                      <a:noFill/>
                      <a:miter lim="800000"/>
                      <a:headEnd/>
                      <a:tailEnd/>
                    </a:ln>
                  </pic:spPr>
                </pic:pic>
              </a:graphicData>
            </a:graphic>
          </wp:inline>
        </w:drawing>
      </w:r>
    </w:p>
    <w:p w:rsidR="00EF5CD2" w:rsidRPr="00E85616" w:rsidRDefault="00EF5CD2" w:rsidP="00946DB2">
      <w:pPr>
        <w:pStyle w:val="Heading2"/>
        <w:numPr>
          <w:ilvl w:val="0"/>
          <w:numId w:val="0"/>
        </w:numPr>
        <w:tabs>
          <w:tab w:val="num" w:pos="6210"/>
        </w:tabs>
        <w:rPr>
          <w:color w:val="E36C0A" w:themeColor="accent6" w:themeShade="BF"/>
        </w:rPr>
      </w:pPr>
      <w:bookmarkStart w:id="2230" w:name="_Toc292202355"/>
      <w:bookmarkStart w:id="2231" w:name="_Toc303757599"/>
      <w:r w:rsidRPr="00E85616">
        <w:rPr>
          <w:color w:val="E36C0A" w:themeColor="accent6" w:themeShade="BF"/>
        </w:rPr>
        <w:t>Welcome to Genomic Health Online Portal Help</w:t>
      </w:r>
      <w:bookmarkEnd w:id="2230"/>
      <w:bookmarkEnd w:id="2231"/>
    </w:p>
    <w:p w:rsidR="00EF5CD2" w:rsidRPr="00E85616" w:rsidRDefault="00EF5CD2" w:rsidP="00EF5CD2">
      <w:pPr>
        <w:pStyle w:val="NormalWeb"/>
        <w:rPr>
          <w:color w:val="E36C0A" w:themeColor="accent6" w:themeShade="BF"/>
        </w:rPr>
      </w:pPr>
      <w:r w:rsidRPr="00E85616">
        <w:rPr>
          <w:color w:val="E36C0A" w:themeColor="accent6" w:themeShade="BF"/>
        </w:rPr>
        <w:t>Our most commonly accessed topics are listed below.</w:t>
      </w:r>
    </w:p>
    <w:p w:rsidR="00EF5CD2" w:rsidRPr="00E85616" w:rsidRDefault="00EF5CD2" w:rsidP="00946DB2">
      <w:pPr>
        <w:pStyle w:val="Heading3"/>
        <w:numPr>
          <w:ilvl w:val="0"/>
          <w:numId w:val="0"/>
        </w:numPr>
        <w:rPr>
          <w:color w:val="E36C0A" w:themeColor="accent6" w:themeShade="BF"/>
        </w:rPr>
      </w:pPr>
      <w:bookmarkStart w:id="2232" w:name="_Toc292202356"/>
      <w:bookmarkStart w:id="2233" w:name="_Toc303757600"/>
      <w:proofErr w:type="spellStart"/>
      <w:r w:rsidRPr="00E85616">
        <w:rPr>
          <w:color w:val="E36C0A" w:themeColor="accent6" w:themeShade="BF"/>
        </w:rPr>
        <w:t>Onco</w:t>
      </w:r>
      <w:r w:rsidRPr="00E85616">
        <w:rPr>
          <w:rStyle w:val="Emphasis"/>
          <w:color w:val="E36C0A" w:themeColor="accent6" w:themeShade="BF"/>
        </w:rPr>
        <w:t>type</w:t>
      </w:r>
      <w:proofErr w:type="spellEnd"/>
      <w:r w:rsidRPr="00E85616">
        <w:rPr>
          <w:color w:val="E36C0A" w:themeColor="accent6" w:themeShade="BF"/>
        </w:rPr>
        <w:t xml:space="preserve"> DX</w:t>
      </w:r>
      <w:r w:rsidRPr="00E85616">
        <w:rPr>
          <w:color w:val="E36C0A" w:themeColor="accent6" w:themeShade="BF"/>
          <w:vertAlign w:val="superscript"/>
        </w:rPr>
        <w:t>®</w:t>
      </w:r>
      <w:r w:rsidRPr="00E85616">
        <w:rPr>
          <w:color w:val="E36C0A" w:themeColor="accent6" w:themeShade="BF"/>
        </w:rPr>
        <w:t xml:space="preserve"> Process</w:t>
      </w:r>
      <w:bookmarkEnd w:id="2232"/>
      <w:bookmarkEnd w:id="2233"/>
    </w:p>
    <w:p w:rsidR="00EF5CD2" w:rsidRDefault="00C93F83" w:rsidP="00A26A93">
      <w:pPr>
        <w:numPr>
          <w:ilvl w:val="0"/>
          <w:numId w:val="27"/>
        </w:numPr>
        <w:spacing w:before="100" w:beforeAutospacing="1" w:after="100" w:afterAutospacing="1"/>
      </w:pPr>
      <w:hyperlink r:id="rId121" w:anchor="0" w:history="1">
        <w:r w:rsidR="0031305E">
          <w:rPr>
            <w:rStyle w:val="Hyperlink"/>
          </w:rPr>
          <w:t xml:space="preserve">How to Order </w:t>
        </w:r>
        <w:proofErr w:type="spellStart"/>
        <w:r w:rsidR="0031305E">
          <w:rPr>
            <w:rStyle w:val="Hyperlink"/>
          </w:rPr>
          <w:t>Onco</w:t>
        </w:r>
        <w:r w:rsidR="0031305E">
          <w:rPr>
            <w:rStyle w:val="Emphasis"/>
            <w:color w:val="0000FF"/>
            <w:u w:val="single"/>
          </w:rPr>
          <w:t>type</w:t>
        </w:r>
        <w:proofErr w:type="spellEnd"/>
        <w:r w:rsidR="0031305E">
          <w:rPr>
            <w:rStyle w:val="Hyperlink"/>
          </w:rPr>
          <w:t xml:space="preserve"> DX</w:t>
        </w:r>
      </w:hyperlink>
    </w:p>
    <w:p w:rsidR="00EF5CD2" w:rsidRDefault="00C93F83" w:rsidP="00A26A93">
      <w:pPr>
        <w:numPr>
          <w:ilvl w:val="0"/>
          <w:numId w:val="27"/>
        </w:numPr>
        <w:spacing w:before="100" w:beforeAutospacing="1" w:after="100" w:afterAutospacing="1"/>
      </w:pPr>
      <w:hyperlink r:id="rId122" w:history="1">
        <w:r w:rsidR="00EF5CD2">
          <w:rPr>
            <w:rStyle w:val="Hyperlink"/>
          </w:rPr>
          <w:t xml:space="preserve">How to Submit a Specimen for </w:t>
        </w:r>
        <w:proofErr w:type="spellStart"/>
        <w:r w:rsidR="00EF5CD2">
          <w:rPr>
            <w:rStyle w:val="Hyperlink"/>
          </w:rPr>
          <w:t>Onco</w:t>
        </w:r>
        <w:r w:rsidR="00EF5CD2">
          <w:rPr>
            <w:rStyle w:val="Emphasis"/>
            <w:color w:val="0000FF"/>
            <w:u w:val="single"/>
          </w:rPr>
          <w:t>type</w:t>
        </w:r>
        <w:proofErr w:type="spellEnd"/>
        <w:r w:rsidR="00EF5CD2">
          <w:rPr>
            <w:rStyle w:val="Hyperlink"/>
          </w:rPr>
          <w:t xml:space="preserve"> DX</w:t>
        </w:r>
      </w:hyperlink>
      <w:r w:rsidR="00EF5CD2">
        <w:t xml:space="preserve"> </w:t>
      </w:r>
    </w:p>
    <w:p w:rsidR="00946DB2" w:rsidRPr="00E85616" w:rsidRDefault="00EF5CD2" w:rsidP="00946DB2">
      <w:pPr>
        <w:pStyle w:val="Heading3"/>
        <w:numPr>
          <w:ilvl w:val="0"/>
          <w:numId w:val="0"/>
        </w:numPr>
        <w:rPr>
          <w:color w:val="E36C0A" w:themeColor="accent6" w:themeShade="BF"/>
        </w:rPr>
      </w:pPr>
      <w:bookmarkStart w:id="2234" w:name="_Toc292202357"/>
      <w:bookmarkStart w:id="2235" w:name="_Toc303757601"/>
      <w:r w:rsidRPr="00E85616">
        <w:rPr>
          <w:color w:val="E36C0A" w:themeColor="accent6" w:themeShade="BF"/>
        </w:rPr>
        <w:t>What does this status mean?</w:t>
      </w:r>
      <w:bookmarkEnd w:id="2234"/>
      <w:bookmarkEnd w:id="22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44"/>
        <w:gridCol w:w="6616"/>
      </w:tblGrid>
      <w:tr w:rsidR="00EF5CD2" w:rsidTr="000F19E9">
        <w:trPr>
          <w:tblCellSpacing w:w="15" w:type="dxa"/>
        </w:trPr>
        <w:tc>
          <w:tcPr>
            <w:tcW w:w="1442" w:type="pct"/>
            <w:vAlign w:val="center"/>
            <w:hideMark/>
          </w:tcPr>
          <w:p w:rsidR="00EF5CD2" w:rsidRPr="00E85616" w:rsidRDefault="00EF5CD2" w:rsidP="00A26A93">
            <w:pPr>
              <w:numPr>
                <w:ilvl w:val="0"/>
                <w:numId w:val="29"/>
              </w:numPr>
              <w:spacing w:before="100" w:beforeAutospacing="1" w:after="100" w:afterAutospacing="1"/>
              <w:rPr>
                <w:color w:val="E36C0A" w:themeColor="accent6" w:themeShade="BF"/>
                <w:szCs w:val="24"/>
              </w:rPr>
            </w:pPr>
            <w:r w:rsidRPr="00E85616">
              <w:rPr>
                <w:rStyle w:val="Strong"/>
                <w:color w:val="E36C0A" w:themeColor="accent6" w:themeShade="BF"/>
              </w:rPr>
              <w:t>Submitted:</w:t>
            </w:r>
          </w:p>
        </w:tc>
        <w:tc>
          <w:tcPr>
            <w:tcW w:w="3510" w:type="pct"/>
            <w:vAlign w:val="center"/>
            <w:hideMark/>
          </w:tcPr>
          <w:p w:rsidR="00EF5CD2" w:rsidRPr="00E85616" w:rsidRDefault="00E114C2">
            <w:pPr>
              <w:rPr>
                <w:color w:val="E36C0A" w:themeColor="accent6" w:themeShade="BF"/>
                <w:szCs w:val="24"/>
              </w:rPr>
            </w:pPr>
            <w:r w:rsidRPr="00E85616">
              <w:rPr>
                <w:color w:val="E36C0A" w:themeColor="accent6" w:themeShade="BF"/>
              </w:rPr>
              <w:t>The o</w:t>
            </w:r>
            <w:r w:rsidR="00EF5CD2" w:rsidRPr="00E85616">
              <w:rPr>
                <w:color w:val="E36C0A" w:themeColor="accent6" w:themeShade="BF"/>
              </w:rPr>
              <w:t>rder has been submitted via Genomic Health Online Ordering System.</w:t>
            </w:r>
          </w:p>
        </w:tc>
      </w:tr>
      <w:tr w:rsidR="00EF5CD2" w:rsidTr="000F19E9">
        <w:trPr>
          <w:tblCellSpacing w:w="15" w:type="dxa"/>
        </w:trPr>
        <w:tc>
          <w:tcPr>
            <w:tcW w:w="1442" w:type="pct"/>
            <w:vAlign w:val="center"/>
            <w:hideMark/>
          </w:tcPr>
          <w:p w:rsidR="00EF5CD2" w:rsidRPr="00E85616" w:rsidRDefault="00853854" w:rsidP="00A26A93">
            <w:pPr>
              <w:numPr>
                <w:ilvl w:val="0"/>
                <w:numId w:val="30"/>
              </w:numPr>
              <w:spacing w:before="100" w:beforeAutospacing="1" w:after="100" w:afterAutospacing="1"/>
              <w:rPr>
                <w:color w:val="E36C0A" w:themeColor="accent6" w:themeShade="BF"/>
                <w:szCs w:val="24"/>
              </w:rPr>
            </w:pPr>
            <w:r>
              <w:rPr>
                <w:rStyle w:val="Strong"/>
                <w:color w:val="E36C0A" w:themeColor="accent6" w:themeShade="BF"/>
              </w:rPr>
              <w:t>Order Confirmed</w:t>
            </w:r>
            <w:r w:rsidR="00EF5CD2" w:rsidRPr="00E85616">
              <w:rPr>
                <w:rStyle w:val="Strong"/>
                <w:color w:val="E36C0A" w:themeColor="accent6" w:themeShade="BF"/>
              </w:rPr>
              <w:t>:</w:t>
            </w:r>
          </w:p>
        </w:tc>
        <w:tc>
          <w:tcPr>
            <w:tcW w:w="3510" w:type="pct"/>
            <w:vAlign w:val="center"/>
            <w:hideMark/>
          </w:tcPr>
          <w:p w:rsidR="00EF5CD2" w:rsidRPr="00E85616" w:rsidRDefault="00EF5CD2">
            <w:pPr>
              <w:rPr>
                <w:color w:val="E36C0A" w:themeColor="accent6" w:themeShade="BF"/>
                <w:szCs w:val="24"/>
              </w:rPr>
            </w:pPr>
            <w:r w:rsidRPr="00E85616">
              <w:rPr>
                <w:color w:val="E36C0A" w:themeColor="accent6" w:themeShade="BF"/>
              </w:rPr>
              <w:t>Genomic Health Customer Service has received the order placed via Genomic Health Online Ordering System.</w:t>
            </w:r>
          </w:p>
        </w:tc>
      </w:tr>
      <w:tr w:rsidR="00EF5CD2" w:rsidTr="000F19E9">
        <w:trPr>
          <w:tblCellSpacing w:w="15" w:type="dxa"/>
        </w:trPr>
        <w:tc>
          <w:tcPr>
            <w:tcW w:w="1442" w:type="pct"/>
            <w:vAlign w:val="center"/>
            <w:hideMark/>
          </w:tcPr>
          <w:p w:rsidR="00EF5CD2" w:rsidRPr="00E85616" w:rsidRDefault="00853854" w:rsidP="00A26A93">
            <w:pPr>
              <w:numPr>
                <w:ilvl w:val="0"/>
                <w:numId w:val="31"/>
              </w:numPr>
              <w:spacing w:before="100" w:beforeAutospacing="1" w:after="100" w:afterAutospacing="1"/>
              <w:rPr>
                <w:color w:val="E36C0A" w:themeColor="accent6" w:themeShade="BF"/>
                <w:szCs w:val="24"/>
              </w:rPr>
            </w:pPr>
            <w:r>
              <w:rPr>
                <w:rStyle w:val="Strong"/>
                <w:color w:val="E36C0A" w:themeColor="accent6" w:themeShade="BF"/>
              </w:rPr>
              <w:lastRenderedPageBreak/>
              <w:t>Processing Order</w:t>
            </w:r>
            <w:r w:rsidR="00EF5CD2" w:rsidRPr="00E85616">
              <w:rPr>
                <w:rStyle w:val="Strong"/>
                <w:color w:val="E36C0A" w:themeColor="accent6" w:themeShade="BF"/>
              </w:rPr>
              <w:t>:</w:t>
            </w:r>
          </w:p>
        </w:tc>
        <w:tc>
          <w:tcPr>
            <w:tcW w:w="3510" w:type="pct"/>
            <w:vAlign w:val="center"/>
            <w:hideMark/>
          </w:tcPr>
          <w:p w:rsidR="00EF5CD2" w:rsidRPr="00E85616" w:rsidRDefault="00EF5CD2" w:rsidP="00E85616">
            <w:pPr>
              <w:rPr>
                <w:color w:val="E36C0A" w:themeColor="accent6" w:themeShade="BF"/>
                <w:szCs w:val="24"/>
              </w:rPr>
            </w:pPr>
            <w:r w:rsidRPr="00E85616">
              <w:rPr>
                <w:color w:val="E36C0A" w:themeColor="accent6" w:themeShade="BF"/>
              </w:rPr>
              <w:t xml:space="preserve">Genomic Health Customer Service is </w:t>
            </w:r>
            <w:r w:rsidR="00AD3319" w:rsidRPr="00E85616">
              <w:rPr>
                <w:color w:val="E36C0A" w:themeColor="accent6" w:themeShade="BF"/>
              </w:rPr>
              <w:t xml:space="preserve">processing </w:t>
            </w:r>
            <w:r w:rsidRPr="00E85616">
              <w:rPr>
                <w:color w:val="E36C0A" w:themeColor="accent6" w:themeShade="BF"/>
              </w:rPr>
              <w:t>the order and will be in contact should they have any questions or need additional information.</w:t>
            </w:r>
          </w:p>
        </w:tc>
      </w:tr>
      <w:tr w:rsidR="00EF5CD2" w:rsidTr="000F19E9">
        <w:trPr>
          <w:tblCellSpacing w:w="15" w:type="dxa"/>
        </w:trPr>
        <w:tc>
          <w:tcPr>
            <w:tcW w:w="1442" w:type="pct"/>
            <w:vAlign w:val="center"/>
            <w:hideMark/>
          </w:tcPr>
          <w:p w:rsidR="00EF5CD2" w:rsidRPr="00E85616" w:rsidRDefault="00853854" w:rsidP="00A26A93">
            <w:pPr>
              <w:numPr>
                <w:ilvl w:val="0"/>
                <w:numId w:val="32"/>
              </w:numPr>
              <w:spacing w:before="100" w:beforeAutospacing="1" w:after="100" w:afterAutospacing="1"/>
              <w:rPr>
                <w:color w:val="E36C0A" w:themeColor="accent6" w:themeShade="BF"/>
                <w:szCs w:val="24"/>
              </w:rPr>
            </w:pPr>
            <w:r>
              <w:rPr>
                <w:rStyle w:val="Strong"/>
                <w:color w:val="E36C0A" w:themeColor="accent6" w:themeShade="BF"/>
              </w:rPr>
              <w:t xml:space="preserve">Specimen </w:t>
            </w:r>
            <w:r w:rsidR="00EF5CD2" w:rsidRPr="00E85616">
              <w:rPr>
                <w:rStyle w:val="Strong"/>
                <w:color w:val="E36C0A" w:themeColor="accent6" w:themeShade="BF"/>
              </w:rPr>
              <w:t>In Lab:</w:t>
            </w:r>
          </w:p>
        </w:tc>
        <w:tc>
          <w:tcPr>
            <w:tcW w:w="3510" w:type="pct"/>
            <w:vAlign w:val="center"/>
            <w:hideMark/>
          </w:tcPr>
          <w:p w:rsidR="00EF5CD2" w:rsidRPr="00E85616" w:rsidRDefault="00E85616" w:rsidP="004B60D2">
            <w:pPr>
              <w:rPr>
                <w:color w:val="E36C0A" w:themeColor="accent6" w:themeShade="BF"/>
                <w:szCs w:val="24"/>
              </w:rPr>
            </w:pPr>
            <w:r>
              <w:rPr>
                <w:color w:val="E36C0A" w:themeColor="accent6" w:themeShade="BF"/>
              </w:rPr>
              <w:t xml:space="preserve">The specimen has been passed </w:t>
            </w:r>
            <w:r w:rsidR="00EF5CD2" w:rsidRPr="00E85616">
              <w:rPr>
                <w:color w:val="E36C0A" w:themeColor="accent6" w:themeShade="BF"/>
              </w:rPr>
              <w:t xml:space="preserve">to the laboratory for processing.  Report results </w:t>
            </w:r>
            <w:r>
              <w:rPr>
                <w:color w:val="E36C0A" w:themeColor="accent6" w:themeShade="BF"/>
              </w:rPr>
              <w:t>should</w:t>
            </w:r>
            <w:r w:rsidR="00EF5CD2" w:rsidRPr="00E85616">
              <w:rPr>
                <w:color w:val="E36C0A" w:themeColor="accent6" w:themeShade="BF"/>
              </w:rPr>
              <w:t xml:space="preserve"> be </w:t>
            </w:r>
            <w:r>
              <w:rPr>
                <w:color w:val="E36C0A" w:themeColor="accent6" w:themeShade="BF"/>
              </w:rPr>
              <w:t>available in</w:t>
            </w:r>
            <w:r w:rsidR="00EF5CD2" w:rsidRPr="00E85616">
              <w:rPr>
                <w:color w:val="E36C0A" w:themeColor="accent6" w:themeShade="BF"/>
              </w:rPr>
              <w:t xml:space="preserve"> </w:t>
            </w:r>
            <w:del w:id="2236" w:author="Stephen Adams" w:date="2011-07-11T16:42:00Z">
              <w:r w:rsidR="00EF5CD2" w:rsidRPr="00E85616" w:rsidDel="004B60D2">
                <w:rPr>
                  <w:color w:val="E36C0A" w:themeColor="accent6" w:themeShade="BF"/>
                </w:rPr>
                <w:delText xml:space="preserve">10-14 </w:delText>
              </w:r>
            </w:del>
            <w:ins w:id="2237" w:author="Stephen Adams" w:date="2011-07-11T16:42:00Z">
              <w:r w:rsidR="004B60D2">
                <w:rPr>
                  <w:color w:val="E36C0A" w:themeColor="accent6" w:themeShade="BF"/>
                </w:rPr>
                <w:t xml:space="preserve">7-10 </w:t>
              </w:r>
            </w:ins>
            <w:r w:rsidR="00EF5CD2" w:rsidRPr="00E85616">
              <w:rPr>
                <w:color w:val="E36C0A" w:themeColor="accent6" w:themeShade="BF"/>
              </w:rPr>
              <w:t>days.</w:t>
            </w:r>
            <w:r>
              <w:rPr>
                <w:color w:val="E36C0A" w:themeColor="accent6" w:themeShade="BF"/>
              </w:rPr>
              <w:t xml:space="preserve">  </w:t>
            </w:r>
          </w:p>
        </w:tc>
      </w:tr>
      <w:tr w:rsidR="00EF5CD2" w:rsidTr="000F19E9">
        <w:trPr>
          <w:tblCellSpacing w:w="15" w:type="dxa"/>
        </w:trPr>
        <w:tc>
          <w:tcPr>
            <w:tcW w:w="1442" w:type="pct"/>
            <w:vAlign w:val="center"/>
            <w:hideMark/>
          </w:tcPr>
          <w:p w:rsidR="00EF5CD2" w:rsidRPr="00E85616" w:rsidRDefault="00EF5CD2" w:rsidP="00A26A93">
            <w:pPr>
              <w:numPr>
                <w:ilvl w:val="0"/>
                <w:numId w:val="33"/>
              </w:numPr>
              <w:spacing w:before="100" w:beforeAutospacing="1" w:after="100" w:afterAutospacing="1"/>
              <w:rPr>
                <w:color w:val="E36C0A" w:themeColor="accent6" w:themeShade="BF"/>
                <w:szCs w:val="24"/>
              </w:rPr>
            </w:pPr>
            <w:r w:rsidRPr="00E85616">
              <w:rPr>
                <w:rStyle w:val="Strong"/>
                <w:color w:val="E36C0A" w:themeColor="accent6" w:themeShade="BF"/>
              </w:rPr>
              <w:t>Complete:</w:t>
            </w:r>
          </w:p>
        </w:tc>
        <w:tc>
          <w:tcPr>
            <w:tcW w:w="3510" w:type="pct"/>
            <w:vAlign w:val="center"/>
            <w:hideMark/>
          </w:tcPr>
          <w:p w:rsidR="00EF5CD2" w:rsidRPr="00E85616" w:rsidRDefault="00EF5CD2">
            <w:pPr>
              <w:rPr>
                <w:color w:val="E36C0A" w:themeColor="accent6" w:themeShade="BF"/>
                <w:szCs w:val="24"/>
              </w:rPr>
            </w:pPr>
            <w:r w:rsidRPr="00E85616">
              <w:rPr>
                <w:color w:val="E36C0A" w:themeColor="accent6" w:themeShade="BF"/>
              </w:rPr>
              <w:t xml:space="preserve">The </w:t>
            </w:r>
            <w:proofErr w:type="spellStart"/>
            <w:r w:rsidRPr="00E85616">
              <w:rPr>
                <w:color w:val="E36C0A" w:themeColor="accent6" w:themeShade="BF"/>
              </w:rPr>
              <w:t>Onco</w:t>
            </w:r>
            <w:r w:rsidRPr="00E85616">
              <w:rPr>
                <w:rStyle w:val="Emphasis"/>
                <w:color w:val="E36C0A" w:themeColor="accent6" w:themeShade="BF"/>
              </w:rPr>
              <w:t>type</w:t>
            </w:r>
            <w:proofErr w:type="spellEnd"/>
            <w:r w:rsidRPr="00E85616">
              <w:rPr>
                <w:color w:val="E36C0A" w:themeColor="accent6" w:themeShade="BF"/>
              </w:rPr>
              <w:t xml:space="preserve"> DX assay is complete.</w:t>
            </w:r>
          </w:p>
        </w:tc>
      </w:tr>
      <w:tr w:rsidR="00EF5CD2" w:rsidTr="000F19E9">
        <w:trPr>
          <w:tblCellSpacing w:w="15" w:type="dxa"/>
        </w:trPr>
        <w:tc>
          <w:tcPr>
            <w:tcW w:w="1442" w:type="pct"/>
            <w:vAlign w:val="center"/>
            <w:hideMark/>
          </w:tcPr>
          <w:p w:rsidR="00EF5CD2" w:rsidRPr="00E85616" w:rsidRDefault="00EF5CD2" w:rsidP="00A26A93">
            <w:pPr>
              <w:numPr>
                <w:ilvl w:val="0"/>
                <w:numId w:val="34"/>
              </w:numPr>
              <w:spacing w:before="100" w:beforeAutospacing="1" w:after="100" w:afterAutospacing="1"/>
              <w:rPr>
                <w:color w:val="E36C0A" w:themeColor="accent6" w:themeShade="BF"/>
                <w:szCs w:val="24"/>
              </w:rPr>
            </w:pPr>
            <w:r w:rsidRPr="00E85616">
              <w:rPr>
                <w:rStyle w:val="Strong"/>
                <w:color w:val="E36C0A" w:themeColor="accent6" w:themeShade="BF"/>
              </w:rPr>
              <w:t>Cancelled:</w:t>
            </w:r>
          </w:p>
        </w:tc>
        <w:tc>
          <w:tcPr>
            <w:tcW w:w="3510" w:type="pct"/>
            <w:vAlign w:val="center"/>
            <w:hideMark/>
          </w:tcPr>
          <w:p w:rsidR="00EF5CD2" w:rsidRPr="00E85616" w:rsidRDefault="00EF5CD2">
            <w:pPr>
              <w:rPr>
                <w:color w:val="E36C0A" w:themeColor="accent6" w:themeShade="BF"/>
                <w:szCs w:val="24"/>
              </w:rPr>
            </w:pPr>
            <w:r w:rsidRPr="00E85616">
              <w:rPr>
                <w:color w:val="E36C0A" w:themeColor="accent6" w:themeShade="BF"/>
              </w:rPr>
              <w:t xml:space="preserve">The </w:t>
            </w:r>
            <w:proofErr w:type="spellStart"/>
            <w:r w:rsidRPr="00E85616">
              <w:rPr>
                <w:color w:val="E36C0A" w:themeColor="accent6" w:themeShade="BF"/>
              </w:rPr>
              <w:t>Onco</w:t>
            </w:r>
            <w:r w:rsidR="009C55A3" w:rsidRPr="009C55A3">
              <w:rPr>
                <w:i/>
                <w:color w:val="E36C0A" w:themeColor="accent6" w:themeShade="BF"/>
              </w:rPr>
              <w:t>type</w:t>
            </w:r>
            <w:proofErr w:type="spellEnd"/>
            <w:r w:rsidRPr="00E85616">
              <w:rPr>
                <w:color w:val="E36C0A" w:themeColor="accent6" w:themeShade="BF"/>
              </w:rPr>
              <w:t xml:space="preserve"> DX assay has been cancelled.  Should you have questions in regards to the cancellation, please contact Genomic Health Customer Service.</w:t>
            </w:r>
          </w:p>
        </w:tc>
      </w:tr>
    </w:tbl>
    <w:p w:rsidR="004D38B2" w:rsidRPr="00E85616" w:rsidRDefault="00EF5CD2" w:rsidP="00946DB2">
      <w:pPr>
        <w:pStyle w:val="Heading3"/>
        <w:numPr>
          <w:ilvl w:val="0"/>
          <w:numId w:val="0"/>
        </w:numPr>
        <w:rPr>
          <w:color w:val="E36C0A" w:themeColor="accent6" w:themeShade="BF"/>
        </w:rPr>
      </w:pPr>
      <w:bookmarkStart w:id="2238" w:name="_Toc292202358"/>
      <w:bookmarkStart w:id="2239" w:name="_Toc303757602"/>
      <w:r w:rsidRPr="00E85616">
        <w:rPr>
          <w:color w:val="E36C0A" w:themeColor="accent6" w:themeShade="BF"/>
        </w:rPr>
        <w:t>What do the icons mean?</w:t>
      </w:r>
      <w:bookmarkEnd w:id="2238"/>
      <w:bookmarkEnd w:id="2239"/>
    </w:p>
    <w:p w:rsidR="00EF5CD2" w:rsidRPr="00E85616" w:rsidRDefault="00EF5CD2" w:rsidP="00EF5CD2">
      <w:pPr>
        <w:pStyle w:val="NormalWeb"/>
        <w:rPr>
          <w:color w:val="E36C0A" w:themeColor="accent6" w:themeShade="BF"/>
        </w:rPr>
      </w:pPr>
      <w:r w:rsidRPr="00E85616">
        <w:rPr>
          <w:b/>
          <w:bCs/>
          <w:color w:val="E36C0A" w:themeColor="accent6" w:themeShade="BF"/>
        </w:rPr>
        <w:t>Main site tabs: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97"/>
        <w:gridCol w:w="127"/>
        <w:gridCol w:w="8036"/>
      </w:tblGrid>
      <w:tr w:rsidR="00EF5CD2" w:rsidRPr="00E85616" w:rsidTr="00EF5CD2">
        <w:trPr>
          <w:tblCellSpacing w:w="15" w:type="dxa"/>
        </w:trPr>
        <w:tc>
          <w:tcPr>
            <w:tcW w:w="0" w:type="auto"/>
            <w:vAlign w:val="center"/>
            <w:hideMark/>
          </w:tcPr>
          <w:p w:rsidR="00EF5CD2" w:rsidRPr="00E85616" w:rsidRDefault="00EF5CD2">
            <w:pPr>
              <w:jc w:val="center"/>
              <w:rPr>
                <w:color w:val="E36C0A" w:themeColor="accent6" w:themeShade="BF"/>
                <w:szCs w:val="24"/>
              </w:rPr>
            </w:pPr>
            <w:r w:rsidRPr="00E85616">
              <w:rPr>
                <w:noProof/>
                <w:color w:val="E36C0A" w:themeColor="accent6" w:themeShade="BF"/>
              </w:rPr>
              <w:drawing>
                <wp:inline distT="0" distB="0" distL="0" distR="0" wp14:anchorId="27197AB6" wp14:editId="17856D77">
                  <wp:extent cx="136525" cy="136525"/>
                  <wp:effectExtent l="19050" t="0" r="0" b="0"/>
                  <wp:docPr id="14" name="Picture 2" descr="https://online.genomichealth.com/images/help/x-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nline.genomichealth.com/images/help/x-circle.png"/>
                          <pic:cNvPicPr>
                            <a:picLocks noChangeAspect="1" noChangeArrowheads="1"/>
                          </pic:cNvPicPr>
                        </pic:nvPicPr>
                        <pic:blipFill>
                          <a:blip r:embed="rId123" cstate="print"/>
                          <a:srcRect/>
                          <a:stretch>
                            <a:fillRect/>
                          </a:stretch>
                        </pic:blipFill>
                        <pic:spPr bwMode="auto">
                          <a:xfrm>
                            <a:off x="0" y="0"/>
                            <a:ext cx="136525" cy="136525"/>
                          </a:xfrm>
                          <a:prstGeom prst="rect">
                            <a:avLst/>
                          </a:prstGeom>
                          <a:noFill/>
                          <a:ln w="9525">
                            <a:noFill/>
                            <a:miter lim="800000"/>
                            <a:headEnd/>
                            <a:tailEnd/>
                          </a:ln>
                        </pic:spPr>
                      </pic:pic>
                    </a:graphicData>
                  </a:graphic>
                </wp:inline>
              </w:drawing>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w:t>
            </w:r>
          </w:p>
        </w:tc>
        <w:tc>
          <w:tcPr>
            <w:tcW w:w="0" w:type="auto"/>
            <w:vAlign w:val="center"/>
            <w:hideMark/>
          </w:tcPr>
          <w:p w:rsidR="00EF5CD2" w:rsidRPr="00E85616" w:rsidRDefault="00B41A08">
            <w:pPr>
              <w:rPr>
                <w:color w:val="E36C0A" w:themeColor="accent6" w:themeShade="BF"/>
                <w:szCs w:val="24"/>
              </w:rPr>
            </w:pPr>
            <w:r>
              <w:rPr>
                <w:color w:val="E36C0A" w:themeColor="accent6" w:themeShade="BF"/>
              </w:rPr>
              <w:t>D</w:t>
            </w:r>
            <w:r w:rsidR="00EF5CD2" w:rsidRPr="00E85616">
              <w:rPr>
                <w:color w:val="E36C0A" w:themeColor="accent6" w:themeShade="BF"/>
              </w:rPr>
              <w:t>elete or hide this information.</w:t>
            </w:r>
          </w:p>
        </w:tc>
      </w:tr>
      <w:tr w:rsidR="00EF5CD2" w:rsidRPr="00E85616" w:rsidTr="00EF5CD2">
        <w:trPr>
          <w:tblCellSpacing w:w="15" w:type="dxa"/>
        </w:trPr>
        <w:tc>
          <w:tcPr>
            <w:tcW w:w="0" w:type="auto"/>
            <w:vAlign w:val="center"/>
            <w:hideMark/>
          </w:tcPr>
          <w:p w:rsidR="00EF5CD2" w:rsidRPr="00E85616" w:rsidRDefault="00EF5CD2">
            <w:pPr>
              <w:jc w:val="center"/>
              <w:rPr>
                <w:color w:val="E36C0A" w:themeColor="accent6" w:themeShade="BF"/>
                <w:szCs w:val="24"/>
              </w:rPr>
            </w:pPr>
            <w:r w:rsidRPr="00E85616">
              <w:rPr>
                <w:noProof/>
                <w:color w:val="E36C0A" w:themeColor="accent6" w:themeShade="BF"/>
              </w:rPr>
              <w:drawing>
                <wp:inline distT="0" distB="0" distL="0" distR="0" wp14:anchorId="74C51D6F" wp14:editId="490715CC">
                  <wp:extent cx="262890" cy="210185"/>
                  <wp:effectExtent l="19050" t="0" r="3810" b="0"/>
                  <wp:docPr id="11" name="Picture 3" descr="https://online.genomichealth.com/images/help/triangle-arrow-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nline.genomichealth.com/images/help/triangle-arrow-open.png"/>
                          <pic:cNvPicPr>
                            <a:picLocks noChangeAspect="1" noChangeArrowheads="1"/>
                          </pic:cNvPicPr>
                        </pic:nvPicPr>
                        <pic:blipFill>
                          <a:blip r:embed="rId124" cstate="print"/>
                          <a:srcRect/>
                          <a:stretch>
                            <a:fillRect/>
                          </a:stretch>
                        </pic:blipFill>
                        <pic:spPr bwMode="auto">
                          <a:xfrm>
                            <a:off x="0" y="0"/>
                            <a:ext cx="262890" cy="210185"/>
                          </a:xfrm>
                          <a:prstGeom prst="rect">
                            <a:avLst/>
                          </a:prstGeom>
                          <a:noFill/>
                          <a:ln w="9525">
                            <a:noFill/>
                            <a:miter lim="800000"/>
                            <a:headEnd/>
                            <a:tailEnd/>
                          </a:ln>
                        </pic:spPr>
                      </pic:pic>
                    </a:graphicData>
                  </a:graphic>
                </wp:inline>
              </w:drawing>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w:t>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Section is maximized and showing.</w:t>
            </w:r>
          </w:p>
        </w:tc>
      </w:tr>
      <w:tr w:rsidR="00EF5CD2" w:rsidRPr="00E85616" w:rsidTr="00EF5CD2">
        <w:trPr>
          <w:tblCellSpacing w:w="15" w:type="dxa"/>
        </w:trPr>
        <w:tc>
          <w:tcPr>
            <w:tcW w:w="0" w:type="auto"/>
            <w:vAlign w:val="center"/>
            <w:hideMark/>
          </w:tcPr>
          <w:p w:rsidR="00EF5CD2" w:rsidRPr="00E85616" w:rsidRDefault="00EF5CD2">
            <w:pPr>
              <w:jc w:val="center"/>
              <w:rPr>
                <w:color w:val="E36C0A" w:themeColor="accent6" w:themeShade="BF"/>
                <w:szCs w:val="24"/>
              </w:rPr>
            </w:pPr>
            <w:r w:rsidRPr="00E85616">
              <w:rPr>
                <w:noProof/>
                <w:color w:val="E36C0A" w:themeColor="accent6" w:themeShade="BF"/>
              </w:rPr>
              <w:drawing>
                <wp:inline distT="0" distB="0" distL="0" distR="0" wp14:anchorId="2FDC114C" wp14:editId="28905073">
                  <wp:extent cx="262890" cy="210185"/>
                  <wp:effectExtent l="19050" t="0" r="3810" b="0"/>
                  <wp:docPr id="3" name="Picture 4" descr="https://online.genomichealth.com/images/help/triangle-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nline.genomichealth.com/images/help/triangle-arrow.png"/>
                          <pic:cNvPicPr>
                            <a:picLocks noChangeAspect="1" noChangeArrowheads="1"/>
                          </pic:cNvPicPr>
                        </pic:nvPicPr>
                        <pic:blipFill>
                          <a:blip r:embed="rId125" cstate="print"/>
                          <a:srcRect/>
                          <a:stretch>
                            <a:fillRect/>
                          </a:stretch>
                        </pic:blipFill>
                        <pic:spPr bwMode="auto">
                          <a:xfrm>
                            <a:off x="0" y="0"/>
                            <a:ext cx="262890" cy="210185"/>
                          </a:xfrm>
                          <a:prstGeom prst="rect">
                            <a:avLst/>
                          </a:prstGeom>
                          <a:noFill/>
                          <a:ln w="9525">
                            <a:noFill/>
                            <a:miter lim="800000"/>
                            <a:headEnd/>
                            <a:tailEnd/>
                          </a:ln>
                        </pic:spPr>
                      </pic:pic>
                    </a:graphicData>
                  </a:graphic>
                </wp:inline>
              </w:drawing>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w:t>
            </w:r>
          </w:p>
        </w:tc>
        <w:tc>
          <w:tcPr>
            <w:tcW w:w="0" w:type="auto"/>
            <w:vAlign w:val="center"/>
            <w:hideMark/>
          </w:tcPr>
          <w:p w:rsidR="00EF5CD2" w:rsidRPr="00E85616" w:rsidRDefault="00B41A08">
            <w:pPr>
              <w:rPr>
                <w:color w:val="E36C0A" w:themeColor="accent6" w:themeShade="BF"/>
                <w:szCs w:val="24"/>
              </w:rPr>
            </w:pPr>
            <w:r>
              <w:rPr>
                <w:color w:val="E36C0A" w:themeColor="accent6" w:themeShade="BF"/>
              </w:rPr>
              <w:t>Section is minimized.  C</w:t>
            </w:r>
            <w:r w:rsidR="00EF5CD2" w:rsidRPr="00E85616">
              <w:rPr>
                <w:color w:val="E36C0A" w:themeColor="accent6" w:themeShade="BF"/>
              </w:rPr>
              <w:t>lick on the arrow to maximize the section and view the information.</w:t>
            </w:r>
          </w:p>
        </w:tc>
      </w:tr>
      <w:tr w:rsidR="00EF5CD2" w:rsidRPr="00E85616" w:rsidTr="00EF5CD2">
        <w:trPr>
          <w:tblCellSpacing w:w="15" w:type="dxa"/>
        </w:trPr>
        <w:tc>
          <w:tcPr>
            <w:tcW w:w="0" w:type="auto"/>
            <w:vAlign w:val="center"/>
            <w:hideMark/>
          </w:tcPr>
          <w:p w:rsidR="00EF5CD2" w:rsidRPr="00E85616" w:rsidRDefault="00EF5CD2">
            <w:pPr>
              <w:jc w:val="center"/>
              <w:rPr>
                <w:color w:val="E36C0A" w:themeColor="accent6" w:themeShade="BF"/>
                <w:szCs w:val="24"/>
              </w:rPr>
            </w:pPr>
            <w:r w:rsidRPr="00E85616">
              <w:rPr>
                <w:noProof/>
                <w:color w:val="E36C0A" w:themeColor="accent6" w:themeShade="BF"/>
              </w:rPr>
              <w:drawing>
                <wp:inline distT="0" distB="0" distL="0" distR="0" wp14:anchorId="436B1C53" wp14:editId="7F2A801A">
                  <wp:extent cx="220980" cy="220980"/>
                  <wp:effectExtent l="19050" t="0" r="7620" b="0"/>
                  <wp:docPr id="5" name="Picture 5" descr="https://online.genomichealth.com/images/help/magnifying-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nline.genomichealth.com/images/help/magnifying-glass.png"/>
                          <pic:cNvPicPr>
                            <a:picLocks noChangeAspect="1" noChangeArrowheads="1"/>
                          </pic:cNvPicPr>
                        </pic:nvPicPr>
                        <pic:blipFill>
                          <a:blip r:embed="rId126" cstate="print"/>
                          <a:srcRect/>
                          <a:stretch>
                            <a:fillRect/>
                          </a:stretch>
                        </pic:blipFill>
                        <pic:spPr bwMode="auto">
                          <a:xfrm>
                            <a:off x="0" y="0"/>
                            <a:ext cx="220980" cy="220980"/>
                          </a:xfrm>
                          <a:prstGeom prst="rect">
                            <a:avLst/>
                          </a:prstGeom>
                          <a:noFill/>
                          <a:ln w="9525">
                            <a:noFill/>
                            <a:miter lim="800000"/>
                            <a:headEnd/>
                            <a:tailEnd/>
                          </a:ln>
                        </pic:spPr>
                      </pic:pic>
                    </a:graphicData>
                  </a:graphic>
                </wp:inline>
              </w:drawing>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w:t>
            </w:r>
          </w:p>
        </w:tc>
        <w:tc>
          <w:tcPr>
            <w:tcW w:w="0" w:type="auto"/>
            <w:vAlign w:val="center"/>
            <w:hideMark/>
          </w:tcPr>
          <w:p w:rsidR="00EF5CD2" w:rsidRPr="00E85616" w:rsidRDefault="00B41A08">
            <w:pPr>
              <w:rPr>
                <w:color w:val="E36C0A" w:themeColor="accent6" w:themeShade="BF"/>
                <w:szCs w:val="24"/>
              </w:rPr>
            </w:pPr>
            <w:r>
              <w:rPr>
                <w:color w:val="E36C0A" w:themeColor="accent6" w:themeShade="BF"/>
              </w:rPr>
              <w:t>C</w:t>
            </w:r>
            <w:r w:rsidR="00EF5CD2" w:rsidRPr="00E85616">
              <w:rPr>
                <w:color w:val="E36C0A" w:themeColor="accent6" w:themeShade="BF"/>
              </w:rPr>
              <w:t>lick on the magnifying glass to start the search function.</w:t>
            </w:r>
          </w:p>
        </w:tc>
      </w:tr>
      <w:tr w:rsidR="00EF5CD2" w:rsidRPr="00E85616" w:rsidTr="00EF5CD2">
        <w:trPr>
          <w:tblCellSpacing w:w="15" w:type="dxa"/>
        </w:trPr>
        <w:tc>
          <w:tcPr>
            <w:tcW w:w="0" w:type="auto"/>
            <w:vAlign w:val="center"/>
            <w:hideMark/>
          </w:tcPr>
          <w:p w:rsidR="00EF5CD2" w:rsidRPr="00E85616" w:rsidRDefault="00EF5CD2">
            <w:pPr>
              <w:jc w:val="center"/>
              <w:rPr>
                <w:color w:val="E36C0A" w:themeColor="accent6" w:themeShade="BF"/>
                <w:szCs w:val="24"/>
              </w:rPr>
            </w:pPr>
            <w:r w:rsidRPr="00E85616">
              <w:rPr>
                <w:noProof/>
                <w:color w:val="E36C0A" w:themeColor="accent6" w:themeShade="BF"/>
              </w:rPr>
              <w:drawing>
                <wp:inline distT="0" distB="0" distL="0" distR="0" wp14:anchorId="1C81717D" wp14:editId="2CEB8E9F">
                  <wp:extent cx="105410" cy="105410"/>
                  <wp:effectExtent l="19050" t="0" r="8890" b="0"/>
                  <wp:docPr id="6" name="Picture 6" descr="https://online.genomichealth.com/images/help/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nline.genomichealth.com/images/help/dot.png"/>
                          <pic:cNvPicPr>
                            <a:picLocks noChangeAspect="1" noChangeArrowheads="1"/>
                          </pic:cNvPicPr>
                        </pic:nvPicPr>
                        <pic:blipFill>
                          <a:blip r:embed="rId127" cstate="print"/>
                          <a:srcRect/>
                          <a:stretch>
                            <a:fillRect/>
                          </a:stretch>
                        </pic:blipFill>
                        <pic:spPr bwMode="auto">
                          <a:xfrm>
                            <a:off x="0" y="0"/>
                            <a:ext cx="105410" cy="105410"/>
                          </a:xfrm>
                          <a:prstGeom prst="rect">
                            <a:avLst/>
                          </a:prstGeom>
                          <a:noFill/>
                          <a:ln w="9525">
                            <a:noFill/>
                            <a:miter lim="800000"/>
                            <a:headEnd/>
                            <a:tailEnd/>
                          </a:ln>
                        </pic:spPr>
                      </pic:pic>
                    </a:graphicData>
                  </a:graphic>
                </wp:inline>
              </w:drawing>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w:t>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The document or information is unread.</w:t>
            </w:r>
          </w:p>
        </w:tc>
      </w:tr>
      <w:tr w:rsidR="00EF5CD2" w:rsidRPr="00E85616" w:rsidTr="00EF5CD2">
        <w:trPr>
          <w:tblCellSpacing w:w="15" w:type="dxa"/>
        </w:trPr>
        <w:tc>
          <w:tcPr>
            <w:tcW w:w="0" w:type="auto"/>
            <w:vAlign w:val="center"/>
            <w:hideMark/>
          </w:tcPr>
          <w:p w:rsidR="00EF5CD2" w:rsidRPr="00E85616" w:rsidRDefault="00EF5CD2">
            <w:pPr>
              <w:jc w:val="center"/>
              <w:rPr>
                <w:color w:val="E36C0A" w:themeColor="accent6" w:themeShade="BF"/>
                <w:szCs w:val="24"/>
              </w:rPr>
            </w:pPr>
            <w:r w:rsidRPr="00E85616">
              <w:rPr>
                <w:noProof/>
                <w:color w:val="E36C0A" w:themeColor="accent6" w:themeShade="BF"/>
              </w:rPr>
              <w:drawing>
                <wp:inline distT="0" distB="0" distL="0" distR="0" wp14:anchorId="63CB24CE" wp14:editId="034FD1C6">
                  <wp:extent cx="693420" cy="210185"/>
                  <wp:effectExtent l="19050" t="0" r="0" b="0"/>
                  <wp:docPr id="7" name="Picture 7" descr="https://online.genomichealth.com/images/help/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nline.genomichealth.com/images/help/sort.png"/>
                          <pic:cNvPicPr>
                            <a:picLocks noChangeAspect="1" noChangeArrowheads="1"/>
                          </pic:cNvPicPr>
                        </pic:nvPicPr>
                        <pic:blipFill>
                          <a:blip r:embed="rId128" cstate="print"/>
                          <a:srcRect/>
                          <a:stretch>
                            <a:fillRect/>
                          </a:stretch>
                        </pic:blipFill>
                        <pic:spPr bwMode="auto">
                          <a:xfrm>
                            <a:off x="0" y="0"/>
                            <a:ext cx="693420" cy="210185"/>
                          </a:xfrm>
                          <a:prstGeom prst="rect">
                            <a:avLst/>
                          </a:prstGeom>
                          <a:noFill/>
                          <a:ln w="9525">
                            <a:noFill/>
                            <a:miter lim="800000"/>
                            <a:headEnd/>
                            <a:tailEnd/>
                          </a:ln>
                        </pic:spPr>
                      </pic:pic>
                    </a:graphicData>
                  </a:graphic>
                </wp:inline>
              </w:drawing>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w:t>
            </w:r>
          </w:p>
        </w:tc>
        <w:tc>
          <w:tcPr>
            <w:tcW w:w="0" w:type="auto"/>
            <w:vAlign w:val="center"/>
            <w:hideMark/>
          </w:tcPr>
          <w:p w:rsidR="00EF5CD2" w:rsidRPr="00E85616" w:rsidRDefault="00B41A08">
            <w:pPr>
              <w:rPr>
                <w:color w:val="E36C0A" w:themeColor="accent6" w:themeShade="BF"/>
                <w:szCs w:val="24"/>
              </w:rPr>
            </w:pPr>
            <w:r>
              <w:rPr>
                <w:color w:val="E36C0A" w:themeColor="accent6" w:themeShade="BF"/>
              </w:rPr>
              <w:t>C</w:t>
            </w:r>
            <w:r w:rsidR="00EF5CD2" w:rsidRPr="00E85616">
              <w:rPr>
                <w:color w:val="E36C0A" w:themeColor="accent6" w:themeShade="BF"/>
              </w:rPr>
              <w:t xml:space="preserve">lick on the field to sort by that field; arrow up means that sort order is ascending; arrow down means that sort order is descending. </w:t>
            </w:r>
          </w:p>
        </w:tc>
      </w:tr>
    </w:tbl>
    <w:p w:rsidR="00EF5CD2" w:rsidRPr="00E85616" w:rsidRDefault="00EF5CD2" w:rsidP="00EF5CD2">
      <w:pPr>
        <w:pStyle w:val="NormalWeb"/>
        <w:rPr>
          <w:color w:val="E36C0A" w:themeColor="accent6" w:themeShade="BF"/>
        </w:rPr>
      </w:pPr>
      <w:r w:rsidRPr="00E85616">
        <w:rPr>
          <w:b/>
          <w:bCs/>
          <w:color w:val="E36C0A" w:themeColor="accent6" w:themeShade="BF"/>
        </w:rPr>
        <w:t>Online Ordering: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53"/>
        <w:gridCol w:w="127"/>
        <w:gridCol w:w="7980"/>
      </w:tblGrid>
      <w:tr w:rsidR="00EF5CD2" w:rsidRPr="00E85616" w:rsidTr="00EF5CD2">
        <w:trPr>
          <w:tblCellSpacing w:w="15" w:type="dxa"/>
        </w:trPr>
        <w:tc>
          <w:tcPr>
            <w:tcW w:w="1208" w:type="dxa"/>
            <w:vAlign w:val="center"/>
            <w:hideMark/>
          </w:tcPr>
          <w:p w:rsidR="00EF5CD2" w:rsidRPr="00E85616" w:rsidRDefault="00EF5CD2">
            <w:pPr>
              <w:jc w:val="center"/>
              <w:rPr>
                <w:color w:val="E36C0A" w:themeColor="accent6" w:themeShade="BF"/>
                <w:szCs w:val="24"/>
              </w:rPr>
            </w:pPr>
            <w:r w:rsidRPr="00E85616">
              <w:rPr>
                <w:noProof/>
                <w:color w:val="E36C0A" w:themeColor="accent6" w:themeShade="BF"/>
              </w:rPr>
              <w:drawing>
                <wp:inline distT="0" distB="0" distL="0" distR="0" wp14:anchorId="282F51BA" wp14:editId="3A5F1A46">
                  <wp:extent cx="273050" cy="283845"/>
                  <wp:effectExtent l="19050" t="0" r="0" b="0"/>
                  <wp:docPr id="8" name="Picture 8" descr="https://online.genomichealth.com/images/help/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nline.genomichealth.com/images/help/complete.png"/>
                          <pic:cNvPicPr>
                            <a:picLocks noChangeAspect="1" noChangeArrowheads="1"/>
                          </pic:cNvPicPr>
                        </pic:nvPicPr>
                        <pic:blipFill>
                          <a:blip r:embed="rId129" cstate="print"/>
                          <a:srcRect/>
                          <a:stretch>
                            <a:fillRect/>
                          </a:stretch>
                        </pic:blipFill>
                        <pic:spPr bwMode="auto">
                          <a:xfrm>
                            <a:off x="0" y="0"/>
                            <a:ext cx="273050" cy="283845"/>
                          </a:xfrm>
                          <a:prstGeom prst="rect">
                            <a:avLst/>
                          </a:prstGeom>
                          <a:noFill/>
                          <a:ln w="9525">
                            <a:noFill/>
                            <a:miter lim="800000"/>
                            <a:headEnd/>
                            <a:tailEnd/>
                          </a:ln>
                        </pic:spPr>
                      </pic:pic>
                    </a:graphicData>
                  </a:graphic>
                </wp:inline>
              </w:drawing>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w:t>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Information is complete for the section.</w:t>
            </w:r>
          </w:p>
        </w:tc>
      </w:tr>
      <w:tr w:rsidR="00EF5CD2" w:rsidRPr="00E85616" w:rsidTr="00EF5CD2">
        <w:trPr>
          <w:tblCellSpacing w:w="15" w:type="dxa"/>
        </w:trPr>
        <w:tc>
          <w:tcPr>
            <w:tcW w:w="1208" w:type="dxa"/>
            <w:vAlign w:val="center"/>
            <w:hideMark/>
          </w:tcPr>
          <w:p w:rsidR="00EF5CD2" w:rsidRPr="00E85616" w:rsidRDefault="00EF5CD2">
            <w:pPr>
              <w:jc w:val="center"/>
              <w:rPr>
                <w:color w:val="E36C0A" w:themeColor="accent6" w:themeShade="BF"/>
                <w:szCs w:val="24"/>
              </w:rPr>
            </w:pPr>
            <w:r w:rsidRPr="00E85616">
              <w:rPr>
                <w:noProof/>
                <w:color w:val="E36C0A" w:themeColor="accent6" w:themeShade="BF"/>
              </w:rPr>
              <w:drawing>
                <wp:inline distT="0" distB="0" distL="0" distR="0" wp14:anchorId="6D7FC7C5" wp14:editId="5A1FB053">
                  <wp:extent cx="336550" cy="294005"/>
                  <wp:effectExtent l="19050" t="0" r="6350" b="0"/>
                  <wp:docPr id="9" name="Picture 9" descr="https://online.genomichealth.com/images/hel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nline.genomichealth.com/images/help/error.png"/>
                          <pic:cNvPicPr>
                            <a:picLocks noChangeAspect="1" noChangeArrowheads="1"/>
                          </pic:cNvPicPr>
                        </pic:nvPicPr>
                        <pic:blipFill>
                          <a:blip r:embed="rId130" cstate="print"/>
                          <a:srcRect/>
                          <a:stretch>
                            <a:fillRect/>
                          </a:stretch>
                        </pic:blipFill>
                        <pic:spPr bwMode="auto">
                          <a:xfrm>
                            <a:off x="0" y="0"/>
                            <a:ext cx="336550" cy="294005"/>
                          </a:xfrm>
                          <a:prstGeom prst="rect">
                            <a:avLst/>
                          </a:prstGeom>
                          <a:noFill/>
                          <a:ln w="9525">
                            <a:noFill/>
                            <a:miter lim="800000"/>
                            <a:headEnd/>
                            <a:tailEnd/>
                          </a:ln>
                        </pic:spPr>
                      </pic:pic>
                    </a:graphicData>
                  </a:graphic>
                </wp:inline>
              </w:drawing>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w:t>
            </w:r>
          </w:p>
        </w:tc>
        <w:tc>
          <w:tcPr>
            <w:tcW w:w="0" w:type="auto"/>
            <w:vAlign w:val="center"/>
            <w:hideMark/>
          </w:tcPr>
          <w:p w:rsidR="00EF5CD2" w:rsidRPr="00E85616" w:rsidRDefault="00EF5CD2">
            <w:pPr>
              <w:rPr>
                <w:color w:val="E36C0A" w:themeColor="accent6" w:themeShade="BF"/>
                <w:szCs w:val="24"/>
              </w:rPr>
            </w:pPr>
            <w:r w:rsidRPr="00E85616">
              <w:rPr>
                <w:color w:val="E36C0A" w:themeColor="accent6" w:themeShade="BF"/>
              </w:rPr>
              <w:t xml:space="preserve">Information is incomplete for the section and must be completed before placing the order.  Click on the </w:t>
            </w:r>
            <w:r w:rsidR="0038566D">
              <w:rPr>
                <w:color w:val="E36C0A" w:themeColor="accent6" w:themeShade="BF"/>
              </w:rPr>
              <w:t>“</w:t>
            </w:r>
            <w:r w:rsidRPr="00E85616">
              <w:rPr>
                <w:color w:val="E36C0A" w:themeColor="accent6" w:themeShade="BF"/>
              </w:rPr>
              <w:t>Edit</w:t>
            </w:r>
            <w:r w:rsidR="0038566D">
              <w:rPr>
                <w:color w:val="E36C0A" w:themeColor="accent6" w:themeShade="BF"/>
              </w:rPr>
              <w:t>”</w:t>
            </w:r>
            <w:r w:rsidRPr="00E85616">
              <w:rPr>
                <w:color w:val="E36C0A" w:themeColor="accent6" w:themeShade="BF"/>
              </w:rPr>
              <w:t xml:space="preserve"> button to go back the page to make the necessary changes. </w:t>
            </w:r>
          </w:p>
        </w:tc>
      </w:tr>
    </w:tbl>
    <w:p w:rsidR="00EF5CD2" w:rsidRPr="00E85616" w:rsidRDefault="00EF5CD2" w:rsidP="00946DB2">
      <w:pPr>
        <w:pStyle w:val="Heading3"/>
        <w:numPr>
          <w:ilvl w:val="0"/>
          <w:numId w:val="0"/>
        </w:numPr>
        <w:rPr>
          <w:color w:val="E36C0A" w:themeColor="accent6" w:themeShade="BF"/>
        </w:rPr>
      </w:pPr>
      <w:bookmarkStart w:id="2240" w:name="_Toc292202359"/>
      <w:bookmarkStart w:id="2241" w:name="_Toc303757603"/>
      <w:r w:rsidRPr="00E85616">
        <w:rPr>
          <w:color w:val="E36C0A" w:themeColor="accent6" w:themeShade="BF"/>
        </w:rPr>
        <w:t>How do I contact Genomic Health’s Customer Service?</w:t>
      </w:r>
      <w:bookmarkEnd w:id="2240"/>
      <w:bookmarkEnd w:id="2241"/>
    </w:p>
    <w:p w:rsidR="00EF5CD2" w:rsidRPr="00E85616" w:rsidRDefault="00EF5CD2" w:rsidP="00EF5CD2">
      <w:pPr>
        <w:pStyle w:val="NormalWeb"/>
        <w:rPr>
          <w:color w:val="E36C0A" w:themeColor="accent6" w:themeShade="BF"/>
        </w:rPr>
      </w:pPr>
      <w:r w:rsidRPr="00E85616">
        <w:rPr>
          <w:color w:val="E36C0A" w:themeColor="accent6" w:themeShade="BF"/>
        </w:rPr>
        <w:t xml:space="preserve">Please go to </w:t>
      </w:r>
      <w:hyperlink r:id="rId131" w:history="1">
        <w:r w:rsidRPr="00E85616">
          <w:rPr>
            <w:rStyle w:val="Hyperlink"/>
            <w:color w:val="E36C0A" w:themeColor="accent6" w:themeShade="BF"/>
          </w:rPr>
          <w:t>contact us</w:t>
        </w:r>
      </w:hyperlink>
      <w:r w:rsidRPr="00E85616">
        <w:rPr>
          <w:color w:val="E36C0A" w:themeColor="accent6" w:themeShade="BF"/>
        </w:rPr>
        <w:t xml:space="preserve"> page.</w:t>
      </w:r>
    </w:p>
    <w:p w:rsidR="00EF5CD2" w:rsidRPr="00E85616" w:rsidRDefault="00EF5CD2" w:rsidP="00946DB2">
      <w:pPr>
        <w:pStyle w:val="Heading3"/>
        <w:numPr>
          <w:ilvl w:val="0"/>
          <w:numId w:val="0"/>
        </w:numPr>
        <w:rPr>
          <w:color w:val="E36C0A" w:themeColor="accent6" w:themeShade="BF"/>
        </w:rPr>
      </w:pPr>
      <w:bookmarkStart w:id="2242" w:name="_Toc292202360"/>
      <w:bookmarkStart w:id="2243" w:name="_Toc303757604"/>
      <w:r w:rsidRPr="00E85616">
        <w:rPr>
          <w:color w:val="E36C0A" w:themeColor="accent6" w:themeShade="BF"/>
        </w:rPr>
        <w:t>Self-Service Tools</w:t>
      </w:r>
      <w:bookmarkEnd w:id="2242"/>
      <w:bookmarkEnd w:id="2243"/>
    </w:p>
    <w:p w:rsidR="00EF5CD2" w:rsidRPr="00E85616" w:rsidRDefault="00C93F83" w:rsidP="00A26A93">
      <w:pPr>
        <w:numPr>
          <w:ilvl w:val="0"/>
          <w:numId w:val="35"/>
        </w:numPr>
        <w:spacing w:before="100" w:beforeAutospacing="1" w:after="100" w:afterAutospacing="1"/>
        <w:rPr>
          <w:color w:val="E36C0A" w:themeColor="accent6" w:themeShade="BF"/>
        </w:rPr>
      </w:pPr>
      <w:hyperlink r:id="rId132" w:history="1">
        <w:r w:rsidR="00EF5CD2" w:rsidRPr="00E85616">
          <w:rPr>
            <w:rStyle w:val="Hyperlink"/>
            <w:color w:val="E36C0A" w:themeColor="accent6" w:themeShade="BF"/>
          </w:rPr>
          <w:t>View account information and change password</w:t>
        </w:r>
      </w:hyperlink>
      <w:r w:rsidR="00EF5CD2" w:rsidRPr="00E85616">
        <w:rPr>
          <w:color w:val="E36C0A" w:themeColor="accent6" w:themeShade="BF"/>
        </w:rPr>
        <w:t xml:space="preserve"> </w:t>
      </w:r>
    </w:p>
    <w:p w:rsidR="00EF5CD2" w:rsidRPr="00E85616" w:rsidRDefault="00C93F83" w:rsidP="00A26A93">
      <w:pPr>
        <w:numPr>
          <w:ilvl w:val="0"/>
          <w:numId w:val="35"/>
        </w:numPr>
        <w:spacing w:before="100" w:beforeAutospacing="1" w:after="100" w:afterAutospacing="1"/>
        <w:rPr>
          <w:color w:val="E36C0A" w:themeColor="accent6" w:themeShade="BF"/>
        </w:rPr>
      </w:pPr>
      <w:hyperlink r:id="rId133" w:history="1">
        <w:r w:rsidR="00EF5CD2" w:rsidRPr="00E85616">
          <w:rPr>
            <w:rStyle w:val="Hyperlink"/>
            <w:color w:val="E36C0A" w:themeColor="accent6" w:themeShade="BF"/>
          </w:rPr>
          <w:t>Manage Address Book</w:t>
        </w:r>
      </w:hyperlink>
      <w:r w:rsidR="00EF5CD2" w:rsidRPr="00E85616">
        <w:rPr>
          <w:color w:val="E36C0A" w:themeColor="accent6" w:themeShade="BF"/>
        </w:rPr>
        <w:t xml:space="preserve"> </w:t>
      </w:r>
    </w:p>
    <w:p w:rsidR="00EF5CD2" w:rsidRPr="00E85616" w:rsidRDefault="00EF5CD2" w:rsidP="00946DB2">
      <w:pPr>
        <w:pStyle w:val="Heading3"/>
        <w:numPr>
          <w:ilvl w:val="0"/>
          <w:numId w:val="0"/>
        </w:numPr>
        <w:rPr>
          <w:color w:val="E36C0A" w:themeColor="accent6" w:themeShade="BF"/>
        </w:rPr>
      </w:pPr>
      <w:bookmarkStart w:id="2244" w:name="_Toc292202361"/>
      <w:bookmarkStart w:id="2245" w:name="_Toc303757605"/>
      <w:r w:rsidRPr="00E85616">
        <w:rPr>
          <w:color w:val="E36C0A" w:themeColor="accent6" w:themeShade="BF"/>
        </w:rPr>
        <w:t>Privacy Notice</w:t>
      </w:r>
      <w:bookmarkEnd w:id="2244"/>
      <w:bookmarkEnd w:id="2245"/>
    </w:p>
    <w:p w:rsidR="00EF5CD2" w:rsidRPr="00E85616" w:rsidRDefault="00EF5CD2" w:rsidP="00E85616">
      <w:pPr>
        <w:pStyle w:val="NormalWeb"/>
        <w:rPr>
          <w:color w:val="E36C0A" w:themeColor="accent6" w:themeShade="BF"/>
        </w:rPr>
      </w:pPr>
      <w:r w:rsidRPr="00E85616">
        <w:rPr>
          <w:color w:val="E36C0A" w:themeColor="accent6" w:themeShade="BF"/>
        </w:rPr>
        <w:t xml:space="preserve">Please read </w:t>
      </w:r>
      <w:hyperlink r:id="rId134" w:tgtFrame="_blank" w:history="1">
        <w:r w:rsidRPr="00E85616">
          <w:rPr>
            <w:rStyle w:val="Hyperlink"/>
            <w:color w:val="E36C0A" w:themeColor="accent6" w:themeShade="BF"/>
          </w:rPr>
          <w:t>Privacy Notice</w:t>
        </w:r>
      </w:hyperlink>
      <w:r w:rsidRPr="00E85616">
        <w:rPr>
          <w:color w:val="E36C0A" w:themeColor="accent6" w:themeShade="BF"/>
        </w:rPr>
        <w:t>.</w:t>
      </w:r>
    </w:p>
    <w:p w:rsidR="00AB45D6" w:rsidRPr="00E85616" w:rsidRDefault="009E216C" w:rsidP="006C14D7">
      <w:pPr>
        <w:pStyle w:val="Heading2"/>
      </w:pPr>
      <w:bookmarkStart w:id="2246" w:name="_Toc292202362"/>
      <w:bookmarkStart w:id="2247" w:name="_Toc303757606"/>
      <w:r w:rsidRPr="00E85616">
        <w:lastRenderedPageBreak/>
        <w:t>How to Order</w:t>
      </w:r>
      <w:bookmarkEnd w:id="2246"/>
      <w:bookmarkEnd w:id="2247"/>
    </w:p>
    <w:p w:rsidR="009E216C" w:rsidRPr="0031305E" w:rsidRDefault="0031305E" w:rsidP="00946DB2">
      <w:pPr>
        <w:pStyle w:val="Heading3"/>
        <w:numPr>
          <w:ilvl w:val="0"/>
          <w:numId w:val="0"/>
        </w:numPr>
        <w:rPr>
          <w:color w:val="E36C0A" w:themeColor="accent6" w:themeShade="BF"/>
        </w:rPr>
      </w:pPr>
      <w:bookmarkStart w:id="2248" w:name="_Toc292202363"/>
      <w:bookmarkStart w:id="2249" w:name="_Toc303757607"/>
      <w:r>
        <w:rPr>
          <w:color w:val="E36C0A" w:themeColor="accent6" w:themeShade="BF"/>
        </w:rPr>
        <w:t xml:space="preserve">How do I order the </w:t>
      </w:r>
      <w:proofErr w:type="spellStart"/>
      <w:r>
        <w:rPr>
          <w:color w:val="E36C0A" w:themeColor="accent6" w:themeShade="BF"/>
        </w:rPr>
        <w:t>Onco</w:t>
      </w:r>
      <w:r>
        <w:rPr>
          <w:i/>
          <w:color w:val="E36C0A" w:themeColor="accent6" w:themeShade="BF"/>
        </w:rPr>
        <w:t>type</w:t>
      </w:r>
      <w:proofErr w:type="spellEnd"/>
      <w:r>
        <w:rPr>
          <w:color w:val="E36C0A" w:themeColor="accent6" w:themeShade="BF"/>
        </w:rPr>
        <w:t xml:space="preserve"> DX assay?</w:t>
      </w:r>
      <w:bookmarkEnd w:id="2248"/>
      <w:bookmarkEnd w:id="2249"/>
    </w:p>
    <w:p w:rsidR="009E216C" w:rsidRPr="00E85616" w:rsidRDefault="009E216C" w:rsidP="009E216C">
      <w:pPr>
        <w:pStyle w:val="NormalWeb"/>
        <w:rPr>
          <w:color w:val="E36C0A" w:themeColor="accent6" w:themeShade="BF"/>
        </w:rPr>
      </w:pPr>
      <w:r w:rsidRPr="00E85616">
        <w:rPr>
          <w:color w:val="E36C0A" w:themeColor="accent6" w:themeShade="BF"/>
        </w:rPr>
        <w:t>The tumor analysis requires</w:t>
      </w:r>
      <w:ins w:id="2250" w:author="Stephen Adams" w:date="2011-07-28T14:18:00Z">
        <w:r w:rsidR="0091163A">
          <w:rPr>
            <w:color w:val="E36C0A" w:themeColor="accent6" w:themeShade="BF"/>
          </w:rPr>
          <w:t xml:space="preserve"> one fixed paraffin embedded tumor block</w:t>
        </w:r>
      </w:ins>
      <w:r w:rsidRPr="00E85616">
        <w:rPr>
          <w:color w:val="E36C0A" w:themeColor="accent6" w:themeShade="BF"/>
        </w:rPr>
        <w:t xml:space="preserve"> </w:t>
      </w:r>
      <w:ins w:id="2251" w:author="Stephen Adams" w:date="2011-07-28T14:18:00Z">
        <w:r w:rsidR="0091163A">
          <w:rPr>
            <w:color w:val="E36C0A" w:themeColor="accent6" w:themeShade="BF"/>
          </w:rPr>
          <w:t>(</w:t>
        </w:r>
      </w:ins>
      <w:r w:rsidR="005222A2">
        <w:rPr>
          <w:color w:val="E36C0A" w:themeColor="accent6" w:themeShade="BF"/>
        </w:rPr>
        <w:t xml:space="preserve">neutral buffered </w:t>
      </w:r>
      <w:r w:rsidRPr="00E85616">
        <w:rPr>
          <w:color w:val="E36C0A" w:themeColor="accent6" w:themeShade="BF"/>
        </w:rPr>
        <w:t>formalin</w:t>
      </w:r>
      <w:ins w:id="2252" w:author="Stephen Adams" w:date="2011-07-28T14:18:00Z">
        <w:r w:rsidR="0091163A">
          <w:rPr>
            <w:color w:val="E36C0A" w:themeColor="accent6" w:themeShade="BF"/>
          </w:rPr>
          <w:t xml:space="preserve"> is the preferred fixative)</w:t>
        </w:r>
      </w:ins>
      <w:del w:id="2253" w:author="Stephen Adams" w:date="2011-07-28T14:18:00Z">
        <w:r w:rsidRPr="00E85616" w:rsidDel="0091163A">
          <w:rPr>
            <w:color w:val="E36C0A" w:themeColor="accent6" w:themeShade="BF"/>
          </w:rPr>
          <w:delText>-fixed</w:delText>
        </w:r>
      </w:del>
      <w:del w:id="2254" w:author="Stephen Adams" w:date="2011-07-28T14:19:00Z">
        <w:r w:rsidRPr="00E85616" w:rsidDel="0091163A">
          <w:rPr>
            <w:color w:val="E36C0A" w:themeColor="accent6" w:themeShade="BF"/>
          </w:rPr>
          <w:delText>, paraffin-embedded tumor tissue</w:delText>
        </w:r>
      </w:del>
      <w:r w:rsidRPr="00E85616">
        <w:rPr>
          <w:color w:val="E36C0A" w:themeColor="accent6" w:themeShade="BF"/>
        </w:rPr>
        <w:t xml:space="preserve">. Results of the </w:t>
      </w:r>
      <w:proofErr w:type="spellStart"/>
      <w:r w:rsidRPr="00E85616">
        <w:rPr>
          <w:color w:val="E36C0A" w:themeColor="accent6" w:themeShade="BF"/>
        </w:rPr>
        <w:t>Onco</w:t>
      </w:r>
      <w:r w:rsidRPr="00E85616">
        <w:rPr>
          <w:rStyle w:val="Emphasis"/>
          <w:color w:val="E36C0A" w:themeColor="accent6" w:themeShade="BF"/>
        </w:rPr>
        <w:t>type</w:t>
      </w:r>
      <w:proofErr w:type="spellEnd"/>
      <w:r w:rsidRPr="00E85616">
        <w:rPr>
          <w:color w:val="E36C0A" w:themeColor="accent6" w:themeShade="BF"/>
        </w:rPr>
        <w:t xml:space="preserve"> DX cancer assay are available within </w:t>
      </w:r>
      <w:del w:id="2255" w:author="Stephen Adams" w:date="2011-07-11T16:42:00Z">
        <w:r w:rsidRPr="00E85616" w:rsidDel="004B60D2">
          <w:rPr>
            <w:color w:val="E36C0A" w:themeColor="accent6" w:themeShade="BF"/>
          </w:rPr>
          <w:delText xml:space="preserve">10 </w:delText>
        </w:r>
      </w:del>
      <w:ins w:id="2256" w:author="Stephen Adams" w:date="2011-07-11T16:42:00Z">
        <w:r w:rsidR="004B60D2">
          <w:rPr>
            <w:color w:val="E36C0A" w:themeColor="accent6" w:themeShade="BF"/>
          </w:rPr>
          <w:t>7</w:t>
        </w:r>
        <w:r w:rsidR="004B60D2" w:rsidRPr="00E85616">
          <w:rPr>
            <w:color w:val="E36C0A" w:themeColor="accent6" w:themeShade="BF"/>
          </w:rPr>
          <w:t xml:space="preserve"> </w:t>
        </w:r>
      </w:ins>
      <w:r w:rsidRPr="00E85616">
        <w:rPr>
          <w:color w:val="E36C0A" w:themeColor="accent6" w:themeShade="BF"/>
        </w:rPr>
        <w:t xml:space="preserve">to </w:t>
      </w:r>
      <w:del w:id="2257" w:author="Stephen Adams" w:date="2011-07-11T16:43:00Z">
        <w:r w:rsidRPr="00E85616" w:rsidDel="004B60D2">
          <w:rPr>
            <w:color w:val="E36C0A" w:themeColor="accent6" w:themeShade="BF"/>
          </w:rPr>
          <w:delText xml:space="preserve">14 </w:delText>
        </w:r>
      </w:del>
      <w:ins w:id="2258" w:author="Stephen Adams" w:date="2011-07-11T16:43:00Z">
        <w:r w:rsidR="004B60D2">
          <w:rPr>
            <w:color w:val="E36C0A" w:themeColor="accent6" w:themeShade="BF"/>
          </w:rPr>
          <w:t>10</w:t>
        </w:r>
        <w:r w:rsidR="004B60D2" w:rsidRPr="00E85616">
          <w:rPr>
            <w:color w:val="E36C0A" w:themeColor="accent6" w:themeShade="BF"/>
          </w:rPr>
          <w:t xml:space="preserve"> </w:t>
        </w:r>
      </w:ins>
      <w:r w:rsidRPr="00E85616">
        <w:rPr>
          <w:color w:val="E36C0A" w:themeColor="accent6" w:themeShade="BF"/>
        </w:rPr>
        <w:t>days from the date</w:t>
      </w:r>
      <w:r w:rsidR="00E85616">
        <w:rPr>
          <w:color w:val="E36C0A" w:themeColor="accent6" w:themeShade="BF"/>
        </w:rPr>
        <w:t xml:space="preserve"> the tumor sample is received by</w:t>
      </w:r>
      <w:r w:rsidRPr="00E85616">
        <w:rPr>
          <w:color w:val="E36C0A" w:themeColor="accent6" w:themeShade="BF"/>
        </w:rPr>
        <w:t xml:space="preserve"> Genomic Health. </w:t>
      </w:r>
    </w:p>
    <w:p w:rsidR="009E216C" w:rsidRDefault="00C93F83" w:rsidP="00A26A93">
      <w:pPr>
        <w:numPr>
          <w:ilvl w:val="0"/>
          <w:numId w:val="3"/>
        </w:numPr>
        <w:spacing w:before="100" w:beforeAutospacing="1" w:after="100" w:afterAutospacing="1"/>
        <w:rPr>
          <w:color w:val="E36C0A" w:themeColor="accent6" w:themeShade="BF"/>
        </w:rPr>
      </w:pPr>
      <w:hyperlink r:id="rId135" w:anchor="0" w:history="1">
        <w:r w:rsidR="009E216C" w:rsidRPr="00E85616">
          <w:rPr>
            <w:rStyle w:val="Hyperlink"/>
            <w:color w:val="E36C0A" w:themeColor="accent6" w:themeShade="BF"/>
          </w:rPr>
          <w:t xml:space="preserve">How to Order </w:t>
        </w:r>
        <w:proofErr w:type="spellStart"/>
        <w:r w:rsidR="009E216C" w:rsidRPr="00E85616">
          <w:rPr>
            <w:rStyle w:val="Hyperlink"/>
            <w:color w:val="E36C0A" w:themeColor="accent6" w:themeShade="BF"/>
          </w:rPr>
          <w:t>Onco</w:t>
        </w:r>
        <w:r w:rsidR="009E216C" w:rsidRPr="00E85616">
          <w:rPr>
            <w:rStyle w:val="Emphasis"/>
            <w:color w:val="E36C0A" w:themeColor="accent6" w:themeShade="BF"/>
            <w:u w:val="single"/>
          </w:rPr>
          <w:t>type</w:t>
        </w:r>
        <w:proofErr w:type="spellEnd"/>
        <w:r w:rsidR="009E216C" w:rsidRPr="00E85616">
          <w:rPr>
            <w:rStyle w:val="Hyperlink"/>
            <w:color w:val="E36C0A" w:themeColor="accent6" w:themeShade="BF"/>
          </w:rPr>
          <w:t xml:space="preserve"> DX </w:t>
        </w:r>
      </w:hyperlink>
      <w:r w:rsidR="002970D9" w:rsidRPr="002970D9">
        <w:rPr>
          <w:noProof/>
          <w:color w:val="0000FF"/>
        </w:rPr>
        <w:t xml:space="preserve"> </w:t>
      </w:r>
      <w:r w:rsidR="00A4484D">
        <w:rPr>
          <w:noProof/>
        </w:rPr>
        <w:drawing>
          <wp:inline distT="0" distB="0" distL="0" distR="0" wp14:anchorId="0CBC3F3D" wp14:editId="2CD2CDE5">
            <wp:extent cx="273050" cy="126365"/>
            <wp:effectExtent l="19050" t="0" r="0" b="0"/>
            <wp:docPr id="20" name="Picture 1" descr="Video: How to Order Oncotype DX">
              <a:hlinkClick xmlns:a="http://schemas.openxmlformats.org/drawingml/2006/main" r:id="rId13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 How to Order Oncotype DX">
                      <a:hlinkClick r:id="rId136" tgtFrame="_blank"/>
                    </pic:cNvPr>
                    <pic:cNvPicPr>
                      <a:picLocks noChangeAspect="1" noChangeArrowheads="1"/>
                    </pic:cNvPicPr>
                  </pic:nvPicPr>
                  <pic:blipFill>
                    <a:blip r:embed="rId137" cstate="print"/>
                    <a:srcRect/>
                    <a:stretch>
                      <a:fillRect/>
                    </a:stretch>
                  </pic:blipFill>
                  <pic:spPr bwMode="auto">
                    <a:xfrm>
                      <a:off x="0" y="0"/>
                      <a:ext cx="273050" cy="126365"/>
                    </a:xfrm>
                    <a:prstGeom prst="rect">
                      <a:avLst/>
                    </a:prstGeom>
                    <a:noFill/>
                    <a:ln w="9525">
                      <a:noFill/>
                      <a:miter lim="800000"/>
                      <a:headEnd/>
                      <a:tailEnd/>
                    </a:ln>
                  </pic:spPr>
                </pic:pic>
              </a:graphicData>
            </a:graphic>
          </wp:inline>
        </w:drawing>
      </w:r>
    </w:p>
    <w:p w:rsidR="009E216C" w:rsidRPr="00E85616" w:rsidRDefault="00C93F83" w:rsidP="00A26A93">
      <w:pPr>
        <w:numPr>
          <w:ilvl w:val="0"/>
          <w:numId w:val="3"/>
        </w:numPr>
        <w:spacing w:before="100" w:beforeAutospacing="1" w:after="100" w:afterAutospacing="1"/>
        <w:rPr>
          <w:color w:val="E36C0A" w:themeColor="accent6" w:themeShade="BF"/>
        </w:rPr>
      </w:pPr>
      <w:hyperlink r:id="rId138" w:anchor="12" w:history="1">
        <w:r w:rsidR="009E216C" w:rsidRPr="00E85616">
          <w:rPr>
            <w:rStyle w:val="Hyperlink"/>
            <w:color w:val="E36C0A" w:themeColor="accent6" w:themeShade="BF"/>
          </w:rPr>
          <w:t>Order Supplies/Questions</w:t>
        </w:r>
      </w:hyperlink>
      <w:r w:rsidR="009E216C" w:rsidRPr="00E85616">
        <w:rPr>
          <w:color w:val="E36C0A" w:themeColor="accent6" w:themeShade="BF"/>
        </w:rPr>
        <w:t xml:space="preserve"> </w:t>
      </w:r>
    </w:p>
    <w:p w:rsidR="009E216C" w:rsidRPr="00E85616" w:rsidRDefault="009E216C" w:rsidP="00946DB2">
      <w:pPr>
        <w:pStyle w:val="Heading3"/>
        <w:numPr>
          <w:ilvl w:val="0"/>
          <w:numId w:val="0"/>
        </w:numPr>
        <w:rPr>
          <w:color w:val="E36C0A" w:themeColor="accent6" w:themeShade="BF"/>
        </w:rPr>
      </w:pPr>
      <w:bookmarkStart w:id="2259" w:name="_Toc292202364"/>
      <w:bookmarkStart w:id="2260" w:name="_Toc303757608"/>
      <w:r w:rsidRPr="00E85616">
        <w:rPr>
          <w:color w:val="E36C0A" w:themeColor="accent6" w:themeShade="BF"/>
        </w:rPr>
        <w:t xml:space="preserve">How to Order </w:t>
      </w:r>
      <w:proofErr w:type="spellStart"/>
      <w:r w:rsidRPr="00E85616">
        <w:rPr>
          <w:color w:val="E36C0A" w:themeColor="accent6" w:themeShade="BF"/>
        </w:rPr>
        <w:t>Onco</w:t>
      </w:r>
      <w:r w:rsidRPr="00E85616">
        <w:rPr>
          <w:rStyle w:val="Emphasis"/>
          <w:color w:val="E36C0A" w:themeColor="accent6" w:themeShade="BF"/>
        </w:rPr>
        <w:t>type</w:t>
      </w:r>
      <w:proofErr w:type="spellEnd"/>
      <w:r w:rsidRPr="00E85616">
        <w:rPr>
          <w:color w:val="E36C0A" w:themeColor="accent6" w:themeShade="BF"/>
        </w:rPr>
        <w:t xml:space="preserve"> DX</w:t>
      </w:r>
      <w:bookmarkEnd w:id="2259"/>
      <w:bookmarkEnd w:id="2260"/>
    </w:p>
    <w:p w:rsidR="009E216C" w:rsidRPr="00E85616" w:rsidRDefault="009E216C" w:rsidP="009E216C">
      <w:pPr>
        <w:pStyle w:val="NormalWeb"/>
        <w:rPr>
          <w:color w:val="E36C0A" w:themeColor="accent6" w:themeShade="BF"/>
        </w:rPr>
      </w:pPr>
      <w:r w:rsidRPr="00E85616">
        <w:rPr>
          <w:color w:val="E36C0A" w:themeColor="accent6" w:themeShade="BF"/>
        </w:rPr>
        <w:t xml:space="preserve">To order </w:t>
      </w:r>
      <w:proofErr w:type="spellStart"/>
      <w:r w:rsidRPr="00E85616">
        <w:rPr>
          <w:color w:val="E36C0A" w:themeColor="accent6" w:themeShade="BF"/>
        </w:rPr>
        <w:t>Onco</w:t>
      </w:r>
      <w:r w:rsidRPr="00E85616">
        <w:rPr>
          <w:rStyle w:val="Emphasis"/>
          <w:color w:val="E36C0A" w:themeColor="accent6" w:themeShade="BF"/>
        </w:rPr>
        <w:t>type</w:t>
      </w:r>
      <w:proofErr w:type="spellEnd"/>
      <w:r w:rsidRPr="00E85616">
        <w:rPr>
          <w:color w:val="E36C0A" w:themeColor="accent6" w:themeShade="BF"/>
        </w:rPr>
        <w:t xml:space="preserve"> DX for your patient, </w:t>
      </w:r>
      <w:r w:rsidR="005222A2">
        <w:rPr>
          <w:color w:val="E36C0A" w:themeColor="accent6" w:themeShade="BF"/>
        </w:rPr>
        <w:t>please</w:t>
      </w:r>
      <w:r w:rsidRPr="00E85616">
        <w:rPr>
          <w:color w:val="E36C0A" w:themeColor="accent6" w:themeShade="BF"/>
        </w:rPr>
        <w:t xml:space="preserve"> follow the steps and additional information for online ordering.  </w:t>
      </w:r>
    </w:p>
    <w:p w:rsidR="009E216C" w:rsidRPr="00E85616" w:rsidRDefault="009E216C" w:rsidP="00946DB2">
      <w:pPr>
        <w:pStyle w:val="Heading3"/>
        <w:numPr>
          <w:ilvl w:val="0"/>
          <w:numId w:val="0"/>
        </w:numPr>
        <w:rPr>
          <w:color w:val="E36C0A" w:themeColor="accent6" w:themeShade="BF"/>
        </w:rPr>
      </w:pPr>
      <w:bookmarkStart w:id="2261" w:name="_Toc292202365"/>
      <w:bookmarkStart w:id="2262" w:name="_Toc303757609"/>
      <w:r w:rsidRPr="00E85616">
        <w:rPr>
          <w:color w:val="E36C0A" w:themeColor="accent6" w:themeShade="BF"/>
        </w:rPr>
        <w:t>Helpful Hints</w:t>
      </w:r>
      <w:bookmarkEnd w:id="2261"/>
      <w:bookmarkEnd w:id="2262"/>
    </w:p>
    <w:p w:rsidR="009E216C" w:rsidRPr="00E85616" w:rsidRDefault="009E216C" w:rsidP="00A26A93">
      <w:pPr>
        <w:pStyle w:val="NormalWeb"/>
        <w:numPr>
          <w:ilvl w:val="0"/>
          <w:numId w:val="10"/>
        </w:numPr>
        <w:rPr>
          <w:color w:val="E36C0A" w:themeColor="accent6" w:themeShade="BF"/>
        </w:rPr>
      </w:pPr>
      <w:proofErr w:type="gramStart"/>
      <w:r w:rsidRPr="00E85616">
        <w:rPr>
          <w:color w:val="E36C0A" w:themeColor="accent6" w:themeShade="BF"/>
        </w:rPr>
        <w:t>Use  the</w:t>
      </w:r>
      <w:proofErr w:type="gramEnd"/>
      <w:r w:rsidRPr="00E85616">
        <w:rPr>
          <w:color w:val="E36C0A" w:themeColor="accent6" w:themeShade="BF"/>
        </w:rPr>
        <w:t xml:space="preserve"> navigation buttons within the system to move between the screens. These navigation buttons include </w:t>
      </w:r>
      <w:r w:rsidR="0038566D">
        <w:rPr>
          <w:color w:val="E36C0A" w:themeColor="accent6" w:themeShade="BF"/>
        </w:rPr>
        <w:t>“</w:t>
      </w:r>
      <w:r w:rsidRPr="00E85616">
        <w:rPr>
          <w:color w:val="E36C0A" w:themeColor="accent6" w:themeShade="BF"/>
        </w:rPr>
        <w:t>Next</w:t>
      </w:r>
      <w:r w:rsidR="0038566D">
        <w:rPr>
          <w:color w:val="E36C0A" w:themeColor="accent6" w:themeShade="BF"/>
        </w:rPr>
        <w:t>”</w:t>
      </w:r>
      <w:r w:rsidRPr="00E85616">
        <w:rPr>
          <w:color w:val="E36C0A" w:themeColor="accent6" w:themeShade="BF"/>
        </w:rPr>
        <w:t xml:space="preserve">, </w:t>
      </w:r>
      <w:r w:rsidR="0038566D">
        <w:rPr>
          <w:color w:val="E36C0A" w:themeColor="accent6" w:themeShade="BF"/>
        </w:rPr>
        <w:t>“</w:t>
      </w:r>
      <w:r w:rsidRPr="00E85616">
        <w:rPr>
          <w:color w:val="E36C0A" w:themeColor="accent6" w:themeShade="BF"/>
        </w:rPr>
        <w:t>Previous</w:t>
      </w:r>
      <w:r w:rsidR="0038566D">
        <w:rPr>
          <w:color w:val="E36C0A" w:themeColor="accent6" w:themeShade="BF"/>
        </w:rPr>
        <w:t>”</w:t>
      </w:r>
      <w:r w:rsidRPr="00E85616">
        <w:rPr>
          <w:color w:val="E36C0A" w:themeColor="accent6" w:themeShade="BF"/>
        </w:rPr>
        <w:t xml:space="preserve"> and numbered order steps at the top of each page. </w:t>
      </w:r>
    </w:p>
    <w:p w:rsidR="009E216C" w:rsidRPr="00E85616" w:rsidRDefault="009E216C" w:rsidP="00A26A93">
      <w:pPr>
        <w:pStyle w:val="NormalWeb"/>
        <w:numPr>
          <w:ilvl w:val="0"/>
          <w:numId w:val="10"/>
        </w:numPr>
        <w:rPr>
          <w:color w:val="E36C0A" w:themeColor="accent6" w:themeShade="BF"/>
        </w:rPr>
      </w:pPr>
      <w:r w:rsidRPr="00E85616">
        <w:rPr>
          <w:color w:val="E36C0A" w:themeColor="accent6" w:themeShade="BF"/>
        </w:rPr>
        <w:t xml:space="preserve">Do not use </w:t>
      </w:r>
      <w:proofErr w:type="gramStart"/>
      <w:r w:rsidRPr="00E85616">
        <w:rPr>
          <w:color w:val="E36C0A" w:themeColor="accent6" w:themeShade="BF"/>
        </w:rPr>
        <w:t xml:space="preserve">the  </w:t>
      </w:r>
      <w:r w:rsidR="0038566D">
        <w:rPr>
          <w:color w:val="E36C0A" w:themeColor="accent6" w:themeShade="BF"/>
        </w:rPr>
        <w:t>“</w:t>
      </w:r>
      <w:proofErr w:type="gramEnd"/>
      <w:r w:rsidRPr="00E85616">
        <w:rPr>
          <w:color w:val="E36C0A" w:themeColor="accent6" w:themeShade="BF"/>
        </w:rPr>
        <w:t>Back</w:t>
      </w:r>
      <w:r w:rsidR="0038566D">
        <w:rPr>
          <w:color w:val="E36C0A" w:themeColor="accent6" w:themeShade="BF"/>
        </w:rPr>
        <w:t>”</w:t>
      </w:r>
      <w:r w:rsidRPr="00E85616">
        <w:rPr>
          <w:color w:val="E36C0A" w:themeColor="accent6" w:themeShade="BF"/>
        </w:rPr>
        <w:t xml:space="preserve"> or </w:t>
      </w:r>
      <w:r w:rsidR="0038566D">
        <w:rPr>
          <w:color w:val="E36C0A" w:themeColor="accent6" w:themeShade="BF"/>
        </w:rPr>
        <w:t>“</w:t>
      </w:r>
      <w:r w:rsidRPr="00E85616">
        <w:rPr>
          <w:color w:val="E36C0A" w:themeColor="accent6" w:themeShade="BF"/>
        </w:rPr>
        <w:t>Forward</w:t>
      </w:r>
      <w:r w:rsidR="0038566D">
        <w:rPr>
          <w:color w:val="E36C0A" w:themeColor="accent6" w:themeShade="BF"/>
        </w:rPr>
        <w:t>”</w:t>
      </w:r>
      <w:r w:rsidRPr="00E85616">
        <w:rPr>
          <w:color w:val="E36C0A" w:themeColor="accent6" w:themeShade="BF"/>
        </w:rPr>
        <w:t xml:space="preserve"> buttons on your browser, as this will result in lost data. </w:t>
      </w:r>
    </w:p>
    <w:p w:rsidR="009E216C" w:rsidRPr="00E85616" w:rsidRDefault="009E216C" w:rsidP="00A26A93">
      <w:pPr>
        <w:pStyle w:val="NormalWeb"/>
        <w:numPr>
          <w:ilvl w:val="0"/>
          <w:numId w:val="10"/>
        </w:numPr>
        <w:rPr>
          <w:color w:val="E36C0A" w:themeColor="accent6" w:themeShade="BF"/>
        </w:rPr>
      </w:pPr>
      <w:r w:rsidRPr="00E85616">
        <w:rPr>
          <w:color w:val="E36C0A" w:themeColor="accent6" w:themeShade="BF"/>
        </w:rPr>
        <w:t>To save your order prior to completing</w:t>
      </w:r>
      <w:proofErr w:type="gramStart"/>
      <w:r w:rsidRPr="00E85616">
        <w:rPr>
          <w:color w:val="E36C0A" w:themeColor="accent6" w:themeShade="BF"/>
        </w:rPr>
        <w:t>,  click</w:t>
      </w:r>
      <w:proofErr w:type="gramEnd"/>
      <w:r w:rsidRPr="00E85616">
        <w:rPr>
          <w:color w:val="E36C0A" w:themeColor="accent6" w:themeShade="BF"/>
        </w:rPr>
        <w:t xml:space="preserve"> the “Save” button  to securely store  your data. </w:t>
      </w:r>
    </w:p>
    <w:p w:rsidR="009E216C" w:rsidRPr="00E85616" w:rsidRDefault="009E216C" w:rsidP="00A26A93">
      <w:pPr>
        <w:pStyle w:val="NormalWeb"/>
        <w:numPr>
          <w:ilvl w:val="0"/>
          <w:numId w:val="10"/>
        </w:numPr>
        <w:rPr>
          <w:color w:val="E36C0A" w:themeColor="accent6" w:themeShade="BF"/>
        </w:rPr>
      </w:pPr>
      <w:r w:rsidRPr="00E85616">
        <w:rPr>
          <w:color w:val="E36C0A" w:themeColor="accent6" w:themeShade="BF"/>
        </w:rPr>
        <w:t xml:space="preserve">Saved orders will be available on </w:t>
      </w:r>
      <w:r w:rsidR="005222A2" w:rsidRPr="00E85616">
        <w:rPr>
          <w:color w:val="E36C0A" w:themeColor="accent6" w:themeShade="BF"/>
        </w:rPr>
        <w:t xml:space="preserve">the </w:t>
      </w:r>
      <w:r w:rsidRPr="00E85616">
        <w:rPr>
          <w:color w:val="E36C0A" w:themeColor="accent6" w:themeShade="BF"/>
        </w:rPr>
        <w:t xml:space="preserve">Start/Continue Order page. </w:t>
      </w:r>
    </w:p>
    <w:p w:rsidR="009E216C" w:rsidRPr="00E85616" w:rsidRDefault="009E216C" w:rsidP="00A26A93">
      <w:pPr>
        <w:pStyle w:val="NormalWeb"/>
        <w:numPr>
          <w:ilvl w:val="0"/>
          <w:numId w:val="10"/>
        </w:numPr>
        <w:rPr>
          <w:color w:val="E36C0A" w:themeColor="accent6" w:themeShade="BF"/>
        </w:rPr>
      </w:pPr>
      <w:r w:rsidRPr="00E85616">
        <w:rPr>
          <w:color w:val="E36C0A" w:themeColor="accent6" w:themeShade="BF"/>
        </w:rPr>
        <w:t xml:space="preserve">You may continue </w:t>
      </w:r>
      <w:proofErr w:type="gramStart"/>
      <w:r w:rsidRPr="00E85616">
        <w:rPr>
          <w:color w:val="E36C0A" w:themeColor="accent6" w:themeShade="BF"/>
        </w:rPr>
        <w:t>your</w:t>
      </w:r>
      <w:proofErr w:type="gramEnd"/>
      <w:r w:rsidRPr="00E85616">
        <w:rPr>
          <w:color w:val="E36C0A" w:themeColor="accent6" w:themeShade="BF"/>
        </w:rPr>
        <w:t xml:space="preserve"> saved orders at any time. You may also elect to cancel </w:t>
      </w:r>
      <w:r w:rsidR="005222A2" w:rsidRPr="00E85616">
        <w:rPr>
          <w:color w:val="E36C0A" w:themeColor="accent6" w:themeShade="BF"/>
        </w:rPr>
        <w:t xml:space="preserve">a </w:t>
      </w:r>
      <w:proofErr w:type="gramStart"/>
      <w:r w:rsidRPr="00E85616">
        <w:rPr>
          <w:color w:val="E36C0A" w:themeColor="accent6" w:themeShade="BF"/>
        </w:rPr>
        <w:t>saved  order</w:t>
      </w:r>
      <w:proofErr w:type="gramEnd"/>
      <w:r w:rsidRPr="00E85616">
        <w:rPr>
          <w:color w:val="E36C0A" w:themeColor="accent6" w:themeShade="BF"/>
        </w:rPr>
        <w:t xml:space="preserve"> by clicking on the X located next to the Continue feature. Please note that this action cannot be undone.</w:t>
      </w:r>
    </w:p>
    <w:p w:rsidR="00946DB2" w:rsidRPr="00E85616" w:rsidRDefault="00946DB2" w:rsidP="00946DB2">
      <w:pPr>
        <w:pStyle w:val="NormalWeb"/>
        <w:rPr>
          <w:rFonts w:ascii="Arial" w:hAnsi="Arial" w:cs="Arial"/>
          <w:b/>
          <w:color w:val="E36C0A" w:themeColor="accent6" w:themeShade="BF"/>
        </w:rPr>
      </w:pPr>
      <w:r w:rsidRPr="00E85616">
        <w:rPr>
          <w:rFonts w:ascii="Arial" w:hAnsi="Arial" w:cs="Arial"/>
          <w:b/>
          <w:color w:val="E36C0A" w:themeColor="accent6" w:themeShade="BF"/>
        </w:rPr>
        <w:t>Order Steps</w:t>
      </w:r>
    </w:p>
    <w:p w:rsidR="009E216C" w:rsidRPr="00E85616" w:rsidRDefault="00C93F83" w:rsidP="00A26A93">
      <w:pPr>
        <w:numPr>
          <w:ilvl w:val="0"/>
          <w:numId w:val="4"/>
        </w:numPr>
        <w:spacing w:before="100" w:beforeAutospacing="1" w:after="100" w:afterAutospacing="1"/>
        <w:rPr>
          <w:color w:val="E36C0A" w:themeColor="accent6" w:themeShade="BF"/>
        </w:rPr>
      </w:pPr>
      <w:hyperlink r:id="rId139" w:anchor="1" w:history="1">
        <w:r w:rsidR="009E216C" w:rsidRPr="00E85616">
          <w:rPr>
            <w:rStyle w:val="Hyperlink"/>
            <w:color w:val="E36C0A" w:themeColor="accent6" w:themeShade="BF"/>
          </w:rPr>
          <w:t>Start/Continue Order</w:t>
        </w:r>
      </w:hyperlink>
      <w:r w:rsidR="009E216C" w:rsidRPr="00E85616">
        <w:rPr>
          <w:color w:val="E36C0A" w:themeColor="accent6" w:themeShade="BF"/>
        </w:rPr>
        <w:t xml:space="preserve"> </w:t>
      </w:r>
    </w:p>
    <w:p w:rsidR="009E216C" w:rsidRPr="00E85616" w:rsidRDefault="00C93F83" w:rsidP="00A26A93">
      <w:pPr>
        <w:numPr>
          <w:ilvl w:val="0"/>
          <w:numId w:val="4"/>
        </w:numPr>
        <w:spacing w:before="100" w:beforeAutospacing="1" w:after="100" w:afterAutospacing="1"/>
        <w:rPr>
          <w:color w:val="E36C0A" w:themeColor="accent6" w:themeShade="BF"/>
        </w:rPr>
      </w:pPr>
      <w:hyperlink r:id="rId140" w:anchor="2" w:history="1">
        <w:r w:rsidR="009E216C" w:rsidRPr="00E85616">
          <w:rPr>
            <w:rStyle w:val="Hyperlink"/>
            <w:color w:val="E36C0A" w:themeColor="accent6" w:themeShade="BF"/>
          </w:rPr>
          <w:t>Complete required information</w:t>
        </w:r>
      </w:hyperlink>
      <w:r w:rsidR="009E216C" w:rsidRPr="00E85616">
        <w:rPr>
          <w:color w:val="E36C0A" w:themeColor="accent6" w:themeShade="BF"/>
        </w:rPr>
        <w:t xml:space="preserve"> </w:t>
      </w:r>
    </w:p>
    <w:p w:rsidR="009E216C" w:rsidRPr="00E85616" w:rsidRDefault="00C93F83" w:rsidP="00A26A93">
      <w:pPr>
        <w:numPr>
          <w:ilvl w:val="0"/>
          <w:numId w:val="4"/>
        </w:numPr>
        <w:spacing w:before="100" w:beforeAutospacing="1" w:after="100" w:afterAutospacing="1"/>
        <w:rPr>
          <w:color w:val="E36C0A" w:themeColor="accent6" w:themeShade="BF"/>
        </w:rPr>
      </w:pPr>
      <w:hyperlink r:id="rId141" w:anchor="3" w:history="1">
        <w:r w:rsidR="009E216C" w:rsidRPr="00E85616">
          <w:rPr>
            <w:rStyle w:val="Hyperlink"/>
            <w:color w:val="E36C0A" w:themeColor="accent6" w:themeShade="BF"/>
          </w:rPr>
          <w:t>Patient</w:t>
        </w:r>
      </w:hyperlink>
      <w:r w:rsidR="009E216C" w:rsidRPr="00E85616">
        <w:rPr>
          <w:color w:val="E36C0A" w:themeColor="accent6" w:themeShade="BF"/>
        </w:rPr>
        <w:t xml:space="preserve"> </w:t>
      </w:r>
    </w:p>
    <w:p w:rsidR="009E216C" w:rsidRPr="00E85616" w:rsidRDefault="00C93F83" w:rsidP="00A26A93">
      <w:pPr>
        <w:numPr>
          <w:ilvl w:val="0"/>
          <w:numId w:val="4"/>
        </w:numPr>
        <w:spacing w:before="100" w:beforeAutospacing="1" w:after="100" w:afterAutospacing="1"/>
        <w:rPr>
          <w:color w:val="E36C0A" w:themeColor="accent6" w:themeShade="BF"/>
        </w:rPr>
      </w:pPr>
      <w:hyperlink r:id="rId142" w:anchor="4" w:history="1">
        <w:r w:rsidR="009E216C" w:rsidRPr="00E85616">
          <w:rPr>
            <w:rStyle w:val="Hyperlink"/>
            <w:color w:val="E36C0A" w:themeColor="accent6" w:themeShade="BF"/>
          </w:rPr>
          <w:t>Billing</w:t>
        </w:r>
      </w:hyperlink>
      <w:r w:rsidR="009E216C" w:rsidRPr="00E85616">
        <w:rPr>
          <w:color w:val="E36C0A" w:themeColor="accent6" w:themeShade="BF"/>
        </w:rPr>
        <w:t xml:space="preserve"> </w:t>
      </w:r>
    </w:p>
    <w:p w:rsidR="009E216C" w:rsidRPr="00E85616" w:rsidRDefault="00C93F83" w:rsidP="00A26A93">
      <w:pPr>
        <w:numPr>
          <w:ilvl w:val="0"/>
          <w:numId w:val="4"/>
        </w:numPr>
        <w:spacing w:before="100" w:beforeAutospacing="1" w:after="100" w:afterAutospacing="1"/>
        <w:rPr>
          <w:color w:val="E36C0A" w:themeColor="accent6" w:themeShade="BF"/>
        </w:rPr>
      </w:pPr>
      <w:hyperlink r:id="rId143" w:anchor="5" w:history="1">
        <w:r w:rsidR="009E216C" w:rsidRPr="00E85616">
          <w:rPr>
            <w:rStyle w:val="Hyperlink"/>
            <w:color w:val="E36C0A" w:themeColor="accent6" w:themeShade="BF"/>
          </w:rPr>
          <w:t>Options</w:t>
        </w:r>
      </w:hyperlink>
      <w:r w:rsidR="009E216C" w:rsidRPr="00E85616">
        <w:rPr>
          <w:color w:val="E36C0A" w:themeColor="accent6" w:themeShade="BF"/>
        </w:rPr>
        <w:t xml:space="preserve"> </w:t>
      </w:r>
    </w:p>
    <w:p w:rsidR="009E216C" w:rsidRPr="00E85616" w:rsidRDefault="00C93F83" w:rsidP="00A26A93">
      <w:pPr>
        <w:numPr>
          <w:ilvl w:val="0"/>
          <w:numId w:val="4"/>
        </w:numPr>
        <w:spacing w:before="100" w:beforeAutospacing="1" w:after="100" w:afterAutospacing="1"/>
        <w:rPr>
          <w:color w:val="E36C0A" w:themeColor="accent6" w:themeShade="BF"/>
        </w:rPr>
      </w:pPr>
      <w:hyperlink r:id="rId144" w:anchor="6" w:history="1">
        <w:r w:rsidR="009E216C" w:rsidRPr="00E85616">
          <w:rPr>
            <w:rStyle w:val="Hyperlink"/>
            <w:color w:val="E36C0A" w:themeColor="accent6" w:themeShade="BF"/>
          </w:rPr>
          <w:t>Physician</w:t>
        </w:r>
      </w:hyperlink>
      <w:r w:rsidR="009E216C" w:rsidRPr="00E85616">
        <w:rPr>
          <w:color w:val="E36C0A" w:themeColor="accent6" w:themeShade="BF"/>
        </w:rPr>
        <w:t xml:space="preserve"> </w:t>
      </w:r>
    </w:p>
    <w:p w:rsidR="009E216C" w:rsidRPr="00E85616" w:rsidRDefault="00C93F83" w:rsidP="00A26A93">
      <w:pPr>
        <w:numPr>
          <w:ilvl w:val="0"/>
          <w:numId w:val="4"/>
        </w:numPr>
        <w:spacing w:before="100" w:beforeAutospacing="1" w:after="100" w:afterAutospacing="1"/>
        <w:rPr>
          <w:color w:val="E36C0A" w:themeColor="accent6" w:themeShade="BF"/>
        </w:rPr>
      </w:pPr>
      <w:hyperlink r:id="rId145" w:anchor="7" w:history="1">
        <w:r w:rsidR="009E216C" w:rsidRPr="00E85616">
          <w:rPr>
            <w:rStyle w:val="Hyperlink"/>
            <w:color w:val="E36C0A" w:themeColor="accent6" w:themeShade="BF"/>
          </w:rPr>
          <w:t>Review Order / Attestation</w:t>
        </w:r>
      </w:hyperlink>
      <w:r w:rsidR="009E216C" w:rsidRPr="00E85616">
        <w:rPr>
          <w:color w:val="E36C0A" w:themeColor="accent6" w:themeShade="BF"/>
        </w:rPr>
        <w:t xml:space="preserve"> </w:t>
      </w:r>
    </w:p>
    <w:p w:rsidR="009E216C" w:rsidRPr="00E85616" w:rsidRDefault="00C93F83" w:rsidP="00A26A93">
      <w:pPr>
        <w:numPr>
          <w:ilvl w:val="0"/>
          <w:numId w:val="4"/>
        </w:numPr>
        <w:spacing w:before="100" w:beforeAutospacing="1" w:after="100" w:afterAutospacing="1"/>
        <w:rPr>
          <w:color w:val="E36C0A" w:themeColor="accent6" w:themeShade="BF"/>
        </w:rPr>
      </w:pPr>
      <w:hyperlink r:id="rId146" w:anchor="8" w:history="1">
        <w:r w:rsidR="009E216C" w:rsidRPr="00E85616">
          <w:rPr>
            <w:rStyle w:val="Hyperlink"/>
            <w:color w:val="E36C0A" w:themeColor="accent6" w:themeShade="BF"/>
          </w:rPr>
          <w:t>Changes to Submitted Orders</w:t>
        </w:r>
      </w:hyperlink>
      <w:r w:rsidR="009E216C" w:rsidRPr="00E85616">
        <w:rPr>
          <w:color w:val="E36C0A" w:themeColor="accent6" w:themeShade="BF"/>
        </w:rPr>
        <w:t xml:space="preserve"> </w:t>
      </w:r>
    </w:p>
    <w:p w:rsidR="009E216C" w:rsidRPr="00E85616" w:rsidRDefault="00C93F83" w:rsidP="00A26A93">
      <w:pPr>
        <w:numPr>
          <w:ilvl w:val="0"/>
          <w:numId w:val="4"/>
        </w:numPr>
        <w:spacing w:before="100" w:beforeAutospacing="1" w:after="100" w:afterAutospacing="1"/>
        <w:rPr>
          <w:color w:val="E36C0A" w:themeColor="accent6" w:themeShade="BF"/>
        </w:rPr>
      </w:pPr>
      <w:hyperlink r:id="rId147" w:anchor="9" w:history="1">
        <w:r w:rsidR="009E216C" w:rsidRPr="00E85616">
          <w:rPr>
            <w:rStyle w:val="Hyperlink"/>
            <w:color w:val="E36C0A" w:themeColor="accent6" w:themeShade="BF"/>
          </w:rPr>
          <w:t>Estimated Report Date (ERD)</w:t>
        </w:r>
      </w:hyperlink>
      <w:r w:rsidR="009E216C" w:rsidRPr="00E85616">
        <w:rPr>
          <w:color w:val="E36C0A" w:themeColor="accent6" w:themeShade="BF"/>
        </w:rPr>
        <w:t xml:space="preserve"> </w:t>
      </w:r>
    </w:p>
    <w:p w:rsidR="00524262" w:rsidRDefault="00C93F83" w:rsidP="00524262">
      <w:pPr>
        <w:numPr>
          <w:ilvl w:val="0"/>
          <w:numId w:val="4"/>
        </w:numPr>
        <w:spacing w:before="100" w:beforeAutospacing="1" w:after="100" w:afterAutospacing="1"/>
        <w:rPr>
          <w:color w:val="E36C0A" w:themeColor="accent6" w:themeShade="BF"/>
        </w:rPr>
      </w:pPr>
      <w:hyperlink r:id="rId148" w:anchor="10" w:history="1">
        <w:r w:rsidR="009E216C" w:rsidRPr="00E85616">
          <w:rPr>
            <w:rStyle w:val="Hyperlink"/>
            <w:color w:val="E36C0A" w:themeColor="accent6" w:themeShade="BF"/>
          </w:rPr>
          <w:t>Results</w:t>
        </w:r>
      </w:hyperlink>
      <w:r w:rsidR="009E216C" w:rsidRPr="00E85616">
        <w:rPr>
          <w:color w:val="E36C0A" w:themeColor="accent6" w:themeShade="BF"/>
        </w:rPr>
        <w:t xml:space="preserve"> </w:t>
      </w:r>
      <w:r w:rsidR="00524262">
        <w:rPr>
          <w:color w:val="E36C0A" w:themeColor="accent6" w:themeShade="BF"/>
        </w:rPr>
        <w:br/>
      </w:r>
    </w:p>
    <w:p w:rsidR="005D1802" w:rsidRPr="00524262" w:rsidRDefault="0077665C" w:rsidP="00524262">
      <w:pPr>
        <w:pStyle w:val="ListParagraph"/>
        <w:numPr>
          <w:ilvl w:val="1"/>
          <w:numId w:val="4"/>
        </w:numPr>
        <w:spacing w:before="100" w:beforeAutospacing="1" w:after="100" w:afterAutospacing="1"/>
        <w:rPr>
          <w:color w:val="E36C0A" w:themeColor="accent6" w:themeShade="BF"/>
        </w:rPr>
      </w:pPr>
      <w:r w:rsidRPr="00524262">
        <w:rPr>
          <w:color w:val="E36C0A" w:themeColor="accent6" w:themeShade="BF"/>
        </w:rPr>
        <w:t xml:space="preserve">Click on </w:t>
      </w:r>
      <w:r w:rsidRPr="00524262">
        <w:rPr>
          <w:b/>
          <w:bCs/>
          <w:color w:val="E36C0A" w:themeColor="accent6" w:themeShade="BF"/>
        </w:rPr>
        <w:t>Start/Continue Order</w:t>
      </w:r>
      <w:r w:rsidRPr="00524262">
        <w:rPr>
          <w:color w:val="E36C0A" w:themeColor="accent6" w:themeShade="BF"/>
        </w:rPr>
        <w:t xml:space="preserve"> button. </w:t>
      </w:r>
    </w:p>
    <w:p w:rsidR="009E216C" w:rsidRPr="00B41A08" w:rsidRDefault="009E216C" w:rsidP="00A26A93">
      <w:pPr>
        <w:numPr>
          <w:ilvl w:val="0"/>
          <w:numId w:val="11"/>
        </w:numPr>
        <w:spacing w:before="100" w:beforeAutospacing="1" w:after="100" w:afterAutospacing="1"/>
        <w:rPr>
          <w:color w:val="E36C0A" w:themeColor="accent6" w:themeShade="BF"/>
          <w:szCs w:val="24"/>
        </w:rPr>
      </w:pPr>
      <w:r w:rsidRPr="00B41A08">
        <w:rPr>
          <w:color w:val="E36C0A" w:themeColor="accent6" w:themeShade="BF"/>
          <w:szCs w:val="24"/>
        </w:rPr>
        <w:t>To start a new order</w:t>
      </w:r>
      <w:r w:rsidR="00E85616" w:rsidRPr="00B41A08">
        <w:rPr>
          <w:color w:val="E36C0A" w:themeColor="accent6" w:themeShade="BF"/>
          <w:szCs w:val="24"/>
        </w:rPr>
        <w:t>,</w:t>
      </w:r>
      <w:r w:rsidRPr="00B41A08">
        <w:rPr>
          <w:color w:val="E36C0A" w:themeColor="accent6" w:themeShade="BF"/>
          <w:szCs w:val="24"/>
        </w:rPr>
        <w:t xml:space="preserve"> select</w:t>
      </w:r>
      <w:r w:rsidR="00B41A08" w:rsidRPr="00B41A08">
        <w:rPr>
          <w:color w:val="E36C0A" w:themeColor="accent6" w:themeShade="BF"/>
          <w:szCs w:val="24"/>
        </w:rPr>
        <w:t xml:space="preserve"> the Test T</w:t>
      </w:r>
      <w:r w:rsidRPr="00B41A08">
        <w:rPr>
          <w:color w:val="E36C0A" w:themeColor="accent6" w:themeShade="BF"/>
          <w:szCs w:val="24"/>
        </w:rPr>
        <w:t xml:space="preserve">ype and click </w:t>
      </w:r>
      <w:proofErr w:type="gramStart"/>
      <w:r w:rsidRPr="00B41A08">
        <w:rPr>
          <w:color w:val="E36C0A" w:themeColor="accent6" w:themeShade="BF"/>
          <w:szCs w:val="24"/>
        </w:rPr>
        <w:t>Next</w:t>
      </w:r>
      <w:proofErr w:type="gramEnd"/>
      <w:r w:rsidRPr="00B41A08">
        <w:rPr>
          <w:color w:val="E36C0A" w:themeColor="accent6" w:themeShade="BF"/>
          <w:szCs w:val="24"/>
        </w:rPr>
        <w:t xml:space="preserve">. </w:t>
      </w:r>
    </w:p>
    <w:p w:rsidR="009E216C" w:rsidRPr="00B41A08" w:rsidRDefault="009E216C" w:rsidP="00A26A93">
      <w:pPr>
        <w:numPr>
          <w:ilvl w:val="0"/>
          <w:numId w:val="11"/>
        </w:numPr>
        <w:spacing w:before="100" w:beforeAutospacing="1" w:after="100" w:afterAutospacing="1"/>
        <w:rPr>
          <w:color w:val="E36C0A" w:themeColor="accent6" w:themeShade="BF"/>
          <w:szCs w:val="24"/>
        </w:rPr>
      </w:pPr>
      <w:r w:rsidRPr="00B41A08">
        <w:rPr>
          <w:color w:val="E36C0A" w:themeColor="accent6" w:themeShade="BF"/>
          <w:szCs w:val="24"/>
        </w:rPr>
        <w:lastRenderedPageBreak/>
        <w:t xml:space="preserve">If you have saved orders, a list will be displayed. </w:t>
      </w:r>
    </w:p>
    <w:p w:rsidR="009E216C" w:rsidRPr="00B41A08" w:rsidRDefault="009E216C" w:rsidP="00A26A93">
      <w:pPr>
        <w:numPr>
          <w:ilvl w:val="1"/>
          <w:numId w:val="11"/>
        </w:numPr>
        <w:spacing w:before="100" w:beforeAutospacing="1" w:after="100" w:afterAutospacing="1"/>
        <w:rPr>
          <w:color w:val="E36C0A" w:themeColor="accent6" w:themeShade="BF"/>
          <w:szCs w:val="24"/>
        </w:rPr>
      </w:pPr>
      <w:r w:rsidRPr="00B41A08">
        <w:rPr>
          <w:color w:val="E36C0A" w:themeColor="accent6" w:themeShade="BF"/>
          <w:szCs w:val="24"/>
        </w:rPr>
        <w:t xml:space="preserve">To continue a </w:t>
      </w:r>
      <w:r w:rsidR="00B41A08" w:rsidRPr="00B41A08">
        <w:rPr>
          <w:color w:val="E36C0A" w:themeColor="accent6" w:themeShade="BF"/>
          <w:szCs w:val="24"/>
        </w:rPr>
        <w:t xml:space="preserve">saved order, </w:t>
      </w:r>
      <w:r w:rsidRPr="00B41A08">
        <w:rPr>
          <w:color w:val="E36C0A" w:themeColor="accent6" w:themeShade="BF"/>
          <w:szCs w:val="24"/>
        </w:rPr>
        <w:t xml:space="preserve">select the order in the list and click on the Continue link. </w:t>
      </w:r>
    </w:p>
    <w:p w:rsidR="009E216C" w:rsidRPr="00B41A08" w:rsidRDefault="009E216C" w:rsidP="00A26A93">
      <w:pPr>
        <w:numPr>
          <w:ilvl w:val="1"/>
          <w:numId w:val="11"/>
        </w:numPr>
        <w:spacing w:before="100" w:beforeAutospacing="1" w:after="100" w:afterAutospacing="1"/>
        <w:rPr>
          <w:color w:val="E36C0A" w:themeColor="accent6" w:themeShade="BF"/>
          <w:szCs w:val="24"/>
        </w:rPr>
      </w:pPr>
      <w:r w:rsidRPr="00B41A08">
        <w:rPr>
          <w:color w:val="E36C0A" w:themeColor="accent6" w:themeShade="BF"/>
          <w:szCs w:val="24"/>
        </w:rPr>
        <w:t xml:space="preserve">To cancel a </w:t>
      </w:r>
      <w:r w:rsidR="00B41A08" w:rsidRPr="00B41A08">
        <w:rPr>
          <w:color w:val="E36C0A" w:themeColor="accent6" w:themeShade="BF"/>
          <w:szCs w:val="24"/>
        </w:rPr>
        <w:t>saved order,</w:t>
      </w:r>
      <w:r w:rsidRPr="00B41A08">
        <w:rPr>
          <w:color w:val="E36C0A" w:themeColor="accent6" w:themeShade="BF"/>
          <w:szCs w:val="24"/>
        </w:rPr>
        <w:t xml:space="preserve"> select the order from the list and click on the X button. This action cannot be undone. </w:t>
      </w:r>
    </w:p>
    <w:p w:rsidR="009E216C" w:rsidRPr="00B41A08" w:rsidRDefault="009E216C" w:rsidP="009E216C">
      <w:pPr>
        <w:rPr>
          <w:color w:val="E36C0A" w:themeColor="accent6" w:themeShade="BF"/>
          <w:szCs w:val="24"/>
        </w:rPr>
      </w:pPr>
      <w:r w:rsidRPr="00B41A08">
        <w:rPr>
          <w:b/>
          <w:bCs/>
          <w:color w:val="E36C0A" w:themeColor="accent6" w:themeShade="BF"/>
          <w:szCs w:val="24"/>
        </w:rPr>
        <w:t>2.</w:t>
      </w:r>
      <w:r w:rsidRPr="006147BD">
        <w:rPr>
          <w:b/>
          <w:bCs/>
          <w:szCs w:val="24"/>
        </w:rPr>
        <w:t xml:space="preserve"> </w:t>
      </w:r>
      <w:r w:rsidRPr="00B41A08">
        <w:rPr>
          <w:b/>
          <w:bCs/>
          <w:color w:val="E36C0A" w:themeColor="accent6" w:themeShade="BF"/>
          <w:szCs w:val="24"/>
        </w:rPr>
        <w:t>Complete</w:t>
      </w:r>
      <w:r w:rsidRPr="00B41A08">
        <w:rPr>
          <w:color w:val="E36C0A" w:themeColor="accent6" w:themeShade="BF"/>
          <w:szCs w:val="24"/>
        </w:rPr>
        <w:t xml:space="preserve"> </w:t>
      </w:r>
      <w:r w:rsidRPr="00E62A80">
        <w:rPr>
          <w:b/>
          <w:color w:val="E36C0A" w:themeColor="accent6" w:themeShade="BF"/>
          <w:szCs w:val="24"/>
        </w:rPr>
        <w:t xml:space="preserve">all </w:t>
      </w:r>
      <w:r w:rsidRPr="00B41A08">
        <w:rPr>
          <w:b/>
          <w:bCs/>
          <w:color w:val="E36C0A" w:themeColor="accent6" w:themeShade="BF"/>
          <w:szCs w:val="24"/>
        </w:rPr>
        <w:t>required</w:t>
      </w:r>
      <w:r w:rsidRPr="00B41A08">
        <w:rPr>
          <w:color w:val="E36C0A" w:themeColor="accent6" w:themeShade="BF"/>
          <w:szCs w:val="24"/>
        </w:rPr>
        <w:t xml:space="preserve"> </w:t>
      </w:r>
      <w:r w:rsidRPr="00B41A08">
        <w:rPr>
          <w:b/>
          <w:bCs/>
          <w:color w:val="E36C0A" w:themeColor="accent6" w:themeShade="BF"/>
          <w:szCs w:val="24"/>
        </w:rPr>
        <w:t>information</w:t>
      </w:r>
      <w:r w:rsidRPr="00B41A08">
        <w:rPr>
          <w:color w:val="E36C0A" w:themeColor="accent6" w:themeShade="BF"/>
          <w:szCs w:val="24"/>
        </w:rPr>
        <w:t xml:space="preserve">. </w:t>
      </w:r>
    </w:p>
    <w:p w:rsidR="009E216C" w:rsidRPr="00B41A08" w:rsidRDefault="009E216C" w:rsidP="00A26A93">
      <w:pPr>
        <w:numPr>
          <w:ilvl w:val="0"/>
          <w:numId w:val="12"/>
        </w:numPr>
        <w:spacing w:before="100" w:beforeAutospacing="1" w:after="100" w:afterAutospacing="1"/>
        <w:rPr>
          <w:color w:val="E36C0A" w:themeColor="accent6" w:themeShade="BF"/>
          <w:szCs w:val="24"/>
        </w:rPr>
      </w:pPr>
      <w:r w:rsidRPr="00B41A08">
        <w:rPr>
          <w:color w:val="E36C0A" w:themeColor="accent6" w:themeShade="BF"/>
          <w:szCs w:val="24"/>
        </w:rPr>
        <w:t>All required field</w:t>
      </w:r>
      <w:r w:rsidR="005222A2">
        <w:rPr>
          <w:color w:val="E36C0A" w:themeColor="accent6" w:themeShade="BF"/>
          <w:szCs w:val="24"/>
        </w:rPr>
        <w:t>s</w:t>
      </w:r>
      <w:r w:rsidRPr="00B41A08">
        <w:rPr>
          <w:color w:val="E36C0A" w:themeColor="accent6" w:themeShade="BF"/>
          <w:szCs w:val="24"/>
        </w:rPr>
        <w:t xml:space="preserve"> are in </w:t>
      </w:r>
      <w:r w:rsidRPr="00B41A08">
        <w:rPr>
          <w:b/>
          <w:bCs/>
          <w:color w:val="E36C0A" w:themeColor="accent6" w:themeShade="BF"/>
          <w:szCs w:val="24"/>
        </w:rPr>
        <w:t>bold</w:t>
      </w:r>
      <w:r w:rsidRPr="00B41A08">
        <w:rPr>
          <w:color w:val="E36C0A" w:themeColor="accent6" w:themeShade="BF"/>
          <w:szCs w:val="24"/>
        </w:rPr>
        <w:t xml:space="preserve">. </w:t>
      </w:r>
    </w:p>
    <w:p w:rsidR="009E216C" w:rsidRPr="00B41A08" w:rsidRDefault="009E216C" w:rsidP="00A26A93">
      <w:pPr>
        <w:numPr>
          <w:ilvl w:val="0"/>
          <w:numId w:val="12"/>
        </w:numPr>
        <w:spacing w:before="100" w:beforeAutospacing="1" w:after="100" w:afterAutospacing="1"/>
        <w:rPr>
          <w:color w:val="E36C0A" w:themeColor="accent6" w:themeShade="BF"/>
          <w:szCs w:val="24"/>
        </w:rPr>
      </w:pPr>
      <w:r w:rsidRPr="00B41A08">
        <w:rPr>
          <w:color w:val="E36C0A" w:themeColor="accent6" w:themeShade="BF"/>
          <w:szCs w:val="24"/>
        </w:rPr>
        <w:t xml:space="preserve">You may navigate between order steps without completing all information. However, you will not be able to place the order until all required </w:t>
      </w:r>
      <w:r w:rsidR="0038566D">
        <w:rPr>
          <w:color w:val="E36C0A" w:themeColor="accent6" w:themeShade="BF"/>
          <w:szCs w:val="24"/>
        </w:rPr>
        <w:t>I</w:t>
      </w:r>
      <w:r w:rsidRPr="00B41A08">
        <w:rPr>
          <w:color w:val="E36C0A" w:themeColor="accent6" w:themeShade="BF"/>
          <w:szCs w:val="24"/>
        </w:rPr>
        <w:t xml:space="preserve"> is completed. </w:t>
      </w:r>
    </w:p>
    <w:p w:rsidR="009E216C" w:rsidRPr="00B41A08" w:rsidRDefault="009E216C" w:rsidP="009E216C">
      <w:pPr>
        <w:rPr>
          <w:color w:val="E36C0A" w:themeColor="accent6" w:themeShade="BF"/>
        </w:rPr>
      </w:pPr>
      <w:r w:rsidRPr="00B41A08">
        <w:rPr>
          <w:rStyle w:val="Strong"/>
          <w:color w:val="E36C0A" w:themeColor="accent6" w:themeShade="BF"/>
        </w:rPr>
        <w:t>3. PATIENT:</w:t>
      </w:r>
      <w:r w:rsidRPr="00B41A08">
        <w:rPr>
          <w:color w:val="E36C0A" w:themeColor="accent6" w:themeShade="BF"/>
        </w:rPr>
        <w:t xml:space="preserve"> </w:t>
      </w:r>
    </w:p>
    <w:p w:rsidR="009E216C" w:rsidRPr="00B41A08" w:rsidRDefault="009E216C" w:rsidP="00A26A93">
      <w:pPr>
        <w:numPr>
          <w:ilvl w:val="0"/>
          <w:numId w:val="5"/>
        </w:numPr>
        <w:spacing w:before="100" w:beforeAutospacing="1" w:after="100" w:afterAutospacing="1"/>
        <w:rPr>
          <w:color w:val="E36C0A" w:themeColor="accent6" w:themeShade="BF"/>
        </w:rPr>
      </w:pPr>
      <w:r w:rsidRPr="00B41A08">
        <w:rPr>
          <w:color w:val="E36C0A" w:themeColor="accent6" w:themeShade="BF"/>
        </w:rPr>
        <w:t>Patient Address</w:t>
      </w:r>
      <w:r w:rsidR="00E62A80">
        <w:rPr>
          <w:color w:val="E36C0A" w:themeColor="accent6" w:themeShade="BF"/>
        </w:rPr>
        <w:t xml:space="preserve"> is </w:t>
      </w:r>
      <w:r w:rsidRPr="00B41A08">
        <w:rPr>
          <w:color w:val="E36C0A" w:themeColor="accent6" w:themeShade="BF"/>
        </w:rPr>
        <w:t xml:space="preserve">required when submitting an order for a patient with private / federal insurance. </w:t>
      </w:r>
    </w:p>
    <w:p w:rsidR="009E216C" w:rsidRPr="00B41A08" w:rsidRDefault="009E216C" w:rsidP="00A26A93">
      <w:pPr>
        <w:pStyle w:val="ListParagraph"/>
        <w:numPr>
          <w:ilvl w:val="0"/>
          <w:numId w:val="5"/>
        </w:numPr>
        <w:spacing w:after="200" w:line="276" w:lineRule="auto"/>
        <w:rPr>
          <w:color w:val="E36C0A" w:themeColor="accent6" w:themeShade="BF"/>
          <w:sz w:val="24"/>
        </w:rPr>
      </w:pPr>
      <w:r w:rsidRPr="00B41A08">
        <w:rPr>
          <w:color w:val="E36C0A" w:themeColor="accent6" w:themeShade="BF"/>
          <w:sz w:val="24"/>
        </w:rPr>
        <w:t>Multiple Primaries</w:t>
      </w:r>
    </w:p>
    <w:p w:rsidR="009E216C" w:rsidRPr="006C14D7" w:rsidRDefault="009E216C" w:rsidP="00A26A93">
      <w:pPr>
        <w:pStyle w:val="ListParagraph"/>
        <w:numPr>
          <w:ilvl w:val="1"/>
          <w:numId w:val="5"/>
        </w:numPr>
        <w:spacing w:after="200" w:line="276" w:lineRule="auto"/>
        <w:rPr>
          <w:color w:val="000000"/>
          <w:sz w:val="24"/>
        </w:rPr>
      </w:pPr>
      <w:r w:rsidRPr="00B41A08">
        <w:rPr>
          <w:color w:val="E36C0A" w:themeColor="accent6" w:themeShade="BF"/>
          <w:sz w:val="24"/>
        </w:rPr>
        <w:t>If “Yes” is selected, additional specimen information must be provided.</w:t>
      </w:r>
      <w:r w:rsidR="006C14D7" w:rsidRPr="00B41A08">
        <w:rPr>
          <w:color w:val="E36C0A" w:themeColor="accent6" w:themeShade="BF"/>
          <w:sz w:val="24"/>
        </w:rPr>
        <w:t xml:space="preserve"> A high Recurrence Score® on one tumor likely results in a patient receiving chemotherapy.  To avoid the additional cost to the patient for two </w:t>
      </w:r>
      <w:proofErr w:type="spellStart"/>
      <w:r w:rsidR="006C14D7" w:rsidRPr="00B41A08">
        <w:rPr>
          <w:color w:val="E36C0A" w:themeColor="accent6" w:themeShade="BF"/>
          <w:sz w:val="24"/>
        </w:rPr>
        <w:t>Oncotype</w:t>
      </w:r>
      <w:proofErr w:type="spellEnd"/>
      <w:r w:rsidR="006C14D7" w:rsidRPr="00B41A08">
        <w:rPr>
          <w:color w:val="E36C0A" w:themeColor="accent6" w:themeShade="BF"/>
          <w:sz w:val="24"/>
        </w:rPr>
        <w:t xml:space="preserve"> DX® tests, we recommend testing the more aggressive tumor first.  After the Recurrence Score® is available we will contact your office for guidance on the te</w:t>
      </w:r>
      <w:r w:rsidR="005222A2">
        <w:rPr>
          <w:color w:val="E36C0A" w:themeColor="accent6" w:themeShade="BF"/>
          <w:sz w:val="24"/>
        </w:rPr>
        <w:t>s</w:t>
      </w:r>
      <w:r w:rsidR="006C14D7" w:rsidRPr="00B41A08">
        <w:rPr>
          <w:color w:val="E36C0A" w:themeColor="accent6" w:themeShade="BF"/>
          <w:sz w:val="24"/>
        </w:rPr>
        <w:t xml:space="preserve">ting of the second tumor.  Genomic Health will hold the second tumor until the results of the first tumor are available.  If this process does not meet your needs, please select “Other” and enter instructions in the </w:t>
      </w:r>
      <w:r w:rsidR="00B41A08" w:rsidRPr="00B41A08">
        <w:rPr>
          <w:color w:val="E36C0A" w:themeColor="accent6" w:themeShade="BF"/>
          <w:sz w:val="24"/>
        </w:rPr>
        <w:t>Instructions</w:t>
      </w:r>
      <w:r w:rsidR="006C14D7" w:rsidRPr="00B41A08">
        <w:rPr>
          <w:color w:val="E36C0A" w:themeColor="accent6" w:themeShade="BF"/>
          <w:sz w:val="24"/>
        </w:rPr>
        <w:t xml:space="preserve"> box.</w:t>
      </w:r>
      <w:r w:rsidR="006C14D7">
        <w:rPr>
          <w:color w:val="000000"/>
          <w:sz w:val="24"/>
        </w:rPr>
        <w:t xml:space="preserve">  </w:t>
      </w:r>
      <w:r w:rsidR="006C14D7" w:rsidRPr="00680CDD">
        <w:rPr>
          <w:color w:val="000000"/>
          <w:sz w:val="24"/>
        </w:rPr>
        <w:t xml:space="preserve"> </w:t>
      </w:r>
      <w:r w:rsidRPr="006C14D7">
        <w:rPr>
          <w:color w:val="000000"/>
          <w:sz w:val="24"/>
        </w:rPr>
        <w:t xml:space="preserve"> </w:t>
      </w:r>
    </w:p>
    <w:p w:rsidR="009E216C" w:rsidRPr="00B41A08" w:rsidRDefault="009E216C" w:rsidP="00A26A93">
      <w:pPr>
        <w:pStyle w:val="ListParagraph"/>
        <w:numPr>
          <w:ilvl w:val="0"/>
          <w:numId w:val="9"/>
        </w:numPr>
        <w:spacing w:after="200" w:line="276" w:lineRule="auto"/>
        <w:rPr>
          <w:color w:val="E36C0A" w:themeColor="accent6" w:themeShade="BF"/>
          <w:sz w:val="24"/>
        </w:rPr>
      </w:pPr>
      <w:r w:rsidRPr="00B41A08">
        <w:rPr>
          <w:color w:val="E36C0A" w:themeColor="accent6" w:themeShade="BF"/>
          <w:sz w:val="24"/>
        </w:rPr>
        <w:t xml:space="preserve">Quantity: </w:t>
      </w:r>
      <w:r w:rsidR="00B41A08" w:rsidRPr="00B41A08">
        <w:rPr>
          <w:color w:val="E36C0A" w:themeColor="accent6" w:themeShade="BF"/>
          <w:sz w:val="24"/>
        </w:rPr>
        <w:t>The patient’s number of primary tumors to be tested.</w:t>
      </w:r>
    </w:p>
    <w:p w:rsidR="00B72BBD" w:rsidRPr="00F12043" w:rsidRDefault="009E216C" w:rsidP="00F12043">
      <w:pPr>
        <w:pStyle w:val="ListParagraph"/>
        <w:numPr>
          <w:ilvl w:val="0"/>
          <w:numId w:val="9"/>
        </w:numPr>
        <w:spacing w:after="200" w:line="276" w:lineRule="auto"/>
        <w:rPr>
          <w:color w:val="E36C0A" w:themeColor="accent6" w:themeShade="BF"/>
          <w:sz w:val="24"/>
        </w:rPr>
      </w:pPr>
      <w:r w:rsidRPr="00B41A08">
        <w:rPr>
          <w:color w:val="E36C0A" w:themeColor="accent6" w:themeShade="BF"/>
          <w:sz w:val="24"/>
        </w:rPr>
        <w:t xml:space="preserve">Block ID Field: If you select </w:t>
      </w:r>
      <w:r w:rsidR="00AA4DE9">
        <w:rPr>
          <w:color w:val="E36C0A" w:themeColor="accent6" w:themeShade="BF"/>
          <w:sz w:val="24"/>
        </w:rPr>
        <w:t>“T</w:t>
      </w:r>
      <w:r w:rsidR="006C14D7" w:rsidRPr="00B41A08">
        <w:rPr>
          <w:color w:val="E36C0A" w:themeColor="accent6" w:themeShade="BF"/>
          <w:sz w:val="24"/>
        </w:rPr>
        <w:t>est highest grade tumor first</w:t>
      </w:r>
      <w:r w:rsidR="00AA4DE9">
        <w:rPr>
          <w:color w:val="E36C0A" w:themeColor="accent6" w:themeShade="BF"/>
          <w:sz w:val="24"/>
        </w:rPr>
        <w:t>”</w:t>
      </w:r>
      <w:r w:rsidRPr="00B41A08">
        <w:rPr>
          <w:color w:val="E36C0A" w:themeColor="accent6" w:themeShade="BF"/>
          <w:sz w:val="24"/>
        </w:rPr>
        <w:t>, a</w:t>
      </w:r>
      <w:r w:rsidR="00B41A08">
        <w:rPr>
          <w:color w:val="E36C0A" w:themeColor="accent6" w:themeShade="BF"/>
          <w:sz w:val="24"/>
        </w:rPr>
        <w:t xml:space="preserve"> request for the</w:t>
      </w:r>
      <w:r w:rsidR="00B41A08" w:rsidRPr="00B41A08">
        <w:rPr>
          <w:color w:val="E36C0A" w:themeColor="accent6" w:themeShade="BF"/>
          <w:sz w:val="24"/>
        </w:rPr>
        <w:t xml:space="preserve"> Specimen</w:t>
      </w:r>
      <w:r w:rsidRPr="00B41A08">
        <w:rPr>
          <w:color w:val="E36C0A" w:themeColor="accent6" w:themeShade="BF"/>
          <w:sz w:val="24"/>
        </w:rPr>
        <w:t xml:space="preserve"> ID will appear.</w:t>
      </w:r>
      <w:r w:rsidR="00F12043">
        <w:rPr>
          <w:color w:val="E36C0A" w:themeColor="accent6" w:themeShade="BF"/>
          <w:sz w:val="24"/>
        </w:rPr>
        <w:t xml:space="preserve"> </w:t>
      </w:r>
      <w:r w:rsidR="009C55A3" w:rsidRPr="009C55A3">
        <w:rPr>
          <w:color w:val="E36C0A" w:themeColor="accent6" w:themeShade="BF"/>
          <w:sz w:val="24"/>
        </w:rPr>
        <w:t>Missing Specimen ID may prompt a follow up from Genomic Health personnel.</w:t>
      </w:r>
    </w:p>
    <w:p w:rsidR="00B72BBD" w:rsidRPr="00B41A08" w:rsidRDefault="00B72BBD" w:rsidP="00A26A93">
      <w:pPr>
        <w:pStyle w:val="ListParagraph"/>
        <w:numPr>
          <w:ilvl w:val="0"/>
          <w:numId w:val="38"/>
        </w:numPr>
        <w:spacing w:after="200" w:line="276" w:lineRule="auto"/>
        <w:rPr>
          <w:color w:val="E36C0A" w:themeColor="accent6" w:themeShade="BF"/>
          <w:sz w:val="24"/>
        </w:rPr>
      </w:pPr>
      <w:r w:rsidRPr="00B41A08">
        <w:rPr>
          <w:color w:val="E36C0A" w:themeColor="accent6" w:themeShade="BF"/>
          <w:sz w:val="24"/>
        </w:rPr>
        <w:t xml:space="preserve">Billing for multiple primaries: please note that each test </w:t>
      </w:r>
      <w:r w:rsidR="00B41A08">
        <w:rPr>
          <w:color w:val="E36C0A" w:themeColor="accent6" w:themeShade="BF"/>
          <w:sz w:val="24"/>
        </w:rPr>
        <w:t>performed</w:t>
      </w:r>
      <w:r w:rsidRPr="00B41A08">
        <w:rPr>
          <w:color w:val="E36C0A" w:themeColor="accent6" w:themeShade="BF"/>
          <w:sz w:val="24"/>
        </w:rPr>
        <w:t xml:space="preserve"> will be billed separately. Please call Customer Service for questions regarding reimbursement.</w:t>
      </w:r>
    </w:p>
    <w:p w:rsidR="009E216C" w:rsidRPr="006B3239" w:rsidRDefault="00927707" w:rsidP="00A26A93">
      <w:pPr>
        <w:numPr>
          <w:ilvl w:val="0"/>
          <w:numId w:val="5"/>
        </w:numPr>
        <w:spacing w:before="100" w:beforeAutospacing="1" w:after="100" w:afterAutospacing="1"/>
        <w:rPr>
          <w:color w:val="E36C0A" w:themeColor="accent6" w:themeShade="BF"/>
        </w:rPr>
      </w:pPr>
      <w:ins w:id="2263" w:author="Stephen Adams" w:date="2011-08-18T14:03:00Z">
        <w:r>
          <w:rPr>
            <w:color w:val="E36C0A" w:themeColor="accent6" w:themeShade="BF"/>
          </w:rPr>
          <w:t xml:space="preserve">DCIS </w:t>
        </w:r>
      </w:ins>
      <w:r w:rsidR="009E216C" w:rsidRPr="006B3239">
        <w:rPr>
          <w:color w:val="E36C0A" w:themeColor="accent6" w:themeShade="BF"/>
        </w:rPr>
        <w:t xml:space="preserve">Breast: </w:t>
      </w:r>
    </w:p>
    <w:p w:rsidR="0069532E" w:rsidRDefault="0069532E" w:rsidP="00A26A93">
      <w:pPr>
        <w:numPr>
          <w:ilvl w:val="1"/>
          <w:numId w:val="5"/>
        </w:numPr>
        <w:spacing w:before="100" w:beforeAutospacing="1" w:after="100" w:afterAutospacing="1"/>
        <w:rPr>
          <w:ins w:id="2264" w:author="Stephen Adams" w:date="2011-07-12T15:58:00Z"/>
          <w:color w:val="E36C0A" w:themeColor="accent6" w:themeShade="BF"/>
        </w:rPr>
      </w:pPr>
      <w:ins w:id="2265" w:author="Stephen Adams" w:date="2011-07-12T15:58:00Z">
        <w:r>
          <w:rPr>
            <w:color w:val="E36C0A" w:themeColor="accent6" w:themeShade="BF"/>
          </w:rPr>
          <w:t xml:space="preserve">DCIS:  </w:t>
        </w:r>
      </w:ins>
      <w:ins w:id="2266" w:author="Stephen Adams" w:date="2011-07-12T15:59:00Z">
        <w:r>
          <w:rPr>
            <w:color w:val="E36C0A" w:themeColor="accent6" w:themeShade="BF"/>
          </w:rPr>
          <w:t>A specim</w:t>
        </w:r>
        <w:r w:rsidR="00FD72B2">
          <w:rPr>
            <w:color w:val="E36C0A" w:themeColor="accent6" w:themeShade="BF"/>
          </w:rPr>
          <w:t>en submitted for the DCIS score</w:t>
        </w:r>
        <w:r>
          <w:rPr>
            <w:color w:val="E36C0A" w:themeColor="accent6" w:themeShade="BF"/>
          </w:rPr>
          <w:t xml:space="preserve"> </w:t>
        </w:r>
      </w:ins>
      <w:ins w:id="2267" w:author="Stephen Adams" w:date="2011-07-12T16:00:00Z">
        <w:r>
          <w:rPr>
            <w:color w:val="E36C0A" w:themeColor="accent6" w:themeShade="BF"/>
          </w:rPr>
          <w:t>must have n</w:t>
        </w:r>
      </w:ins>
      <w:ins w:id="2268" w:author="Stephen Adams" w:date="2011-07-12T15:58:00Z">
        <w:r>
          <w:rPr>
            <w:color w:val="E36C0A" w:themeColor="accent6" w:themeShade="BF"/>
          </w:rPr>
          <w:t>o invasive cancer present.</w:t>
        </w:r>
      </w:ins>
    </w:p>
    <w:p w:rsidR="00927707" w:rsidRDefault="00927707">
      <w:pPr>
        <w:numPr>
          <w:ilvl w:val="0"/>
          <w:numId w:val="5"/>
        </w:numPr>
        <w:spacing w:before="100" w:beforeAutospacing="1" w:after="100" w:afterAutospacing="1"/>
        <w:rPr>
          <w:ins w:id="2269" w:author="Stephen Adams" w:date="2011-08-18T14:04:00Z"/>
          <w:color w:val="E36C0A" w:themeColor="accent6" w:themeShade="BF"/>
        </w:rPr>
        <w:pPrChange w:id="2270" w:author="Stephen Adams" w:date="2011-08-18T14:04:00Z">
          <w:pPr>
            <w:numPr>
              <w:ilvl w:val="1"/>
              <w:numId w:val="5"/>
            </w:numPr>
            <w:tabs>
              <w:tab w:val="num" w:pos="1440"/>
            </w:tabs>
            <w:spacing w:before="100" w:beforeAutospacing="1" w:after="100" w:afterAutospacing="1"/>
            <w:ind w:left="1440" w:hanging="360"/>
          </w:pPr>
        </w:pPrChange>
      </w:pPr>
      <w:ins w:id="2271" w:author="Stephen Adams" w:date="2011-08-18T14:04:00Z">
        <w:r>
          <w:rPr>
            <w:color w:val="E36C0A" w:themeColor="accent6" w:themeShade="BF"/>
          </w:rPr>
          <w:t>Invasive Breast</w:t>
        </w:r>
      </w:ins>
    </w:p>
    <w:p w:rsidR="009E216C" w:rsidRPr="006B3239" w:rsidRDefault="009E216C" w:rsidP="00A26A93">
      <w:pPr>
        <w:numPr>
          <w:ilvl w:val="1"/>
          <w:numId w:val="5"/>
        </w:numPr>
        <w:spacing w:before="100" w:beforeAutospacing="1" w:after="100" w:afterAutospacing="1"/>
        <w:rPr>
          <w:color w:val="E36C0A" w:themeColor="accent6" w:themeShade="BF"/>
        </w:rPr>
      </w:pPr>
      <w:r w:rsidRPr="006B3239">
        <w:rPr>
          <w:color w:val="E36C0A" w:themeColor="accent6" w:themeShade="BF"/>
        </w:rPr>
        <w:t xml:space="preserve">Nodal Status: The nodal status is required to determine the extent of the clinical experience information to be included in the report for your patient. If the nodal status is not provided, a report with clinical experience for both node negative and node positive specimens will be sent. Additionally, the node status is required for </w:t>
      </w:r>
      <w:proofErr w:type="spellStart"/>
      <w:r w:rsidRPr="006B3239">
        <w:rPr>
          <w:color w:val="E36C0A" w:themeColor="accent6" w:themeShade="BF"/>
        </w:rPr>
        <w:t>payor</w:t>
      </w:r>
      <w:proofErr w:type="spellEnd"/>
      <w:r w:rsidRPr="006B3239">
        <w:rPr>
          <w:color w:val="E36C0A" w:themeColor="accent6" w:themeShade="BF"/>
        </w:rPr>
        <w:t xml:space="preserve"> coverage determinations. If the nodal status is not specified</w:t>
      </w:r>
      <w:proofErr w:type="gramStart"/>
      <w:r w:rsidRPr="006B3239">
        <w:rPr>
          <w:color w:val="E36C0A" w:themeColor="accent6" w:themeShade="BF"/>
        </w:rPr>
        <w:t>,  Genomic</w:t>
      </w:r>
      <w:proofErr w:type="gramEnd"/>
      <w:r w:rsidRPr="006B3239">
        <w:rPr>
          <w:color w:val="E36C0A" w:themeColor="accent6" w:themeShade="BF"/>
        </w:rPr>
        <w:t xml:space="preserve"> Health will use the pathology report, if provided, to determine the nodal status for reimbursement purposes. Nodal Status is a requirement for all Medicare patients.</w:t>
      </w:r>
    </w:p>
    <w:p w:rsidR="009E216C" w:rsidRPr="006F1A09" w:rsidRDefault="009E216C" w:rsidP="00A26A93">
      <w:pPr>
        <w:pStyle w:val="ListParagraph"/>
        <w:numPr>
          <w:ilvl w:val="1"/>
          <w:numId w:val="5"/>
        </w:numPr>
        <w:spacing w:after="200" w:line="276" w:lineRule="auto"/>
        <w:rPr>
          <w:color w:val="000000"/>
          <w:sz w:val="24"/>
        </w:rPr>
      </w:pPr>
      <w:r w:rsidRPr="00F7454B">
        <w:rPr>
          <w:color w:val="E36C0A" w:themeColor="accent6" w:themeShade="BF"/>
          <w:sz w:val="24"/>
        </w:rPr>
        <w:lastRenderedPageBreak/>
        <w:t xml:space="preserve">ER Status: A specimen submitted for </w:t>
      </w:r>
      <w:proofErr w:type="spellStart"/>
      <w:r w:rsidRPr="00F7454B">
        <w:rPr>
          <w:color w:val="E36C0A" w:themeColor="accent6" w:themeShade="BF"/>
          <w:sz w:val="24"/>
        </w:rPr>
        <w:t>Oncotype</w:t>
      </w:r>
      <w:proofErr w:type="spellEnd"/>
      <w:r w:rsidRPr="00F7454B">
        <w:rPr>
          <w:color w:val="E36C0A" w:themeColor="accent6" w:themeShade="BF"/>
          <w:sz w:val="24"/>
        </w:rPr>
        <w:t xml:space="preserve"> DX Breast Cancer Assay testing must be estrogen receptor positive (ER+) by either the IHC method used by a referring laboratory or the quantitative RT-PCR method used by GHI. If GHI </w:t>
      </w:r>
      <w:r w:rsidRPr="007D3652">
        <w:rPr>
          <w:color w:val="E36C0A" w:themeColor="accent6" w:themeShade="BF"/>
          <w:sz w:val="24"/>
        </w:rPr>
        <w:t>determines that the submitted specimen is not ER+ by either method, a R</w:t>
      </w:r>
      <w:r w:rsidR="005222A2">
        <w:rPr>
          <w:color w:val="E36C0A" w:themeColor="accent6" w:themeShade="BF"/>
          <w:sz w:val="24"/>
        </w:rPr>
        <w:t xml:space="preserve">ecurrence </w:t>
      </w:r>
      <w:r w:rsidRPr="007D3652">
        <w:rPr>
          <w:color w:val="E36C0A" w:themeColor="accent6" w:themeShade="BF"/>
          <w:sz w:val="24"/>
        </w:rPr>
        <w:t>S</w:t>
      </w:r>
      <w:r w:rsidR="005222A2">
        <w:rPr>
          <w:color w:val="E36C0A" w:themeColor="accent6" w:themeShade="BF"/>
          <w:sz w:val="24"/>
        </w:rPr>
        <w:t>core</w:t>
      </w:r>
      <w:r w:rsidRPr="007D3652">
        <w:rPr>
          <w:color w:val="E36C0A" w:themeColor="accent6" w:themeShade="BF"/>
          <w:sz w:val="24"/>
        </w:rPr>
        <w:t xml:space="preserve"> will not be reported to the patient and the patient/</w:t>
      </w:r>
      <w:proofErr w:type="spellStart"/>
      <w:r w:rsidRPr="007D3652">
        <w:rPr>
          <w:color w:val="E36C0A" w:themeColor="accent6" w:themeShade="BF"/>
          <w:sz w:val="24"/>
        </w:rPr>
        <w:t>payor</w:t>
      </w:r>
      <w:proofErr w:type="spellEnd"/>
      <w:r w:rsidRPr="007D3652">
        <w:rPr>
          <w:color w:val="E36C0A" w:themeColor="accent6" w:themeShade="BF"/>
          <w:sz w:val="24"/>
        </w:rPr>
        <w:t xml:space="preserve"> will not be billed. </w:t>
      </w:r>
      <w:r w:rsidR="007D3652" w:rsidRPr="007D3652">
        <w:rPr>
          <w:color w:val="E36C0A" w:themeColor="accent6" w:themeShade="BF"/>
          <w:sz w:val="24"/>
        </w:rPr>
        <w:t xml:space="preserve">You also have the option to indicate if the ER status is inconclusive based on the interpretation of </w:t>
      </w:r>
      <w:proofErr w:type="spellStart"/>
      <w:r w:rsidR="007D3652" w:rsidRPr="007D3652">
        <w:rPr>
          <w:color w:val="E36C0A" w:themeColor="accent6" w:themeShade="BF"/>
          <w:sz w:val="24"/>
        </w:rPr>
        <w:t>immunohistochemical</w:t>
      </w:r>
      <w:proofErr w:type="spellEnd"/>
      <w:r w:rsidR="007D3652" w:rsidRPr="007D3652">
        <w:rPr>
          <w:color w:val="E36C0A" w:themeColor="accent6" w:themeShade="BF"/>
          <w:sz w:val="24"/>
        </w:rPr>
        <w:t xml:space="preserve"> studies, or Unknown at the time of the order.</w:t>
      </w:r>
      <w:r w:rsidR="007D3652" w:rsidRPr="007D3652">
        <w:rPr>
          <w:color w:val="E36C0A" w:themeColor="accent6" w:themeShade="BF"/>
        </w:rPr>
        <w:t xml:space="preserve"> </w:t>
      </w:r>
      <w:r w:rsidRPr="007D3652">
        <w:rPr>
          <w:color w:val="E36C0A" w:themeColor="accent6" w:themeShade="BF"/>
          <w:sz w:val="24"/>
        </w:rPr>
        <w:t xml:space="preserve">All </w:t>
      </w:r>
      <w:proofErr w:type="spellStart"/>
      <w:r w:rsidRPr="007D3652">
        <w:rPr>
          <w:color w:val="E36C0A" w:themeColor="accent6" w:themeShade="BF"/>
          <w:sz w:val="24"/>
        </w:rPr>
        <w:t>Oncotype</w:t>
      </w:r>
      <w:proofErr w:type="spellEnd"/>
      <w:r w:rsidRPr="007D3652">
        <w:rPr>
          <w:color w:val="E36C0A" w:themeColor="accent6" w:themeShade="BF"/>
          <w:sz w:val="24"/>
        </w:rPr>
        <w:t xml:space="preserve"> DX Breast Cancer Assay result reports will include ER, PR and HER2 scores.</w:t>
      </w:r>
      <w:r w:rsidRPr="00F7454B">
        <w:rPr>
          <w:color w:val="E36C0A" w:themeColor="accent6" w:themeShade="BF"/>
          <w:sz w:val="24"/>
        </w:rPr>
        <w:t xml:space="preserve"> </w:t>
      </w:r>
    </w:p>
    <w:p w:rsidR="009E216C" w:rsidRPr="007D3652" w:rsidRDefault="009E216C" w:rsidP="00A26A93">
      <w:pPr>
        <w:numPr>
          <w:ilvl w:val="0"/>
          <w:numId w:val="5"/>
        </w:numPr>
        <w:spacing w:before="100" w:beforeAutospacing="1" w:after="100" w:afterAutospacing="1"/>
        <w:rPr>
          <w:color w:val="E36C0A" w:themeColor="accent6" w:themeShade="BF"/>
        </w:rPr>
      </w:pPr>
      <w:r w:rsidRPr="007D3652">
        <w:rPr>
          <w:color w:val="E36C0A" w:themeColor="accent6" w:themeShade="BF"/>
        </w:rPr>
        <w:t xml:space="preserve">Colon: </w:t>
      </w:r>
    </w:p>
    <w:p w:rsidR="009E216C" w:rsidRPr="007D3652" w:rsidRDefault="009E216C" w:rsidP="00A26A93">
      <w:pPr>
        <w:numPr>
          <w:ilvl w:val="1"/>
          <w:numId w:val="5"/>
        </w:numPr>
        <w:spacing w:before="100" w:beforeAutospacing="1" w:after="100" w:afterAutospacing="1"/>
        <w:rPr>
          <w:color w:val="E36C0A" w:themeColor="accent6" w:themeShade="BF"/>
        </w:rPr>
      </w:pPr>
      <w:del w:id="2272" w:author="Stephen Adams" w:date="2011-07-12T14:48:00Z">
        <w:r w:rsidRPr="007D3652" w:rsidDel="009B3B26">
          <w:rPr>
            <w:color w:val="E36C0A" w:themeColor="accent6" w:themeShade="BF"/>
          </w:rPr>
          <w:delText>MSI-H: microsatellite instability-high phenotype</w:delText>
        </w:r>
      </w:del>
      <w:r w:rsidRPr="007D3652">
        <w:rPr>
          <w:color w:val="E36C0A" w:themeColor="accent6" w:themeShade="BF"/>
        </w:rPr>
        <w:t xml:space="preserve">. </w:t>
      </w:r>
    </w:p>
    <w:p w:rsidR="00BE6A63" w:rsidRDefault="009E216C" w:rsidP="00A26A93">
      <w:pPr>
        <w:numPr>
          <w:ilvl w:val="1"/>
          <w:numId w:val="5"/>
        </w:numPr>
        <w:spacing w:before="100" w:beforeAutospacing="1" w:after="100" w:afterAutospacing="1"/>
        <w:rPr>
          <w:color w:val="E36C0A" w:themeColor="accent6" w:themeShade="BF"/>
        </w:rPr>
      </w:pPr>
      <w:r w:rsidRPr="007D3652">
        <w:rPr>
          <w:color w:val="E36C0A" w:themeColor="accent6" w:themeShade="BF"/>
        </w:rPr>
        <w:t>MMR-D: mismatch repair-deficient (specimens with a negative immunohistochemistry score for either MLH1 or MSH2).</w:t>
      </w:r>
    </w:p>
    <w:p w:rsidR="009E216C" w:rsidRPr="00BE6A63" w:rsidRDefault="00BE6A63" w:rsidP="00A26A93">
      <w:pPr>
        <w:numPr>
          <w:ilvl w:val="1"/>
          <w:numId w:val="5"/>
        </w:numPr>
        <w:spacing w:before="100" w:beforeAutospacing="1" w:after="100" w:afterAutospacing="1"/>
        <w:rPr>
          <w:color w:val="E36C0A" w:themeColor="accent6" w:themeShade="BF"/>
        </w:rPr>
      </w:pPr>
      <w:r>
        <w:rPr>
          <w:color w:val="E36C0A" w:themeColor="accent6" w:themeShade="BF"/>
        </w:rPr>
        <w:t xml:space="preserve">T4:  Tumor “T” stage “4”, the T stage reflects the level of invasiveness of the tumor through the wall of the colon. </w:t>
      </w:r>
      <w:r w:rsidR="009E216C" w:rsidRPr="00BE6A63">
        <w:rPr>
          <w:color w:val="E36C0A" w:themeColor="accent6" w:themeShade="BF"/>
        </w:rPr>
        <w:t xml:space="preserve"> </w:t>
      </w:r>
    </w:p>
    <w:p w:rsidR="009E216C" w:rsidRPr="00C6060F" w:rsidRDefault="00C93F83" w:rsidP="009E216C">
      <w:pPr>
        <w:rPr>
          <w:color w:val="E36C0A" w:themeColor="accent6" w:themeShade="BF"/>
        </w:rPr>
      </w:pPr>
      <w:hyperlink r:id="rId149" w:history="1">
        <w:r w:rsidR="009E216C" w:rsidRPr="00C6060F">
          <w:rPr>
            <w:rStyle w:val="Hyperlink"/>
            <w:color w:val="E36C0A" w:themeColor="accent6" w:themeShade="BF"/>
          </w:rPr>
          <w:t>Top</w:t>
        </w:r>
      </w:hyperlink>
      <w:r w:rsidR="009E216C" w:rsidRPr="00C6060F">
        <w:rPr>
          <w:color w:val="E36C0A" w:themeColor="accent6" w:themeShade="BF"/>
        </w:rPr>
        <w:t xml:space="preserve"> </w:t>
      </w:r>
    </w:p>
    <w:p w:rsidR="009E216C" w:rsidRPr="00D35C6D" w:rsidRDefault="009E216C" w:rsidP="009E216C">
      <w:pPr>
        <w:rPr>
          <w:color w:val="E36C0A" w:themeColor="accent6" w:themeShade="BF"/>
        </w:rPr>
      </w:pPr>
      <w:r w:rsidRPr="00D35C6D">
        <w:rPr>
          <w:rStyle w:val="Strong"/>
          <w:color w:val="E36C0A" w:themeColor="accent6" w:themeShade="BF"/>
        </w:rPr>
        <w:t>4.</w:t>
      </w:r>
      <w:r w:rsidRPr="00680CDD">
        <w:rPr>
          <w:rStyle w:val="Strong"/>
        </w:rPr>
        <w:t xml:space="preserve"> </w:t>
      </w:r>
      <w:r w:rsidRPr="00D35C6D">
        <w:rPr>
          <w:rStyle w:val="Strong"/>
          <w:color w:val="E36C0A" w:themeColor="accent6" w:themeShade="BF"/>
        </w:rPr>
        <w:t>BILLING:</w:t>
      </w:r>
      <w:r w:rsidRPr="00D35C6D">
        <w:rPr>
          <w:color w:val="E36C0A" w:themeColor="accent6" w:themeShade="BF"/>
        </w:rPr>
        <w:t xml:space="preserve"> </w:t>
      </w:r>
    </w:p>
    <w:p w:rsidR="006F1A09" w:rsidRPr="00D35C6D" w:rsidRDefault="00E62A80" w:rsidP="00A26A93">
      <w:pPr>
        <w:numPr>
          <w:ilvl w:val="0"/>
          <w:numId w:val="5"/>
        </w:numPr>
        <w:spacing w:before="100" w:beforeAutospacing="1" w:after="100" w:afterAutospacing="1"/>
        <w:rPr>
          <w:color w:val="E36C0A" w:themeColor="accent6" w:themeShade="BF"/>
        </w:rPr>
      </w:pPr>
      <w:r>
        <w:rPr>
          <w:color w:val="E36C0A" w:themeColor="accent6" w:themeShade="BF"/>
        </w:rPr>
        <w:t>Private Insurance (US Carriers Only) / Medicaid</w:t>
      </w:r>
      <w:r w:rsidR="009E216C" w:rsidRPr="00D35C6D">
        <w:rPr>
          <w:color w:val="E36C0A" w:themeColor="accent6" w:themeShade="BF"/>
        </w:rPr>
        <w:t xml:space="preserve">: </w:t>
      </w:r>
    </w:p>
    <w:p w:rsidR="006F1A09" w:rsidRPr="00D35C6D" w:rsidRDefault="009E216C" w:rsidP="00A26A93">
      <w:pPr>
        <w:numPr>
          <w:ilvl w:val="1"/>
          <w:numId w:val="5"/>
        </w:numPr>
        <w:spacing w:before="100" w:beforeAutospacing="1" w:after="100" w:afterAutospacing="1"/>
        <w:rPr>
          <w:color w:val="E36C0A" w:themeColor="accent6" w:themeShade="BF"/>
        </w:rPr>
      </w:pPr>
      <w:r w:rsidRPr="00D35C6D">
        <w:rPr>
          <w:color w:val="E36C0A" w:themeColor="accent6" w:themeShade="BF"/>
        </w:rPr>
        <w:t>Please provide us with information taken directly from the patient’s insurance card.</w:t>
      </w:r>
    </w:p>
    <w:p w:rsidR="006F1A09" w:rsidRPr="00D35C6D" w:rsidRDefault="009E216C" w:rsidP="00A26A93">
      <w:pPr>
        <w:numPr>
          <w:ilvl w:val="1"/>
          <w:numId w:val="5"/>
        </w:numPr>
        <w:spacing w:before="100" w:beforeAutospacing="1" w:after="100" w:afterAutospacing="1"/>
        <w:rPr>
          <w:color w:val="E36C0A" w:themeColor="accent6" w:themeShade="BF"/>
        </w:rPr>
      </w:pPr>
      <w:r w:rsidRPr="00D35C6D">
        <w:rPr>
          <w:color w:val="E36C0A" w:themeColor="accent6" w:themeShade="BF"/>
        </w:rPr>
        <w:t xml:space="preserve">Insurance billing address is located on the back of the insurance card. </w:t>
      </w:r>
    </w:p>
    <w:p w:rsidR="006F1A09" w:rsidRPr="00D35C6D" w:rsidRDefault="009E216C" w:rsidP="00A26A93">
      <w:pPr>
        <w:numPr>
          <w:ilvl w:val="0"/>
          <w:numId w:val="5"/>
        </w:numPr>
        <w:spacing w:before="100" w:beforeAutospacing="1" w:after="100" w:afterAutospacing="1"/>
        <w:rPr>
          <w:color w:val="E36C0A" w:themeColor="accent6" w:themeShade="BF"/>
        </w:rPr>
      </w:pPr>
      <w:r w:rsidRPr="00D35C6D">
        <w:rPr>
          <w:color w:val="E36C0A" w:themeColor="accent6" w:themeShade="BF"/>
        </w:rPr>
        <w:t xml:space="preserve">Medicare: </w:t>
      </w:r>
    </w:p>
    <w:p w:rsidR="00D35C6D" w:rsidRDefault="00D35C6D" w:rsidP="00A26A93">
      <w:pPr>
        <w:numPr>
          <w:ilvl w:val="1"/>
          <w:numId w:val="5"/>
        </w:numPr>
        <w:spacing w:before="100" w:beforeAutospacing="1" w:after="100" w:afterAutospacing="1"/>
        <w:rPr>
          <w:color w:val="E36C0A" w:themeColor="accent6" w:themeShade="BF"/>
        </w:rPr>
      </w:pPr>
      <w:r>
        <w:rPr>
          <w:color w:val="E36C0A" w:themeColor="accent6" w:themeShade="BF"/>
        </w:rPr>
        <w:t>I</w:t>
      </w:r>
      <w:r w:rsidR="007D3652" w:rsidRPr="00D35C6D">
        <w:rPr>
          <w:color w:val="E36C0A" w:themeColor="accent6" w:themeShade="BF"/>
        </w:rPr>
        <w:t>ndicate the patient’s</w:t>
      </w:r>
      <w:r w:rsidR="009E216C" w:rsidRPr="00D35C6D">
        <w:rPr>
          <w:color w:val="E36C0A" w:themeColor="accent6" w:themeShade="BF"/>
        </w:rPr>
        <w:t xml:space="preserve"> hospit</w:t>
      </w:r>
      <w:r w:rsidR="007D3652" w:rsidRPr="00D35C6D">
        <w:rPr>
          <w:color w:val="E36C0A" w:themeColor="accent6" w:themeShade="BF"/>
        </w:rPr>
        <w:t xml:space="preserve">alization status </w:t>
      </w:r>
      <w:r>
        <w:rPr>
          <w:color w:val="E36C0A" w:themeColor="accent6" w:themeShade="BF"/>
        </w:rPr>
        <w:t>at the time of surgery.</w:t>
      </w:r>
    </w:p>
    <w:p w:rsidR="006F1A09" w:rsidRPr="00D35C6D" w:rsidRDefault="00D35C6D" w:rsidP="00A26A93">
      <w:pPr>
        <w:numPr>
          <w:ilvl w:val="1"/>
          <w:numId w:val="5"/>
        </w:numPr>
        <w:spacing w:before="100" w:beforeAutospacing="1" w:after="100" w:afterAutospacing="1"/>
        <w:rPr>
          <w:color w:val="E36C0A" w:themeColor="accent6" w:themeShade="BF"/>
        </w:rPr>
      </w:pPr>
      <w:r>
        <w:rPr>
          <w:color w:val="E36C0A" w:themeColor="accent6" w:themeShade="BF"/>
        </w:rPr>
        <w:t>If In</w:t>
      </w:r>
      <w:r w:rsidR="00160F04">
        <w:rPr>
          <w:color w:val="E36C0A" w:themeColor="accent6" w:themeShade="BF"/>
        </w:rPr>
        <w:t>-</w:t>
      </w:r>
      <w:r>
        <w:rPr>
          <w:color w:val="E36C0A" w:themeColor="accent6" w:themeShade="BF"/>
        </w:rPr>
        <w:t xml:space="preserve">patient was selected for Medicare, </w:t>
      </w:r>
      <w:r w:rsidR="00160F04">
        <w:rPr>
          <w:color w:val="E36C0A" w:themeColor="accent6" w:themeShade="BF"/>
        </w:rPr>
        <w:t>enter the date of discharge from the hospital.</w:t>
      </w:r>
      <w:r w:rsidR="009E216C" w:rsidRPr="00D35C6D">
        <w:rPr>
          <w:color w:val="E36C0A" w:themeColor="accent6" w:themeShade="BF"/>
        </w:rPr>
        <w:t xml:space="preserve"> </w:t>
      </w:r>
    </w:p>
    <w:p w:rsidR="006F1A09" w:rsidRPr="00D35C6D" w:rsidRDefault="009E216C" w:rsidP="00A26A93">
      <w:pPr>
        <w:numPr>
          <w:ilvl w:val="1"/>
          <w:numId w:val="5"/>
        </w:numPr>
        <w:spacing w:before="100" w:beforeAutospacing="1" w:after="100" w:afterAutospacing="1"/>
        <w:rPr>
          <w:color w:val="E36C0A" w:themeColor="accent6" w:themeShade="BF"/>
        </w:rPr>
      </w:pPr>
      <w:r w:rsidRPr="00D35C6D">
        <w:rPr>
          <w:color w:val="E36C0A" w:themeColor="accent6" w:themeShade="BF"/>
        </w:rPr>
        <w:t xml:space="preserve">All Medicare patients will have an eligibility check and may be required to sign an Advance Beneficiary Notice form when outside of Medicare’s policy criteria. The patient may be contacted during the process. </w:t>
      </w:r>
    </w:p>
    <w:p w:rsidR="003A21B1" w:rsidRDefault="003A21B1" w:rsidP="00A26A93">
      <w:pPr>
        <w:numPr>
          <w:ilvl w:val="0"/>
          <w:numId w:val="5"/>
        </w:numPr>
        <w:spacing w:before="100" w:beforeAutospacing="1" w:after="100" w:afterAutospacing="1"/>
        <w:rPr>
          <w:color w:val="E36C0A" w:themeColor="accent6" w:themeShade="BF"/>
        </w:rPr>
      </w:pPr>
      <w:r w:rsidRPr="00D35C6D">
        <w:rPr>
          <w:color w:val="E36C0A" w:themeColor="accent6" w:themeShade="BF"/>
        </w:rPr>
        <w:t>Bill Account:</w:t>
      </w:r>
    </w:p>
    <w:p w:rsidR="003A21B1" w:rsidRDefault="003A21B1" w:rsidP="00A26A93">
      <w:pPr>
        <w:numPr>
          <w:ilvl w:val="1"/>
          <w:numId w:val="5"/>
        </w:numPr>
        <w:spacing w:before="100" w:beforeAutospacing="1" w:after="100" w:afterAutospacing="1"/>
        <w:rPr>
          <w:color w:val="E36C0A" w:themeColor="accent6" w:themeShade="BF"/>
        </w:rPr>
      </w:pPr>
      <w:r>
        <w:rPr>
          <w:color w:val="E36C0A" w:themeColor="accent6" w:themeShade="BF"/>
        </w:rPr>
        <w:t>Restricted to contracted accounts on file with Genomic Health</w:t>
      </w:r>
      <w:r w:rsidRPr="00D35C6D">
        <w:rPr>
          <w:color w:val="E36C0A" w:themeColor="accent6" w:themeShade="BF"/>
        </w:rPr>
        <w:t>.</w:t>
      </w:r>
    </w:p>
    <w:p w:rsidR="00E7110F" w:rsidRDefault="00160F04" w:rsidP="00A26A93">
      <w:pPr>
        <w:numPr>
          <w:ilvl w:val="0"/>
          <w:numId w:val="5"/>
        </w:numPr>
        <w:spacing w:before="100" w:beforeAutospacing="1" w:after="100" w:afterAutospacing="1"/>
        <w:rPr>
          <w:color w:val="E36C0A" w:themeColor="accent6" w:themeShade="BF"/>
        </w:rPr>
      </w:pPr>
      <w:r w:rsidRPr="005C59D1">
        <w:rPr>
          <w:color w:val="E36C0A" w:themeColor="accent6" w:themeShade="BF"/>
        </w:rPr>
        <w:t>U</w:t>
      </w:r>
      <w:r w:rsidR="009E216C" w:rsidRPr="005C59D1">
        <w:rPr>
          <w:color w:val="E36C0A" w:themeColor="accent6" w:themeShade="BF"/>
        </w:rPr>
        <w:t>ninsured</w:t>
      </w:r>
      <w:r w:rsidRPr="005C59D1">
        <w:rPr>
          <w:color w:val="E36C0A" w:themeColor="accent6" w:themeShade="BF"/>
        </w:rPr>
        <w:t xml:space="preserve"> </w:t>
      </w:r>
      <w:r w:rsidR="00E7110F">
        <w:rPr>
          <w:color w:val="E36C0A" w:themeColor="accent6" w:themeShade="BF"/>
        </w:rPr>
        <w:t>P</w:t>
      </w:r>
      <w:r w:rsidRPr="005C59D1">
        <w:rPr>
          <w:color w:val="E36C0A" w:themeColor="accent6" w:themeShade="BF"/>
        </w:rPr>
        <w:t>atient</w:t>
      </w:r>
      <w:r w:rsidR="00E7110F">
        <w:rPr>
          <w:color w:val="E36C0A" w:themeColor="accent6" w:themeShade="BF"/>
        </w:rPr>
        <w:t>:</w:t>
      </w:r>
      <w:r w:rsidR="009E216C" w:rsidRPr="005C59D1">
        <w:rPr>
          <w:color w:val="E36C0A" w:themeColor="accent6" w:themeShade="BF"/>
        </w:rPr>
        <w:t xml:space="preserve"> </w:t>
      </w:r>
    </w:p>
    <w:p w:rsidR="009C55A3" w:rsidRDefault="00E7110F" w:rsidP="009C55A3">
      <w:pPr>
        <w:numPr>
          <w:ilvl w:val="1"/>
          <w:numId w:val="5"/>
        </w:numPr>
        <w:spacing w:before="100" w:beforeAutospacing="1" w:after="100" w:afterAutospacing="1"/>
        <w:rPr>
          <w:color w:val="E36C0A" w:themeColor="accent6" w:themeShade="BF"/>
        </w:rPr>
      </w:pPr>
      <w:r>
        <w:rPr>
          <w:color w:val="E36C0A" w:themeColor="accent6" w:themeShade="BF"/>
        </w:rPr>
        <w:t>P</w:t>
      </w:r>
      <w:r w:rsidR="009E216C" w:rsidRPr="005C59D1">
        <w:rPr>
          <w:color w:val="E36C0A" w:themeColor="accent6" w:themeShade="BF"/>
        </w:rPr>
        <w:t xml:space="preserve">lease select the option “Uninsured Patient” and </w:t>
      </w:r>
      <w:r w:rsidR="00796521" w:rsidRPr="005C59D1">
        <w:rPr>
          <w:color w:val="E36C0A" w:themeColor="accent6" w:themeShade="BF"/>
        </w:rPr>
        <w:t>contact Customer Service.</w:t>
      </w:r>
    </w:p>
    <w:p w:rsidR="009E216C" w:rsidRPr="00C6060F" w:rsidRDefault="00C93F83" w:rsidP="009E216C">
      <w:pPr>
        <w:rPr>
          <w:color w:val="E36C0A" w:themeColor="accent6" w:themeShade="BF"/>
        </w:rPr>
      </w:pPr>
      <w:hyperlink r:id="rId150" w:history="1">
        <w:r w:rsidR="009E216C" w:rsidRPr="00C6060F">
          <w:rPr>
            <w:rStyle w:val="Hyperlink"/>
            <w:color w:val="E36C0A" w:themeColor="accent6" w:themeShade="BF"/>
          </w:rPr>
          <w:t>Top</w:t>
        </w:r>
      </w:hyperlink>
      <w:r w:rsidR="009E216C" w:rsidRPr="00C6060F">
        <w:rPr>
          <w:color w:val="E36C0A" w:themeColor="accent6" w:themeShade="BF"/>
        </w:rPr>
        <w:t xml:space="preserve"> </w:t>
      </w:r>
    </w:p>
    <w:p w:rsidR="00BA20FD" w:rsidRPr="009E7310" w:rsidRDefault="009E216C" w:rsidP="009E7310">
      <w:pPr>
        <w:rPr>
          <w:color w:val="E36C0A" w:themeColor="accent6" w:themeShade="BF"/>
        </w:rPr>
      </w:pPr>
      <w:r w:rsidRPr="009E7310">
        <w:rPr>
          <w:rStyle w:val="Strong"/>
          <w:color w:val="E36C0A" w:themeColor="accent6" w:themeShade="BF"/>
        </w:rPr>
        <w:t>5. OPTIONS:</w:t>
      </w:r>
    </w:p>
    <w:p w:rsidR="009E216C" w:rsidRPr="00D35C6D" w:rsidRDefault="009E216C" w:rsidP="00A26A93">
      <w:pPr>
        <w:numPr>
          <w:ilvl w:val="0"/>
          <w:numId w:val="6"/>
        </w:numPr>
        <w:spacing w:before="100" w:beforeAutospacing="1" w:after="100" w:afterAutospacing="1"/>
        <w:rPr>
          <w:color w:val="E36C0A" w:themeColor="accent6" w:themeShade="BF"/>
        </w:rPr>
      </w:pPr>
      <w:r w:rsidRPr="00D35C6D">
        <w:rPr>
          <w:color w:val="E36C0A" w:themeColor="accent6" w:themeShade="BF"/>
        </w:rPr>
        <w:t xml:space="preserve">Benefits Investigation: </w:t>
      </w:r>
    </w:p>
    <w:p w:rsidR="00160F04" w:rsidRDefault="00160F04" w:rsidP="00A26A93">
      <w:pPr>
        <w:numPr>
          <w:ilvl w:val="1"/>
          <w:numId w:val="6"/>
        </w:numPr>
        <w:spacing w:before="100" w:beforeAutospacing="1" w:after="100" w:afterAutospacing="1"/>
        <w:rPr>
          <w:color w:val="E36C0A" w:themeColor="accent6" w:themeShade="BF"/>
        </w:rPr>
      </w:pPr>
      <w:r>
        <w:rPr>
          <w:color w:val="E36C0A" w:themeColor="accent6" w:themeShade="BF"/>
        </w:rPr>
        <w:t>If YES is selected, GHI will contact your patient’s insurance company to verify coverage and coverage amounts.  GHI will use the Statement of Medical Necessity you provide to exp</w:t>
      </w:r>
      <w:r w:rsidR="005222A2">
        <w:rPr>
          <w:color w:val="E36C0A" w:themeColor="accent6" w:themeShade="BF"/>
        </w:rPr>
        <w:t>e</w:t>
      </w:r>
      <w:r>
        <w:rPr>
          <w:color w:val="E36C0A" w:themeColor="accent6" w:themeShade="BF"/>
        </w:rPr>
        <w:t>dite insurance appeals.</w:t>
      </w:r>
    </w:p>
    <w:p w:rsidR="00160F04" w:rsidRPr="00160F04" w:rsidRDefault="007D3652" w:rsidP="00A26A93">
      <w:pPr>
        <w:numPr>
          <w:ilvl w:val="1"/>
          <w:numId w:val="6"/>
        </w:numPr>
        <w:spacing w:before="100" w:beforeAutospacing="1" w:after="100" w:afterAutospacing="1"/>
        <w:rPr>
          <w:color w:val="E36C0A" w:themeColor="accent6" w:themeShade="BF"/>
        </w:rPr>
      </w:pPr>
      <w:r w:rsidRPr="00D35C6D">
        <w:rPr>
          <w:color w:val="E36C0A" w:themeColor="accent6" w:themeShade="BF"/>
        </w:rPr>
        <w:lastRenderedPageBreak/>
        <w:t>M</w:t>
      </w:r>
      <w:r w:rsidR="009E216C" w:rsidRPr="00D35C6D">
        <w:rPr>
          <w:color w:val="E36C0A" w:themeColor="accent6" w:themeShade="BF"/>
        </w:rPr>
        <w:t xml:space="preserve">ake a selection in the Benefits Investigation section under the Options tab if you would like a benefits investigation done for your patient.  This is only applicable to US insured patients. </w:t>
      </w:r>
    </w:p>
    <w:p w:rsidR="00927707" w:rsidRDefault="009E216C" w:rsidP="00A26A93">
      <w:pPr>
        <w:numPr>
          <w:ilvl w:val="1"/>
          <w:numId w:val="6"/>
        </w:numPr>
        <w:spacing w:before="100" w:beforeAutospacing="1" w:after="100" w:afterAutospacing="1"/>
        <w:rPr>
          <w:ins w:id="2273" w:author="Stephen Adams" w:date="2011-08-18T14:05:00Z"/>
          <w:color w:val="E36C0A" w:themeColor="accent6" w:themeShade="BF"/>
        </w:rPr>
      </w:pPr>
      <w:r w:rsidRPr="00D35C6D">
        <w:rPr>
          <w:color w:val="E36C0A" w:themeColor="accent6" w:themeShade="BF"/>
        </w:rPr>
        <w:t>If you would like to proceed with t</w:t>
      </w:r>
      <w:r w:rsidR="007D3652" w:rsidRPr="00D35C6D">
        <w:rPr>
          <w:color w:val="E36C0A" w:themeColor="accent6" w:themeShade="BF"/>
        </w:rPr>
        <w:t>he assay</w:t>
      </w:r>
      <w:r w:rsidRPr="00D35C6D">
        <w:rPr>
          <w:color w:val="E36C0A" w:themeColor="accent6" w:themeShade="BF"/>
        </w:rPr>
        <w:t xml:space="preserve"> and HOLD the FINAL PROCESSING pending patient approval, please check the second check box. This selection may extend turn-around time for report results. </w:t>
      </w:r>
    </w:p>
    <w:p w:rsidR="008B0560" w:rsidRPr="008B0560" w:rsidRDefault="00927707" w:rsidP="00A26A93">
      <w:pPr>
        <w:numPr>
          <w:ilvl w:val="1"/>
          <w:numId w:val="6"/>
        </w:numPr>
        <w:spacing w:before="100" w:beforeAutospacing="1" w:after="100" w:afterAutospacing="1"/>
        <w:rPr>
          <w:color w:val="E36C0A" w:themeColor="accent6" w:themeShade="BF"/>
        </w:rPr>
      </w:pPr>
      <w:ins w:id="2274" w:author="Stephen Adams" w:date="2011-08-18T14:05:00Z">
        <w:r>
          <w:rPr>
            <w:color w:val="E36C0A" w:themeColor="accent6" w:themeShade="BF"/>
          </w:rPr>
          <w:t>Benefits Investigations are not available for MMR orders.</w:t>
        </w:r>
      </w:ins>
      <w:r w:rsidR="008B0560">
        <w:rPr>
          <w:color w:val="E36C0A" w:themeColor="accent6" w:themeShade="BF"/>
        </w:rPr>
        <w:br/>
      </w:r>
    </w:p>
    <w:p w:rsidR="009E216C" w:rsidRPr="00D35C6D" w:rsidRDefault="009E216C" w:rsidP="00A26A93">
      <w:pPr>
        <w:numPr>
          <w:ilvl w:val="0"/>
          <w:numId w:val="6"/>
        </w:numPr>
        <w:spacing w:before="100" w:beforeAutospacing="1" w:after="100" w:afterAutospacing="1"/>
        <w:rPr>
          <w:color w:val="E36C0A" w:themeColor="accent6" w:themeShade="BF"/>
        </w:rPr>
      </w:pPr>
      <w:r w:rsidRPr="00D35C6D">
        <w:rPr>
          <w:color w:val="E36C0A" w:themeColor="accent6" w:themeShade="BF"/>
        </w:rPr>
        <w:t xml:space="preserve">Specimen Retrieval: </w:t>
      </w:r>
    </w:p>
    <w:p w:rsidR="009E216C" w:rsidRPr="00D35C6D" w:rsidRDefault="009E216C" w:rsidP="00A26A93">
      <w:pPr>
        <w:numPr>
          <w:ilvl w:val="1"/>
          <w:numId w:val="6"/>
        </w:numPr>
        <w:spacing w:before="100" w:beforeAutospacing="1" w:after="100" w:afterAutospacing="1"/>
        <w:rPr>
          <w:color w:val="E36C0A" w:themeColor="accent6" w:themeShade="BF"/>
        </w:rPr>
      </w:pPr>
      <w:r w:rsidRPr="00D35C6D">
        <w:rPr>
          <w:color w:val="E36C0A" w:themeColor="accent6" w:themeShade="BF"/>
        </w:rPr>
        <w:t xml:space="preserve">If you would like Genomic Health to retrieve your patient’s specimen on your behalf, please provide the location to do so. </w:t>
      </w:r>
    </w:p>
    <w:p w:rsidR="009E216C" w:rsidRPr="00D35C6D" w:rsidRDefault="009E216C" w:rsidP="00A26A93">
      <w:pPr>
        <w:numPr>
          <w:ilvl w:val="1"/>
          <w:numId w:val="6"/>
        </w:numPr>
        <w:spacing w:before="100" w:beforeAutospacing="1" w:after="100" w:afterAutospacing="1"/>
        <w:rPr>
          <w:color w:val="E36C0A" w:themeColor="accent6" w:themeShade="BF"/>
        </w:rPr>
      </w:pPr>
      <w:r w:rsidRPr="00D35C6D">
        <w:rPr>
          <w:color w:val="E36C0A" w:themeColor="accent6" w:themeShade="BF"/>
        </w:rPr>
        <w:t xml:space="preserve">If you have the specimen or would like to retrieve your patient’s specimen yourself, please print the PDF Requisition form from the confirmation page to fax to pathology or include the printout with the </w:t>
      </w:r>
      <w:proofErr w:type="spellStart"/>
      <w:r w:rsidRPr="00D35C6D">
        <w:rPr>
          <w:color w:val="E36C0A" w:themeColor="accent6" w:themeShade="BF"/>
        </w:rPr>
        <w:t>cimen</w:t>
      </w:r>
      <w:proofErr w:type="spellEnd"/>
      <w:r w:rsidRPr="00D35C6D">
        <w:rPr>
          <w:color w:val="E36C0A" w:themeColor="accent6" w:themeShade="BF"/>
        </w:rPr>
        <w:t>.</w:t>
      </w:r>
    </w:p>
    <w:p w:rsidR="00BA20FD" w:rsidRPr="009E7310" w:rsidRDefault="009E216C" w:rsidP="009E7310">
      <w:pPr>
        <w:spacing w:before="100" w:beforeAutospacing="1" w:after="100" w:afterAutospacing="1"/>
        <w:rPr>
          <w:color w:val="E36C0A" w:themeColor="accent6" w:themeShade="BF"/>
        </w:rPr>
      </w:pPr>
      <w:r w:rsidRPr="009E7310">
        <w:rPr>
          <w:rStyle w:val="Strong"/>
          <w:color w:val="E36C0A" w:themeColor="accent6" w:themeShade="BF"/>
        </w:rPr>
        <w:t>6. PHYSI</w:t>
      </w:r>
      <w:r w:rsidR="00017A98" w:rsidRPr="009E7310">
        <w:rPr>
          <w:rStyle w:val="Strong"/>
          <w:color w:val="E36C0A" w:themeColor="accent6" w:themeShade="BF"/>
        </w:rPr>
        <w:t>CIAN:</w:t>
      </w:r>
      <w:r w:rsidR="001475FF" w:rsidRPr="009E7310">
        <w:rPr>
          <w:color w:val="E36C0A" w:themeColor="accent6" w:themeShade="BF"/>
        </w:rPr>
        <w:t xml:space="preserve"> </w:t>
      </w:r>
    </w:p>
    <w:p w:rsidR="009E216C" w:rsidRPr="00D35C6D" w:rsidRDefault="009E216C" w:rsidP="00A26A93">
      <w:pPr>
        <w:numPr>
          <w:ilvl w:val="0"/>
          <w:numId w:val="7"/>
        </w:numPr>
        <w:spacing w:before="100" w:beforeAutospacing="1" w:after="100" w:afterAutospacing="1"/>
        <w:rPr>
          <w:color w:val="E36C0A" w:themeColor="accent6" w:themeShade="BF"/>
        </w:rPr>
      </w:pPr>
      <w:r w:rsidRPr="00D35C6D">
        <w:rPr>
          <w:color w:val="E36C0A" w:themeColor="accent6" w:themeShade="BF"/>
        </w:rPr>
        <w:t xml:space="preserve">A treating / ordering physician must be selected to submit an order.  </w:t>
      </w:r>
    </w:p>
    <w:p w:rsidR="009E216C" w:rsidRPr="00D35C6D" w:rsidRDefault="009E216C" w:rsidP="00A26A93">
      <w:pPr>
        <w:numPr>
          <w:ilvl w:val="0"/>
          <w:numId w:val="7"/>
        </w:numPr>
        <w:spacing w:before="100" w:beforeAutospacing="1" w:after="100" w:afterAutospacing="1"/>
        <w:rPr>
          <w:color w:val="E36C0A" w:themeColor="accent6" w:themeShade="BF"/>
        </w:rPr>
      </w:pPr>
      <w:r w:rsidRPr="00D35C6D">
        <w:rPr>
          <w:color w:val="E36C0A" w:themeColor="accent6" w:themeShade="BF"/>
        </w:rPr>
        <w:t xml:space="preserve">You may add an additional recipient that is involved with the treatment of the patient as the Second Recipient. </w:t>
      </w:r>
    </w:p>
    <w:p w:rsidR="009E216C" w:rsidRPr="00D35C6D" w:rsidRDefault="009E216C" w:rsidP="00A26A93">
      <w:pPr>
        <w:numPr>
          <w:ilvl w:val="0"/>
          <w:numId w:val="7"/>
        </w:numPr>
        <w:spacing w:before="100" w:beforeAutospacing="1" w:after="100" w:afterAutospacing="1"/>
        <w:rPr>
          <w:color w:val="E36C0A" w:themeColor="accent6" w:themeShade="BF"/>
        </w:rPr>
      </w:pPr>
      <w:r w:rsidRPr="00D35C6D">
        <w:rPr>
          <w:color w:val="E36C0A" w:themeColor="accent6" w:themeShade="BF"/>
        </w:rPr>
        <w:t>The location you select for the physician(s) will be w</w:t>
      </w:r>
      <w:r w:rsidR="005222A2">
        <w:rPr>
          <w:color w:val="E36C0A" w:themeColor="accent6" w:themeShade="BF"/>
        </w:rPr>
        <w:t>h</w:t>
      </w:r>
      <w:r w:rsidRPr="00D35C6D">
        <w:rPr>
          <w:color w:val="E36C0A" w:themeColor="accent6" w:themeShade="BF"/>
        </w:rPr>
        <w:t xml:space="preserve">ere all correspondence will be directed for the patient. </w:t>
      </w:r>
    </w:p>
    <w:p w:rsidR="009E216C" w:rsidRPr="00C6060F" w:rsidRDefault="00C93F83" w:rsidP="009E216C">
      <w:pPr>
        <w:rPr>
          <w:color w:val="E36C0A" w:themeColor="accent6" w:themeShade="BF"/>
        </w:rPr>
      </w:pPr>
      <w:hyperlink r:id="rId151" w:history="1">
        <w:r w:rsidR="009E216C" w:rsidRPr="00C6060F">
          <w:rPr>
            <w:rStyle w:val="Hyperlink"/>
            <w:color w:val="E36C0A" w:themeColor="accent6" w:themeShade="BF"/>
          </w:rPr>
          <w:t>Top</w:t>
        </w:r>
      </w:hyperlink>
      <w:r w:rsidR="009E216C" w:rsidRPr="00C6060F">
        <w:rPr>
          <w:color w:val="E36C0A" w:themeColor="accent6" w:themeShade="BF"/>
        </w:rPr>
        <w:t xml:space="preserve"> </w:t>
      </w:r>
    </w:p>
    <w:p w:rsidR="00BA20FD" w:rsidRPr="009E7310" w:rsidRDefault="009E216C" w:rsidP="009E7310">
      <w:pPr>
        <w:rPr>
          <w:color w:val="E36C0A" w:themeColor="accent6" w:themeShade="BF"/>
        </w:rPr>
      </w:pPr>
      <w:r w:rsidRPr="009E7310">
        <w:rPr>
          <w:rStyle w:val="Strong"/>
          <w:color w:val="E36C0A" w:themeColor="accent6" w:themeShade="BF"/>
        </w:rPr>
        <w:t>7. REVIEW ORDER:</w:t>
      </w:r>
      <w:r w:rsidR="001475FF" w:rsidRPr="009E7310">
        <w:rPr>
          <w:color w:val="E36C0A" w:themeColor="accent6" w:themeShade="BF"/>
        </w:rPr>
        <w:t xml:space="preserve"> </w:t>
      </w:r>
    </w:p>
    <w:p w:rsidR="009E216C" w:rsidRPr="00D35C6D" w:rsidRDefault="009E216C" w:rsidP="009E216C">
      <w:pPr>
        <w:pStyle w:val="NormalWeb"/>
        <w:rPr>
          <w:color w:val="E36C0A" w:themeColor="accent6" w:themeShade="BF"/>
        </w:rPr>
      </w:pPr>
      <w:r w:rsidRPr="00D35C6D">
        <w:rPr>
          <w:color w:val="E36C0A" w:themeColor="accent6" w:themeShade="BF"/>
        </w:rPr>
        <w:t>Please make sure all the information entered for your patient is correct before placing the order.</w:t>
      </w:r>
    </w:p>
    <w:p w:rsidR="009E216C" w:rsidRPr="00D35C6D" w:rsidRDefault="009E216C" w:rsidP="00A26A93">
      <w:pPr>
        <w:numPr>
          <w:ilvl w:val="0"/>
          <w:numId w:val="8"/>
        </w:numPr>
        <w:spacing w:before="100" w:beforeAutospacing="1" w:after="100" w:afterAutospacing="1"/>
        <w:rPr>
          <w:color w:val="E36C0A" w:themeColor="accent6" w:themeShade="BF"/>
        </w:rPr>
      </w:pPr>
      <w:r w:rsidRPr="00D35C6D">
        <w:rPr>
          <w:color w:val="E36C0A" w:themeColor="accent6" w:themeShade="BF"/>
        </w:rPr>
        <w:t>You c</w:t>
      </w:r>
      <w:ins w:id="2275" w:author="Stephen Adams" w:date="2011-07-28T10:50:00Z">
        <w:r w:rsidR="00FD72B2">
          <w:rPr>
            <w:color w:val="E36C0A" w:themeColor="accent6" w:themeShade="BF"/>
          </w:rPr>
          <w:t>a</w:t>
        </w:r>
      </w:ins>
      <w:del w:id="2276" w:author="Stephen Adams" w:date="2011-07-28T10:50:00Z">
        <w:r w:rsidR="0038566D" w:rsidDel="00FD72B2">
          <w:rPr>
            <w:color w:val="E36C0A" w:themeColor="accent6" w:themeShade="BF"/>
          </w:rPr>
          <w:delText>“</w:delText>
        </w:r>
      </w:del>
      <w:r w:rsidRPr="00D35C6D">
        <w:rPr>
          <w:color w:val="E36C0A" w:themeColor="accent6" w:themeShade="BF"/>
        </w:rPr>
        <w:t xml:space="preserve">n select </w:t>
      </w:r>
      <w:del w:id="2277" w:author="Stephen Adams" w:date="2011-07-28T10:51:00Z">
        <w:r w:rsidRPr="00D35C6D" w:rsidDel="00FD72B2">
          <w:rPr>
            <w:color w:val="E36C0A" w:themeColor="accent6" w:themeShade="BF"/>
          </w:rPr>
          <w:delText>"</w:delText>
        </w:r>
      </w:del>
      <w:r w:rsidRPr="00D35C6D">
        <w:rPr>
          <w:color w:val="E36C0A" w:themeColor="accent6" w:themeShade="BF"/>
        </w:rPr>
        <w:t>sh</w:t>
      </w:r>
      <w:ins w:id="2278" w:author="Stephen Adams" w:date="2011-07-28T10:51:00Z">
        <w:r w:rsidR="00FD72B2">
          <w:rPr>
            <w:color w:val="E36C0A" w:themeColor="accent6" w:themeShade="BF"/>
          </w:rPr>
          <w:t>o</w:t>
        </w:r>
      </w:ins>
      <w:del w:id="2279" w:author="Stephen Adams" w:date="2011-07-28T10:51:00Z">
        <w:r w:rsidR="0038566D" w:rsidDel="00FD72B2">
          <w:rPr>
            <w:color w:val="E36C0A" w:themeColor="accent6" w:themeShade="BF"/>
          </w:rPr>
          <w:delText>”</w:delText>
        </w:r>
      </w:del>
      <w:r w:rsidRPr="00D35C6D">
        <w:rPr>
          <w:color w:val="E36C0A" w:themeColor="accent6" w:themeShade="BF"/>
        </w:rPr>
        <w:t xml:space="preserve">w details" to see more information that was entered. </w:t>
      </w:r>
    </w:p>
    <w:p w:rsidR="009E216C" w:rsidRPr="00D35C6D" w:rsidRDefault="009E216C" w:rsidP="00A26A93">
      <w:pPr>
        <w:numPr>
          <w:ilvl w:val="0"/>
          <w:numId w:val="8"/>
        </w:numPr>
        <w:spacing w:before="100" w:beforeAutospacing="1" w:after="100" w:afterAutospacing="1"/>
        <w:rPr>
          <w:color w:val="E36C0A" w:themeColor="accent6" w:themeShade="BF"/>
        </w:rPr>
      </w:pPr>
      <w:r w:rsidRPr="00D35C6D">
        <w:rPr>
          <w:color w:val="E36C0A" w:themeColor="accent6" w:themeShade="BF"/>
        </w:rPr>
        <w:t xml:space="preserve">To edit information in a section, click on the Edit button and you will be taken back to that page for your changes. </w:t>
      </w:r>
    </w:p>
    <w:p w:rsidR="00A13A78" w:rsidRDefault="00C93F83" w:rsidP="009E216C">
      <w:pPr>
        <w:rPr>
          <w:color w:val="E36C0A" w:themeColor="accent6" w:themeShade="BF"/>
        </w:rPr>
      </w:pPr>
      <w:hyperlink r:id="rId152" w:history="1">
        <w:r w:rsidR="009E216C" w:rsidRPr="00C6060F">
          <w:rPr>
            <w:rStyle w:val="Hyperlink"/>
            <w:color w:val="E36C0A" w:themeColor="accent6" w:themeShade="BF"/>
          </w:rPr>
          <w:t>Top</w:t>
        </w:r>
      </w:hyperlink>
      <w:r w:rsidR="009E216C" w:rsidRPr="00C6060F">
        <w:rPr>
          <w:color w:val="E36C0A" w:themeColor="accent6" w:themeShade="BF"/>
        </w:rPr>
        <w:t xml:space="preserve"> </w:t>
      </w:r>
    </w:p>
    <w:p w:rsidR="00A13A78" w:rsidRPr="00A13A78" w:rsidRDefault="00A13A78" w:rsidP="009E216C">
      <w:pPr>
        <w:rPr>
          <w:b/>
          <w:color w:val="E36C0A" w:themeColor="accent6" w:themeShade="BF"/>
        </w:rPr>
      </w:pPr>
      <w:r w:rsidRPr="00A13A78">
        <w:rPr>
          <w:b/>
          <w:color w:val="E36C0A" w:themeColor="accent6" w:themeShade="BF"/>
        </w:rPr>
        <w:t>Domestic U.S. and International Comers</w:t>
      </w:r>
    </w:p>
    <w:p w:rsidR="00A13A78" w:rsidRPr="00C6060F" w:rsidRDefault="00A13A78" w:rsidP="009E216C">
      <w:pPr>
        <w:rPr>
          <w:color w:val="E36C0A" w:themeColor="accent6" w:themeShade="BF"/>
        </w:rPr>
      </w:pPr>
    </w:p>
    <w:p w:rsidR="00BA20FD" w:rsidRPr="009E7310" w:rsidRDefault="00A13A78" w:rsidP="009E7310">
      <w:pPr>
        <w:rPr>
          <w:color w:val="E36C0A" w:themeColor="accent6" w:themeShade="BF"/>
        </w:rPr>
      </w:pPr>
      <w:r w:rsidRPr="009E7310">
        <w:rPr>
          <w:rStyle w:val="Strong"/>
          <w:color w:val="E36C0A" w:themeColor="accent6" w:themeShade="BF"/>
        </w:rPr>
        <w:t xml:space="preserve">8. </w:t>
      </w:r>
      <w:r w:rsidR="00017A98" w:rsidRPr="009E7310">
        <w:rPr>
          <w:rStyle w:val="Strong"/>
          <w:color w:val="E36C0A" w:themeColor="accent6" w:themeShade="BF"/>
        </w:rPr>
        <w:t>CHANGES TO SUBMITTED ORDERS:</w:t>
      </w:r>
      <w:r w:rsidR="001475FF" w:rsidRPr="009E7310">
        <w:rPr>
          <w:color w:val="E36C0A" w:themeColor="accent6" w:themeShade="BF"/>
        </w:rPr>
        <w:t xml:space="preserve"> </w:t>
      </w:r>
    </w:p>
    <w:p w:rsidR="009E216C" w:rsidRPr="00C6060F" w:rsidRDefault="009E216C" w:rsidP="009E216C">
      <w:pPr>
        <w:pStyle w:val="NormalWeb"/>
        <w:rPr>
          <w:color w:val="E36C0A" w:themeColor="accent6" w:themeShade="BF"/>
        </w:rPr>
      </w:pPr>
      <w:r w:rsidRPr="00C6060F">
        <w:rPr>
          <w:color w:val="E36C0A" w:themeColor="accent6" w:themeShade="BF"/>
        </w:rPr>
        <w:t xml:space="preserve">After submission of the order, should you have any changes / updates to the order, please </w:t>
      </w:r>
      <w:r w:rsidR="00796521" w:rsidRPr="00C6060F">
        <w:rPr>
          <w:color w:val="E36C0A" w:themeColor="accent6" w:themeShade="BF"/>
        </w:rPr>
        <w:t>contact</w:t>
      </w:r>
      <w:r w:rsidRPr="00C6060F">
        <w:rPr>
          <w:color w:val="E36C0A" w:themeColor="accent6" w:themeShade="BF"/>
        </w:rPr>
        <w:t xml:space="preserve"> Customer Service. </w:t>
      </w:r>
    </w:p>
    <w:p w:rsidR="009E216C" w:rsidRPr="00C6060F" w:rsidRDefault="00C93F83" w:rsidP="009E216C">
      <w:pPr>
        <w:rPr>
          <w:color w:val="E36C0A" w:themeColor="accent6" w:themeShade="BF"/>
        </w:rPr>
      </w:pPr>
      <w:hyperlink r:id="rId153" w:history="1">
        <w:r w:rsidR="009E216C" w:rsidRPr="00C6060F">
          <w:rPr>
            <w:rStyle w:val="Hyperlink"/>
            <w:color w:val="E36C0A" w:themeColor="accent6" w:themeShade="BF"/>
          </w:rPr>
          <w:t>Top</w:t>
        </w:r>
      </w:hyperlink>
      <w:r w:rsidR="009E216C" w:rsidRPr="00C6060F">
        <w:rPr>
          <w:color w:val="E36C0A" w:themeColor="accent6" w:themeShade="BF"/>
        </w:rPr>
        <w:t xml:space="preserve"> </w:t>
      </w:r>
    </w:p>
    <w:p w:rsidR="00BA20FD" w:rsidRPr="009E7310" w:rsidRDefault="009E216C" w:rsidP="009E7310">
      <w:pPr>
        <w:rPr>
          <w:color w:val="E36C0A" w:themeColor="accent6" w:themeShade="BF"/>
        </w:rPr>
      </w:pPr>
      <w:r w:rsidRPr="009E7310">
        <w:rPr>
          <w:rStyle w:val="Strong"/>
          <w:color w:val="E36C0A" w:themeColor="accent6" w:themeShade="BF"/>
        </w:rPr>
        <w:t>9. ESTIMATED REPORT DATE (ERD):</w:t>
      </w:r>
      <w:r w:rsidR="001475FF" w:rsidRPr="009E7310">
        <w:rPr>
          <w:color w:val="E36C0A" w:themeColor="accent6" w:themeShade="BF"/>
        </w:rPr>
        <w:t xml:space="preserve"> </w:t>
      </w:r>
    </w:p>
    <w:p w:rsidR="009E216C" w:rsidRPr="00C6060F" w:rsidRDefault="009E216C" w:rsidP="009E216C">
      <w:pPr>
        <w:pStyle w:val="NormalWeb"/>
        <w:rPr>
          <w:color w:val="E36C0A" w:themeColor="accent6" w:themeShade="BF"/>
        </w:rPr>
      </w:pPr>
      <w:r w:rsidRPr="00C6060F">
        <w:rPr>
          <w:color w:val="E36C0A" w:themeColor="accent6" w:themeShade="BF"/>
        </w:rPr>
        <w:t>The estimate is subject to change based on circumstances. For the majority of patients, we have a high confidence that yo</w:t>
      </w:r>
      <w:ins w:id="2280" w:author="Stephen Adams" w:date="2011-08-18T14:08:00Z">
        <w:r w:rsidR="00A74D42">
          <w:rPr>
            <w:color w:val="E36C0A" w:themeColor="accent6" w:themeShade="BF"/>
          </w:rPr>
          <w:t>u</w:t>
        </w:r>
      </w:ins>
      <w:del w:id="2281" w:author="Stephen Adams" w:date="2011-08-18T14:08:00Z">
        <w:r w:rsidR="0038566D" w:rsidDel="00A74D42">
          <w:rPr>
            <w:color w:val="E36C0A" w:themeColor="accent6" w:themeShade="BF"/>
          </w:rPr>
          <w:delText>’</w:delText>
        </w:r>
      </w:del>
      <w:r w:rsidRPr="00C6060F">
        <w:rPr>
          <w:color w:val="E36C0A" w:themeColor="accent6" w:themeShade="BF"/>
        </w:rPr>
        <w:t>r patient's report will post by the Estimated Report Date (ERD)</w:t>
      </w:r>
      <w:r w:rsidR="005222A2">
        <w:rPr>
          <w:color w:val="E36C0A" w:themeColor="accent6" w:themeShade="BF"/>
        </w:rPr>
        <w:t>.</w:t>
      </w:r>
      <w:del w:id="2282" w:author="Stephen Adams" w:date="2011-08-18T14:08:00Z">
        <w:r w:rsidRPr="00C6060F" w:rsidDel="00A74D42">
          <w:rPr>
            <w:color w:val="E36C0A" w:themeColor="accent6" w:themeShade="BF"/>
          </w:rPr>
          <w:delText>.</w:delText>
        </w:r>
      </w:del>
      <w:r w:rsidRPr="00C6060F">
        <w:rPr>
          <w:color w:val="E36C0A" w:themeColor="accent6" w:themeShade="BF"/>
        </w:rPr>
        <w:t xml:space="preserve"> </w:t>
      </w:r>
      <w:r w:rsidRPr="00C6060F">
        <w:rPr>
          <w:color w:val="E36C0A" w:themeColor="accent6" w:themeShade="BF"/>
        </w:rPr>
        <w:lastRenderedPageBreak/>
        <w:t>Circumstances could change the ERD to be longer t</w:t>
      </w:r>
      <w:r w:rsidR="00C6060F" w:rsidRPr="00C6060F">
        <w:rPr>
          <w:color w:val="E36C0A" w:themeColor="accent6" w:themeShade="BF"/>
        </w:rPr>
        <w:t xml:space="preserve">hen the initial estimated date.  </w:t>
      </w:r>
      <w:r w:rsidRPr="00C6060F">
        <w:rPr>
          <w:color w:val="E36C0A" w:themeColor="accent6" w:themeShade="BF"/>
        </w:rPr>
        <w:t xml:space="preserve">Should you have any questions, please contact </w:t>
      </w:r>
      <w:r w:rsidR="00C6060F" w:rsidRPr="00C6060F">
        <w:rPr>
          <w:color w:val="E36C0A" w:themeColor="accent6" w:themeShade="BF"/>
        </w:rPr>
        <w:t>Customer Service.</w:t>
      </w:r>
      <w:r w:rsidRPr="00C6060F">
        <w:rPr>
          <w:color w:val="E36C0A" w:themeColor="accent6" w:themeShade="BF"/>
        </w:rPr>
        <w:t xml:space="preserve"> </w:t>
      </w:r>
    </w:p>
    <w:p w:rsidR="009E216C" w:rsidRPr="00C6060F" w:rsidRDefault="00C93F83" w:rsidP="009E216C">
      <w:pPr>
        <w:rPr>
          <w:color w:val="E36C0A" w:themeColor="accent6" w:themeShade="BF"/>
        </w:rPr>
      </w:pPr>
      <w:hyperlink r:id="rId154" w:history="1">
        <w:r w:rsidR="009E216C" w:rsidRPr="00C6060F">
          <w:rPr>
            <w:rStyle w:val="Hyperlink"/>
            <w:color w:val="E36C0A" w:themeColor="accent6" w:themeShade="BF"/>
          </w:rPr>
          <w:t>Top</w:t>
        </w:r>
      </w:hyperlink>
      <w:r w:rsidR="009E216C" w:rsidRPr="00C6060F">
        <w:rPr>
          <w:color w:val="E36C0A" w:themeColor="accent6" w:themeShade="BF"/>
        </w:rPr>
        <w:t xml:space="preserve"> </w:t>
      </w:r>
    </w:p>
    <w:p w:rsidR="009E216C" w:rsidRPr="00C6060F" w:rsidRDefault="009E216C" w:rsidP="009E216C">
      <w:pPr>
        <w:rPr>
          <w:color w:val="E36C0A" w:themeColor="accent6" w:themeShade="BF"/>
        </w:rPr>
      </w:pPr>
      <w:r w:rsidRPr="00C6060F">
        <w:rPr>
          <w:rStyle w:val="Strong"/>
          <w:color w:val="E36C0A" w:themeColor="accent6" w:themeShade="BF"/>
        </w:rPr>
        <w:t>10. RESULTS:</w:t>
      </w:r>
      <w:r w:rsidRPr="00C6060F">
        <w:rPr>
          <w:color w:val="E36C0A" w:themeColor="accent6" w:themeShade="BF"/>
        </w:rPr>
        <w:t xml:space="preserve"> </w:t>
      </w:r>
    </w:p>
    <w:p w:rsidR="009E216C" w:rsidRPr="00C6060F" w:rsidRDefault="009E216C" w:rsidP="009E216C">
      <w:pPr>
        <w:pStyle w:val="NormalWeb"/>
        <w:rPr>
          <w:color w:val="E36C0A" w:themeColor="accent6" w:themeShade="BF"/>
        </w:rPr>
      </w:pPr>
      <w:r w:rsidRPr="00C6060F">
        <w:rPr>
          <w:color w:val="E36C0A" w:themeColor="accent6" w:themeShade="BF"/>
        </w:rPr>
        <w:t>Results are returned via online secure access within 10 to 14 calendar days of specimen receipt.</w:t>
      </w:r>
    </w:p>
    <w:p w:rsidR="009E216C" w:rsidRPr="00C6060F" w:rsidRDefault="009E216C" w:rsidP="009E216C">
      <w:pPr>
        <w:pStyle w:val="NormalWeb"/>
        <w:rPr>
          <w:color w:val="E36C0A" w:themeColor="accent6" w:themeShade="BF"/>
        </w:rPr>
      </w:pPr>
      <w:proofErr w:type="spellStart"/>
      <w:r w:rsidRPr="00C6060F">
        <w:rPr>
          <w:b/>
          <w:bCs/>
          <w:color w:val="E36C0A" w:themeColor="accent6" w:themeShade="BF"/>
        </w:rPr>
        <w:t>Onco</w:t>
      </w:r>
      <w:r w:rsidRPr="00C6060F">
        <w:rPr>
          <w:rStyle w:val="Emphasis"/>
          <w:b/>
          <w:bCs/>
          <w:color w:val="E36C0A" w:themeColor="accent6" w:themeShade="BF"/>
        </w:rPr>
        <w:t>type</w:t>
      </w:r>
      <w:proofErr w:type="spellEnd"/>
      <w:r w:rsidRPr="00C6060F">
        <w:rPr>
          <w:b/>
          <w:bCs/>
          <w:color w:val="E36C0A" w:themeColor="accent6" w:themeShade="BF"/>
        </w:rPr>
        <w:t xml:space="preserve"> DX Sample Reports</w:t>
      </w:r>
    </w:p>
    <w:p w:rsidR="009E216C" w:rsidRPr="00C6060F" w:rsidRDefault="009E216C" w:rsidP="009E216C">
      <w:pPr>
        <w:pStyle w:val="NormalWeb"/>
        <w:rPr>
          <w:color w:val="E36C0A" w:themeColor="accent6" w:themeShade="BF"/>
        </w:rPr>
      </w:pPr>
      <w:r w:rsidRPr="00C6060F">
        <w:rPr>
          <w:color w:val="E36C0A" w:themeColor="accent6" w:themeShade="BF"/>
        </w:rPr>
        <w:t xml:space="preserve">For information on </w:t>
      </w:r>
      <w:proofErr w:type="spellStart"/>
      <w:r w:rsidRPr="00C6060F">
        <w:rPr>
          <w:color w:val="E36C0A" w:themeColor="accent6" w:themeShade="BF"/>
        </w:rPr>
        <w:t>Onco</w:t>
      </w:r>
      <w:r w:rsidRPr="00C6060F">
        <w:rPr>
          <w:rStyle w:val="Emphasis"/>
          <w:color w:val="E36C0A" w:themeColor="accent6" w:themeShade="BF"/>
        </w:rPr>
        <w:t>type</w:t>
      </w:r>
      <w:proofErr w:type="spellEnd"/>
      <w:r w:rsidRPr="00C6060F">
        <w:rPr>
          <w:color w:val="E36C0A" w:themeColor="accent6" w:themeShade="BF"/>
        </w:rPr>
        <w:t xml:space="preserve"> DX results, please </w:t>
      </w:r>
      <w:hyperlink r:id="rId155" w:history="1">
        <w:r w:rsidRPr="00C6060F">
          <w:rPr>
            <w:rStyle w:val="Hyperlink"/>
            <w:color w:val="E36C0A" w:themeColor="accent6" w:themeShade="BF"/>
          </w:rPr>
          <w:t>click here</w:t>
        </w:r>
      </w:hyperlink>
      <w:r w:rsidRPr="00C6060F">
        <w:rPr>
          <w:color w:val="E36C0A" w:themeColor="accent6" w:themeShade="BF"/>
        </w:rPr>
        <w:t>.</w:t>
      </w:r>
    </w:p>
    <w:p w:rsidR="009E216C" w:rsidRDefault="009E216C" w:rsidP="009E216C">
      <w:pPr>
        <w:pStyle w:val="NormalWeb"/>
      </w:pPr>
      <w:r>
        <w:rPr>
          <w:b/>
          <w:bCs/>
        </w:rPr>
        <w:t>Sample Reports:</w:t>
      </w:r>
    </w:p>
    <w:p w:rsidR="009E216C" w:rsidRDefault="009E216C" w:rsidP="009E216C">
      <w:pPr>
        <w:pStyle w:val="NormalWeb"/>
      </w:pPr>
      <w:r>
        <w:rPr>
          <w:b/>
          <w:bCs/>
        </w:rPr>
        <w:t>Breast:</w:t>
      </w:r>
    </w:p>
    <w:p w:rsidR="009E216C" w:rsidRDefault="003178A4" w:rsidP="009E216C">
      <w:pPr>
        <w:rPr>
          <w:rStyle w:val="Hyperlink"/>
        </w:rPr>
      </w:pPr>
      <w:r>
        <w:fldChar w:fldCharType="begin"/>
      </w:r>
      <w:r w:rsidR="009E216C">
        <w:instrText xml:space="preserve"> HYPERLINK "https://online.genomichealth.com/pdfs/Node%20Negative%20SAMPLE.pdf" \t "_blank" </w:instrText>
      </w:r>
      <w:r>
        <w:fldChar w:fldCharType="separate"/>
      </w:r>
      <w:r w:rsidR="00AB45D6">
        <w:rPr>
          <w:noProof/>
          <w:color w:val="0000FF"/>
        </w:rPr>
        <w:drawing>
          <wp:inline distT="0" distB="0" distL="0" distR="0" wp14:anchorId="2E318FA7" wp14:editId="3E60BBC1">
            <wp:extent cx="349885" cy="349885"/>
            <wp:effectExtent l="19050" t="0" r="0" b="0"/>
            <wp:docPr id="73" name="Picture 20" descr="https://online.genomichealth.com/images/pdf.gif">
              <a:hlinkClick xmlns:a="http://schemas.openxmlformats.org/drawingml/2006/main" r:id="rId15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online.genomichealth.com/images/pdf.gif"/>
                    <pic:cNvPicPr>
                      <a:picLocks noChangeAspect="1" noChangeArrowheads="1"/>
                    </pic:cNvPicPr>
                  </pic:nvPicPr>
                  <pic:blipFill>
                    <a:blip r:embed="rId157" cstate="print"/>
                    <a:srcRect/>
                    <a:stretch>
                      <a:fillRect/>
                    </a:stretch>
                  </pic:blipFill>
                  <pic:spPr bwMode="auto">
                    <a:xfrm>
                      <a:off x="0" y="0"/>
                      <a:ext cx="349885" cy="349885"/>
                    </a:xfrm>
                    <a:prstGeom prst="rect">
                      <a:avLst/>
                    </a:prstGeom>
                    <a:noFill/>
                    <a:ln w="9525">
                      <a:noFill/>
                      <a:miter lim="800000"/>
                      <a:headEnd/>
                      <a:tailEnd/>
                    </a:ln>
                  </pic:spPr>
                </pic:pic>
              </a:graphicData>
            </a:graphic>
          </wp:inline>
        </w:drawing>
      </w:r>
    </w:p>
    <w:p w:rsidR="009E216C" w:rsidRDefault="009E216C" w:rsidP="009E216C">
      <w:pPr>
        <w:pStyle w:val="NormalWeb"/>
      </w:pPr>
      <w:r>
        <w:rPr>
          <w:color w:val="0000FF"/>
          <w:u w:val="single"/>
        </w:rPr>
        <w:t>Node Negative Sample Report.pdf (</w:t>
      </w:r>
      <w:r w:rsidR="0001521E">
        <w:rPr>
          <w:color w:val="0000FF"/>
          <w:u w:val="single"/>
        </w:rPr>
        <w:t>723</w:t>
      </w:r>
      <w:r>
        <w:rPr>
          <w:color w:val="0000FF"/>
          <w:u w:val="single"/>
        </w:rPr>
        <w:t xml:space="preserve"> KB)</w:t>
      </w:r>
    </w:p>
    <w:p w:rsidR="009E216C" w:rsidRDefault="003178A4" w:rsidP="009E216C">
      <w:r>
        <w:fldChar w:fldCharType="end"/>
      </w:r>
    </w:p>
    <w:p w:rsidR="009E216C" w:rsidRDefault="003178A4" w:rsidP="009E216C">
      <w:pPr>
        <w:rPr>
          <w:rStyle w:val="Hyperlink"/>
        </w:rPr>
      </w:pPr>
      <w:r>
        <w:fldChar w:fldCharType="begin"/>
      </w:r>
      <w:r w:rsidR="009E216C">
        <w:instrText xml:space="preserve"> HYPERLINK "https://online.genomichealth.com/pdfs/Node%20Positive%20SAMPLE.pdf" \t "_blank" </w:instrText>
      </w:r>
      <w:r>
        <w:fldChar w:fldCharType="separate"/>
      </w:r>
      <w:r w:rsidR="00AB45D6">
        <w:rPr>
          <w:noProof/>
          <w:color w:val="0000FF"/>
        </w:rPr>
        <w:drawing>
          <wp:inline distT="0" distB="0" distL="0" distR="0" wp14:anchorId="200FBCE6" wp14:editId="16CE789B">
            <wp:extent cx="349885" cy="349885"/>
            <wp:effectExtent l="19050" t="0" r="0" b="0"/>
            <wp:docPr id="75" name="Picture 21" descr="https://online.genomichealth.com/images/pdf.gif">
              <a:hlinkClick xmlns:a="http://schemas.openxmlformats.org/drawingml/2006/main" r:id="rId15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nline.genomichealth.com/images/pdf.gif"/>
                    <pic:cNvPicPr>
                      <a:picLocks noChangeAspect="1" noChangeArrowheads="1"/>
                    </pic:cNvPicPr>
                  </pic:nvPicPr>
                  <pic:blipFill>
                    <a:blip r:embed="rId157" cstate="print"/>
                    <a:srcRect/>
                    <a:stretch>
                      <a:fillRect/>
                    </a:stretch>
                  </pic:blipFill>
                  <pic:spPr bwMode="auto">
                    <a:xfrm>
                      <a:off x="0" y="0"/>
                      <a:ext cx="349885" cy="349885"/>
                    </a:xfrm>
                    <a:prstGeom prst="rect">
                      <a:avLst/>
                    </a:prstGeom>
                    <a:noFill/>
                    <a:ln w="9525">
                      <a:noFill/>
                      <a:miter lim="800000"/>
                      <a:headEnd/>
                      <a:tailEnd/>
                    </a:ln>
                  </pic:spPr>
                </pic:pic>
              </a:graphicData>
            </a:graphic>
          </wp:inline>
        </w:drawing>
      </w:r>
    </w:p>
    <w:p w:rsidR="009E216C" w:rsidRDefault="009E216C" w:rsidP="009E216C">
      <w:pPr>
        <w:pStyle w:val="NormalWeb"/>
      </w:pPr>
      <w:r>
        <w:rPr>
          <w:color w:val="0000FF"/>
          <w:u w:val="single"/>
        </w:rPr>
        <w:t>Node Positive Sample Report.pdf (</w:t>
      </w:r>
      <w:r w:rsidR="0001521E">
        <w:rPr>
          <w:color w:val="0000FF"/>
          <w:u w:val="single"/>
        </w:rPr>
        <w:t xml:space="preserve">848 </w:t>
      </w:r>
      <w:r>
        <w:rPr>
          <w:color w:val="0000FF"/>
          <w:u w:val="single"/>
        </w:rPr>
        <w:t>KB)</w:t>
      </w:r>
    </w:p>
    <w:p w:rsidR="009E216C" w:rsidRPr="006F1A09" w:rsidRDefault="003178A4" w:rsidP="006F1A09">
      <w:pPr>
        <w:pStyle w:val="Body3"/>
        <w:ind w:left="0"/>
      </w:pPr>
      <w:r>
        <w:fldChar w:fldCharType="end"/>
      </w:r>
      <w:r w:rsidR="009E216C" w:rsidRPr="00F505B8">
        <w:rPr>
          <w:b/>
          <w:sz w:val="24"/>
          <w:szCs w:val="24"/>
        </w:rPr>
        <w:t>Colon:</w:t>
      </w:r>
    </w:p>
    <w:p w:rsidR="009E216C" w:rsidRDefault="00AB45D6" w:rsidP="009E216C">
      <w:pPr>
        <w:pStyle w:val="Body3"/>
        <w:ind w:left="0"/>
        <w:rPr>
          <w:b/>
          <w:sz w:val="24"/>
          <w:szCs w:val="24"/>
        </w:rPr>
      </w:pPr>
      <w:r>
        <w:rPr>
          <w:b/>
          <w:noProof/>
          <w:sz w:val="24"/>
          <w:szCs w:val="24"/>
        </w:rPr>
        <w:drawing>
          <wp:inline distT="0" distB="0" distL="0" distR="0" wp14:anchorId="09F59CDE" wp14:editId="2E8F99DC">
            <wp:extent cx="351155" cy="351155"/>
            <wp:effectExtent l="19050" t="0" r="0" b="0"/>
            <wp:docPr id="79" name="Picture 22" descr="https://online.genomichealth.com/images/pdf.gif">
              <a:hlinkClick xmlns:a="http://schemas.openxmlformats.org/drawingml/2006/main" r:id="rId15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nline.genomichealth.com/images/pdf.gif">
                      <a:hlinkClick r:id="rId159" tgtFrame="_blank"/>
                    </pic:cNvPr>
                    <pic:cNvPicPr>
                      <a:picLocks noChangeAspect="1" noChangeArrowheads="1"/>
                    </pic:cNvPicPr>
                  </pic:nvPicPr>
                  <pic:blipFill>
                    <a:blip r:embed="rId160" cstate="print"/>
                    <a:srcRect/>
                    <a:stretch>
                      <a:fillRect/>
                    </a:stretch>
                  </pic:blipFill>
                  <pic:spPr bwMode="auto">
                    <a:xfrm>
                      <a:off x="0" y="0"/>
                      <a:ext cx="351155" cy="351155"/>
                    </a:xfrm>
                    <a:prstGeom prst="rect">
                      <a:avLst/>
                    </a:prstGeom>
                    <a:noFill/>
                    <a:ln w="9525">
                      <a:noFill/>
                      <a:miter lim="800000"/>
                      <a:headEnd/>
                      <a:tailEnd/>
                    </a:ln>
                  </pic:spPr>
                </pic:pic>
              </a:graphicData>
            </a:graphic>
          </wp:inline>
        </w:drawing>
      </w:r>
    </w:p>
    <w:p w:rsidR="00BE6A63" w:rsidRDefault="00C93F83" w:rsidP="00BE6A63">
      <w:pPr>
        <w:pStyle w:val="Body3"/>
        <w:ind w:left="0"/>
      </w:pPr>
      <w:hyperlink r:id="rId161" w:history="1">
        <w:r w:rsidR="009E216C" w:rsidRPr="0060154D">
          <w:rPr>
            <w:rStyle w:val="Hyperlink"/>
            <w:b/>
            <w:sz w:val="24"/>
            <w:szCs w:val="24"/>
          </w:rPr>
          <w:t>https://online.genomichealth.com/pdfs/Colon%20Report%20SAMPLE.pdf</w:t>
        </w:r>
      </w:hyperlink>
    </w:p>
    <w:p w:rsidR="0001521E" w:rsidRDefault="009C55A3" w:rsidP="00BE6A63">
      <w:pPr>
        <w:pStyle w:val="Body3"/>
        <w:ind w:left="0"/>
        <w:rPr>
          <w:sz w:val="24"/>
        </w:rPr>
      </w:pPr>
      <w:r w:rsidRPr="009C55A3">
        <w:rPr>
          <w:sz w:val="24"/>
          <w:szCs w:val="24"/>
        </w:rPr>
        <w:t>Colon Sample Report.pdf (524 KB)</w:t>
      </w:r>
    </w:p>
    <w:p w:rsidR="0009492F" w:rsidRPr="0001521E" w:rsidRDefault="0009492F" w:rsidP="00BE6A63">
      <w:pPr>
        <w:pStyle w:val="Body3"/>
        <w:ind w:left="0"/>
        <w:rPr>
          <w:ins w:id="2283" w:author="sadams" w:date="2011-05-09T13:43:00Z"/>
          <w:b/>
          <w:sz w:val="24"/>
          <w:szCs w:val="24"/>
        </w:rPr>
      </w:pPr>
    </w:p>
    <w:p w:rsidR="0027299B" w:rsidRPr="0044061C" w:rsidRDefault="0009492F" w:rsidP="0009492F">
      <w:pPr>
        <w:pStyle w:val="Body3"/>
        <w:ind w:left="0"/>
        <w:rPr>
          <w:ins w:id="2284" w:author="sadams" w:date="2011-05-09T13:43:00Z"/>
          <w:sz w:val="24"/>
          <w:szCs w:val="24"/>
        </w:rPr>
      </w:pPr>
      <w:ins w:id="2285" w:author="sadams" w:date="2011-05-09T13:43:00Z">
        <w:r>
          <w:rPr>
            <w:sz w:val="24"/>
            <w:szCs w:val="24"/>
          </w:rPr>
          <w:t>Include an MMR</w:t>
        </w:r>
      </w:ins>
      <w:ins w:id="2286" w:author="Stephen Adams" w:date="2011-07-12T10:23:00Z">
        <w:r w:rsidR="00DD18C2">
          <w:rPr>
            <w:sz w:val="24"/>
            <w:szCs w:val="24"/>
          </w:rPr>
          <w:t xml:space="preserve"> alone, MMR sequential</w:t>
        </w:r>
      </w:ins>
      <w:ins w:id="2287" w:author="Stephen Adams" w:date="2011-07-11T16:43:00Z">
        <w:r w:rsidR="004B60D2">
          <w:rPr>
            <w:sz w:val="24"/>
            <w:szCs w:val="24"/>
          </w:rPr>
          <w:t xml:space="preserve"> &amp; DCIS </w:t>
        </w:r>
      </w:ins>
      <w:ins w:id="2288" w:author="sadams" w:date="2011-05-09T13:43:00Z">
        <w:r>
          <w:rPr>
            <w:sz w:val="24"/>
            <w:szCs w:val="24"/>
          </w:rPr>
          <w:t>report when available.</w:t>
        </w:r>
      </w:ins>
    </w:p>
    <w:p w:rsidR="009E216C" w:rsidRPr="00245E6B" w:rsidRDefault="009E216C" w:rsidP="009E216C">
      <w:pPr>
        <w:pStyle w:val="Heading2"/>
        <w:numPr>
          <w:ilvl w:val="0"/>
          <w:numId w:val="0"/>
        </w:numPr>
        <w:rPr>
          <w:color w:val="E36C0A" w:themeColor="accent6" w:themeShade="BF"/>
        </w:rPr>
      </w:pPr>
      <w:bookmarkStart w:id="2289" w:name="_Toc292202366"/>
      <w:bookmarkStart w:id="2290" w:name="_Toc303757610"/>
      <w:r w:rsidRPr="00245E6B">
        <w:rPr>
          <w:color w:val="E36C0A" w:themeColor="accent6" w:themeShade="BF"/>
        </w:rPr>
        <w:t>Order Supplies/Questions</w:t>
      </w:r>
      <w:bookmarkEnd w:id="2289"/>
      <w:bookmarkEnd w:id="2290"/>
    </w:p>
    <w:p w:rsidR="009E216C" w:rsidRPr="00245E6B" w:rsidRDefault="009E216C" w:rsidP="009E216C">
      <w:pPr>
        <w:pStyle w:val="NormalWeb"/>
        <w:rPr>
          <w:color w:val="E36C0A" w:themeColor="accent6" w:themeShade="BF"/>
        </w:rPr>
      </w:pPr>
      <w:r w:rsidRPr="00245E6B">
        <w:rPr>
          <w:color w:val="E36C0A" w:themeColor="accent6" w:themeShade="BF"/>
        </w:rPr>
        <w:t xml:space="preserve">Please contact Customer Service for any additional questions you may have when completing your patient’s </w:t>
      </w:r>
      <w:proofErr w:type="spellStart"/>
      <w:r w:rsidRPr="00245E6B">
        <w:rPr>
          <w:color w:val="E36C0A" w:themeColor="accent6" w:themeShade="BF"/>
        </w:rPr>
        <w:t>Onco</w:t>
      </w:r>
      <w:r w:rsidRPr="00245E6B">
        <w:rPr>
          <w:rStyle w:val="Emphasis"/>
          <w:color w:val="E36C0A" w:themeColor="accent6" w:themeShade="BF"/>
        </w:rPr>
        <w:t>type</w:t>
      </w:r>
      <w:proofErr w:type="spellEnd"/>
      <w:r w:rsidRPr="00245E6B">
        <w:rPr>
          <w:color w:val="E36C0A" w:themeColor="accent6" w:themeShade="BF"/>
        </w:rPr>
        <w:t xml:space="preserve"> DX order</w:t>
      </w:r>
      <w:r w:rsidR="00C6060F" w:rsidRPr="00245E6B">
        <w:rPr>
          <w:color w:val="E36C0A" w:themeColor="accent6" w:themeShade="BF"/>
        </w:rPr>
        <w:t>.</w:t>
      </w:r>
    </w:p>
    <w:p w:rsidR="004B2E8A" w:rsidRPr="004253D2" w:rsidRDefault="004B2E8A" w:rsidP="004B2E8A">
      <w:pPr>
        <w:pStyle w:val="Heading2"/>
      </w:pPr>
      <w:bookmarkStart w:id="2291" w:name="_Toc292202367"/>
      <w:bookmarkStart w:id="2292" w:name="_Toc303757611"/>
      <w:bookmarkStart w:id="2293" w:name="_Toc271864555"/>
      <w:bookmarkEnd w:id="1609"/>
      <w:r w:rsidRPr="004253D2">
        <w:t>How to Submit a Specimen</w:t>
      </w:r>
      <w:bookmarkEnd w:id="2291"/>
      <w:bookmarkEnd w:id="2292"/>
    </w:p>
    <w:p w:rsidR="004B2E8A" w:rsidRPr="00C6060F" w:rsidRDefault="004B2E8A" w:rsidP="00AB2726">
      <w:pPr>
        <w:pStyle w:val="NormalWeb"/>
        <w:rPr>
          <w:color w:val="E36C0A" w:themeColor="accent6" w:themeShade="BF"/>
        </w:rPr>
      </w:pPr>
      <w:r w:rsidRPr="00C6060F">
        <w:rPr>
          <w:color w:val="E36C0A" w:themeColor="accent6" w:themeShade="BF"/>
        </w:rPr>
        <w:t xml:space="preserve">The tumor analysis requires </w:t>
      </w:r>
      <w:ins w:id="2294" w:author="Stephen Adams" w:date="2011-07-28T11:16:00Z">
        <w:r w:rsidR="00AB2726">
          <w:rPr>
            <w:color w:val="E36C0A" w:themeColor="accent6" w:themeShade="BF"/>
          </w:rPr>
          <w:t xml:space="preserve">one fixed paraffin embedded tumor block </w:t>
        </w:r>
      </w:ins>
      <w:ins w:id="2295" w:author="Stephen Adams" w:date="2011-07-28T11:17:00Z">
        <w:r w:rsidR="00AB2726">
          <w:rPr>
            <w:color w:val="E36C0A" w:themeColor="accent6" w:themeShade="BF"/>
          </w:rPr>
          <w:t>(</w:t>
        </w:r>
      </w:ins>
      <w:r w:rsidR="0001521E" w:rsidRPr="00C6060F">
        <w:rPr>
          <w:color w:val="E36C0A" w:themeColor="accent6" w:themeShade="BF"/>
        </w:rPr>
        <w:t xml:space="preserve">neutral buffered </w:t>
      </w:r>
      <w:proofErr w:type="spellStart"/>
      <w:r w:rsidRPr="00C6060F">
        <w:rPr>
          <w:color w:val="E36C0A" w:themeColor="accent6" w:themeShade="BF"/>
        </w:rPr>
        <w:t>formalin</w:t>
      </w:r>
      <w:del w:id="2296" w:author="Stephen Adams" w:date="2011-07-28T10:57:00Z">
        <w:r w:rsidRPr="00C6060F" w:rsidDel="00703254">
          <w:rPr>
            <w:color w:val="E36C0A" w:themeColor="accent6" w:themeShade="BF"/>
          </w:rPr>
          <w:delText>-</w:delText>
        </w:r>
      </w:del>
      <w:ins w:id="2297" w:author="Stephen Adams" w:date="2011-07-28T11:17:00Z">
        <w:r w:rsidR="00AB2726">
          <w:rPr>
            <w:color w:val="E36C0A" w:themeColor="accent6" w:themeShade="BF"/>
          </w:rPr>
          <w:t>is</w:t>
        </w:r>
        <w:proofErr w:type="spellEnd"/>
        <w:r w:rsidR="00AB2726">
          <w:rPr>
            <w:color w:val="E36C0A" w:themeColor="accent6" w:themeShade="BF"/>
          </w:rPr>
          <w:t xml:space="preserve"> the </w:t>
        </w:r>
      </w:ins>
      <w:ins w:id="2298" w:author="Stephen Adams" w:date="2011-07-28T11:18:00Z">
        <w:r w:rsidR="00AB2726">
          <w:rPr>
            <w:color w:val="E36C0A" w:themeColor="accent6" w:themeShade="BF"/>
          </w:rPr>
          <w:t>preferred fixative)</w:t>
        </w:r>
      </w:ins>
      <w:r w:rsidRPr="00C6060F">
        <w:rPr>
          <w:color w:val="E36C0A" w:themeColor="accent6" w:themeShade="BF"/>
        </w:rPr>
        <w:t xml:space="preserve">. Results of the </w:t>
      </w:r>
      <w:proofErr w:type="spellStart"/>
      <w:r w:rsidRPr="00C6060F">
        <w:rPr>
          <w:color w:val="E36C0A" w:themeColor="accent6" w:themeShade="BF"/>
        </w:rPr>
        <w:t>Onco</w:t>
      </w:r>
      <w:r w:rsidRPr="00C6060F">
        <w:rPr>
          <w:rStyle w:val="Emphasis"/>
          <w:color w:val="E36C0A" w:themeColor="accent6" w:themeShade="BF"/>
        </w:rPr>
        <w:t>type</w:t>
      </w:r>
      <w:proofErr w:type="spellEnd"/>
      <w:r w:rsidRPr="00C6060F">
        <w:rPr>
          <w:color w:val="E36C0A" w:themeColor="accent6" w:themeShade="BF"/>
        </w:rPr>
        <w:t xml:space="preserve"> DX</w:t>
      </w:r>
      <w:r w:rsidRPr="00C6060F">
        <w:rPr>
          <w:color w:val="E36C0A" w:themeColor="accent6" w:themeShade="BF"/>
          <w:vertAlign w:val="superscript"/>
        </w:rPr>
        <w:t>®</w:t>
      </w:r>
      <w:r w:rsidRPr="00C6060F">
        <w:rPr>
          <w:color w:val="E36C0A" w:themeColor="accent6" w:themeShade="BF"/>
        </w:rPr>
        <w:t xml:space="preserve"> assay are available within </w:t>
      </w:r>
      <w:del w:id="2299" w:author="Stephen Adams" w:date="2011-07-11T16:43:00Z">
        <w:r w:rsidRPr="00C6060F" w:rsidDel="004B60D2">
          <w:rPr>
            <w:color w:val="E36C0A" w:themeColor="accent6" w:themeShade="BF"/>
          </w:rPr>
          <w:delText xml:space="preserve">10 </w:delText>
        </w:r>
      </w:del>
      <w:ins w:id="2300" w:author="Stephen Adams" w:date="2011-07-11T16:43:00Z">
        <w:r w:rsidR="004B60D2">
          <w:rPr>
            <w:color w:val="E36C0A" w:themeColor="accent6" w:themeShade="BF"/>
          </w:rPr>
          <w:t>7</w:t>
        </w:r>
        <w:r w:rsidR="004B60D2" w:rsidRPr="00C6060F">
          <w:rPr>
            <w:color w:val="E36C0A" w:themeColor="accent6" w:themeShade="BF"/>
          </w:rPr>
          <w:t xml:space="preserve"> </w:t>
        </w:r>
      </w:ins>
      <w:r w:rsidRPr="00C6060F">
        <w:rPr>
          <w:color w:val="E36C0A" w:themeColor="accent6" w:themeShade="BF"/>
        </w:rPr>
        <w:lastRenderedPageBreak/>
        <w:t xml:space="preserve">to </w:t>
      </w:r>
      <w:del w:id="2301" w:author="Stephen Adams" w:date="2011-07-11T16:43:00Z">
        <w:r w:rsidRPr="00C6060F" w:rsidDel="004B60D2">
          <w:rPr>
            <w:color w:val="E36C0A" w:themeColor="accent6" w:themeShade="BF"/>
          </w:rPr>
          <w:delText xml:space="preserve">14 </w:delText>
        </w:r>
      </w:del>
      <w:ins w:id="2302" w:author="Stephen Adams" w:date="2011-07-11T16:43:00Z">
        <w:r w:rsidR="004B60D2">
          <w:rPr>
            <w:color w:val="E36C0A" w:themeColor="accent6" w:themeShade="BF"/>
          </w:rPr>
          <w:t>10</w:t>
        </w:r>
        <w:r w:rsidR="004B60D2" w:rsidRPr="00C6060F">
          <w:rPr>
            <w:color w:val="E36C0A" w:themeColor="accent6" w:themeShade="BF"/>
          </w:rPr>
          <w:t xml:space="preserve"> </w:t>
        </w:r>
      </w:ins>
      <w:r w:rsidRPr="00C6060F">
        <w:rPr>
          <w:color w:val="E36C0A" w:themeColor="accent6" w:themeShade="BF"/>
        </w:rPr>
        <w:t xml:space="preserve">days from the date the tumor sample is received at Genomic Health. You will need to 1) complete an </w:t>
      </w:r>
      <w:hyperlink r:id="rId162" w:history="1">
        <w:r w:rsidRPr="00C6060F">
          <w:rPr>
            <w:rStyle w:val="Hyperlink"/>
            <w:color w:val="E36C0A" w:themeColor="accent6" w:themeShade="BF"/>
          </w:rPr>
          <w:t>order for your patient</w:t>
        </w:r>
      </w:hyperlink>
      <w:r w:rsidRPr="00C6060F">
        <w:rPr>
          <w:color w:val="E36C0A" w:themeColor="accent6" w:themeShade="BF"/>
        </w:rPr>
        <w:t xml:space="preserve">, 2) have </w:t>
      </w:r>
      <w:proofErr w:type="gramStart"/>
      <w:r w:rsidRPr="00C6060F">
        <w:rPr>
          <w:color w:val="E36C0A" w:themeColor="accent6" w:themeShade="BF"/>
        </w:rPr>
        <w:t>a</w:t>
      </w:r>
      <w:proofErr w:type="gramEnd"/>
      <w:r w:rsidRPr="00C6060F">
        <w:rPr>
          <w:color w:val="E36C0A" w:themeColor="accent6" w:themeShade="BF"/>
        </w:rPr>
        <w:t xml:space="preserve"> </w:t>
      </w:r>
      <w:hyperlink r:id="rId163" w:anchor="4" w:history="1">
        <w:proofErr w:type="spellStart"/>
        <w:r w:rsidRPr="00C6060F">
          <w:rPr>
            <w:rStyle w:val="Hyperlink"/>
            <w:color w:val="E36C0A" w:themeColor="accent6" w:themeShade="BF"/>
          </w:rPr>
          <w:t>Onco</w:t>
        </w:r>
        <w:r w:rsidRPr="00C6060F">
          <w:rPr>
            <w:rStyle w:val="Emphasis"/>
            <w:color w:val="E36C0A" w:themeColor="accent6" w:themeShade="BF"/>
            <w:u w:val="single"/>
          </w:rPr>
          <w:t>type</w:t>
        </w:r>
        <w:proofErr w:type="spellEnd"/>
        <w:r w:rsidRPr="00C6060F">
          <w:rPr>
            <w:rStyle w:val="Hyperlink"/>
            <w:color w:val="E36C0A" w:themeColor="accent6" w:themeShade="BF"/>
          </w:rPr>
          <w:t xml:space="preserve"> DX Specimen Collection and Transportation Kit</w:t>
        </w:r>
      </w:hyperlink>
      <w:r w:rsidRPr="00C6060F">
        <w:rPr>
          <w:color w:val="E36C0A" w:themeColor="accent6" w:themeShade="BF"/>
        </w:rPr>
        <w:t xml:space="preserve"> on hand, and 3) </w:t>
      </w:r>
      <w:hyperlink r:id="rId164" w:anchor="2" w:history="1">
        <w:r w:rsidRPr="00C6060F">
          <w:rPr>
            <w:rStyle w:val="Hyperlink"/>
            <w:color w:val="E36C0A" w:themeColor="accent6" w:themeShade="BF"/>
          </w:rPr>
          <w:t>prepare and submit the specimen</w:t>
        </w:r>
      </w:hyperlink>
      <w:r w:rsidRPr="00C6060F">
        <w:rPr>
          <w:color w:val="E36C0A" w:themeColor="accent6" w:themeShade="BF"/>
        </w:rPr>
        <w:t>. To prepare the specimen for submission, please see the information below:</w:t>
      </w:r>
    </w:p>
    <w:p w:rsidR="004B2E8A" w:rsidRPr="00C6060F" w:rsidRDefault="00C93F83" w:rsidP="00A26A93">
      <w:pPr>
        <w:numPr>
          <w:ilvl w:val="0"/>
          <w:numId w:val="36"/>
        </w:numPr>
        <w:spacing w:before="100" w:beforeAutospacing="1" w:after="100" w:afterAutospacing="1"/>
        <w:rPr>
          <w:color w:val="E36C0A" w:themeColor="accent6" w:themeShade="BF"/>
        </w:rPr>
      </w:pPr>
      <w:hyperlink r:id="rId165" w:anchor="1" w:history="1">
        <w:proofErr w:type="spellStart"/>
        <w:r w:rsidR="004B2E8A" w:rsidRPr="00C6060F">
          <w:rPr>
            <w:rStyle w:val="Hyperlink"/>
            <w:color w:val="E36C0A" w:themeColor="accent6" w:themeShade="BF"/>
          </w:rPr>
          <w:t>Onco</w:t>
        </w:r>
        <w:r w:rsidR="004B2E8A" w:rsidRPr="00C6060F">
          <w:rPr>
            <w:rStyle w:val="Emphasis"/>
            <w:color w:val="E36C0A" w:themeColor="accent6" w:themeShade="BF"/>
            <w:u w:val="single"/>
          </w:rPr>
          <w:t>type</w:t>
        </w:r>
        <w:proofErr w:type="spellEnd"/>
        <w:r w:rsidR="004B2E8A" w:rsidRPr="00C6060F">
          <w:rPr>
            <w:rStyle w:val="Hyperlink"/>
            <w:color w:val="E36C0A" w:themeColor="accent6" w:themeShade="BF"/>
          </w:rPr>
          <w:t xml:space="preserve"> DX Specimen Types</w:t>
        </w:r>
      </w:hyperlink>
      <w:r w:rsidR="004B2E8A" w:rsidRPr="00C6060F">
        <w:rPr>
          <w:color w:val="E36C0A" w:themeColor="accent6" w:themeShade="BF"/>
        </w:rPr>
        <w:t xml:space="preserve"> </w:t>
      </w:r>
    </w:p>
    <w:p w:rsidR="004B2E8A" w:rsidRPr="00C6060F" w:rsidRDefault="00C93F83" w:rsidP="00A26A93">
      <w:pPr>
        <w:numPr>
          <w:ilvl w:val="0"/>
          <w:numId w:val="36"/>
        </w:numPr>
        <w:spacing w:before="100" w:beforeAutospacing="1" w:after="100" w:afterAutospacing="1"/>
        <w:rPr>
          <w:color w:val="E36C0A" w:themeColor="accent6" w:themeShade="BF"/>
        </w:rPr>
      </w:pPr>
      <w:hyperlink r:id="rId166" w:anchor="2" w:history="1">
        <w:proofErr w:type="spellStart"/>
        <w:r w:rsidR="004B2E8A" w:rsidRPr="00C6060F">
          <w:rPr>
            <w:rStyle w:val="Hyperlink"/>
            <w:color w:val="E36C0A" w:themeColor="accent6" w:themeShade="BF"/>
          </w:rPr>
          <w:t>Onco</w:t>
        </w:r>
        <w:r w:rsidR="004B2E8A" w:rsidRPr="00C6060F">
          <w:rPr>
            <w:rStyle w:val="Emphasis"/>
            <w:color w:val="E36C0A" w:themeColor="accent6" w:themeShade="BF"/>
            <w:u w:val="single"/>
          </w:rPr>
          <w:t>type</w:t>
        </w:r>
        <w:proofErr w:type="spellEnd"/>
        <w:r w:rsidR="004B2E8A" w:rsidRPr="00C6060F">
          <w:rPr>
            <w:rStyle w:val="Hyperlink"/>
            <w:color w:val="E36C0A" w:themeColor="accent6" w:themeShade="BF"/>
          </w:rPr>
          <w:t xml:space="preserve"> DX Specimen Preparation Instructions</w:t>
        </w:r>
      </w:hyperlink>
      <w:r w:rsidR="004B2E8A" w:rsidRPr="00C6060F">
        <w:rPr>
          <w:color w:val="E36C0A" w:themeColor="accent6" w:themeShade="BF"/>
        </w:rPr>
        <w:t xml:space="preserve"> </w:t>
      </w:r>
    </w:p>
    <w:p w:rsidR="004B2E8A" w:rsidRDefault="00C93F83" w:rsidP="00281090">
      <w:pPr>
        <w:numPr>
          <w:ilvl w:val="0"/>
          <w:numId w:val="36"/>
        </w:numPr>
        <w:spacing w:before="100" w:beforeAutospacing="1" w:after="100" w:afterAutospacing="1"/>
        <w:rPr>
          <w:color w:val="E36C0A" w:themeColor="accent6" w:themeShade="BF"/>
        </w:rPr>
      </w:pPr>
      <w:hyperlink r:id="rId167" w:anchor="3" w:history="1">
        <w:proofErr w:type="spellStart"/>
        <w:r w:rsidR="004B2E8A" w:rsidRPr="00C6060F">
          <w:rPr>
            <w:rStyle w:val="Hyperlink"/>
            <w:color w:val="E36C0A" w:themeColor="accent6" w:themeShade="BF"/>
          </w:rPr>
          <w:t>Onco</w:t>
        </w:r>
        <w:r w:rsidR="004B2E8A" w:rsidRPr="00C6060F">
          <w:rPr>
            <w:rStyle w:val="Emphasis"/>
            <w:color w:val="E36C0A" w:themeColor="accent6" w:themeShade="BF"/>
            <w:u w:val="single"/>
          </w:rPr>
          <w:t>type</w:t>
        </w:r>
        <w:proofErr w:type="spellEnd"/>
        <w:r w:rsidR="004B2E8A" w:rsidRPr="00C6060F">
          <w:rPr>
            <w:rStyle w:val="Hyperlink"/>
            <w:color w:val="E36C0A" w:themeColor="accent6" w:themeShade="BF"/>
          </w:rPr>
          <w:t xml:space="preserve"> DX Specimen Collection and Transportation Kit Box</w:t>
        </w:r>
      </w:hyperlink>
      <w:r w:rsidR="004B2E8A" w:rsidRPr="00C6060F">
        <w:rPr>
          <w:color w:val="E36C0A" w:themeColor="accent6" w:themeShade="BF"/>
        </w:rPr>
        <w:t xml:space="preserve"> </w:t>
      </w:r>
      <w:r w:rsidR="004B2E8A" w:rsidRPr="00281090">
        <w:rPr>
          <w:color w:val="E36C0A" w:themeColor="accent6" w:themeShade="BF"/>
        </w:rPr>
        <w:t xml:space="preserve"> </w:t>
      </w:r>
    </w:p>
    <w:p w:rsidR="006D14D8" w:rsidRPr="00281090" w:rsidRDefault="006D14D8" w:rsidP="00281090">
      <w:pPr>
        <w:numPr>
          <w:ilvl w:val="0"/>
          <w:numId w:val="36"/>
        </w:numPr>
        <w:spacing w:before="100" w:beforeAutospacing="1" w:after="100" w:afterAutospacing="1"/>
        <w:rPr>
          <w:color w:val="E36C0A" w:themeColor="accent6" w:themeShade="BF"/>
        </w:rPr>
      </w:pPr>
      <w:r>
        <w:rPr>
          <w:color w:val="E36C0A" w:themeColor="accent6" w:themeShade="BF"/>
        </w:rPr>
        <w:t>Materials and Equipment</w:t>
      </w:r>
    </w:p>
    <w:p w:rsidR="004B2E8A" w:rsidRPr="000F19E9" w:rsidRDefault="004B2E8A" w:rsidP="000F19E9">
      <w:pPr>
        <w:pStyle w:val="Heading3"/>
      </w:pPr>
      <w:bookmarkStart w:id="2303" w:name="_Toc292202368"/>
      <w:bookmarkStart w:id="2304" w:name="_Toc303757612"/>
      <w:proofErr w:type="spellStart"/>
      <w:r w:rsidRPr="000F19E9">
        <w:t>Onco</w:t>
      </w:r>
      <w:r w:rsidRPr="000F19E9">
        <w:rPr>
          <w:rStyle w:val="Emphasis"/>
          <w:iCs w:val="0"/>
        </w:rPr>
        <w:t>type</w:t>
      </w:r>
      <w:proofErr w:type="spellEnd"/>
      <w:r w:rsidRPr="000F19E9">
        <w:t xml:space="preserve"> DX Specimen Types</w:t>
      </w:r>
      <w:bookmarkEnd w:id="2303"/>
      <w:bookmarkEnd w:id="2304"/>
    </w:p>
    <w:p w:rsidR="004B2E8A" w:rsidRPr="005D00AE" w:rsidRDefault="004B2E8A" w:rsidP="004B2E8A">
      <w:pPr>
        <w:pStyle w:val="NormalWeb"/>
        <w:rPr>
          <w:color w:val="E36C0A" w:themeColor="accent6" w:themeShade="BF"/>
        </w:rPr>
      </w:pPr>
      <w:r w:rsidRPr="005D00AE">
        <w:rPr>
          <w:color w:val="E36C0A" w:themeColor="accent6" w:themeShade="BF"/>
        </w:rPr>
        <w:t xml:space="preserve">Genomic Health requires </w:t>
      </w:r>
      <w:r w:rsidRPr="005D00AE">
        <w:rPr>
          <w:b/>
          <w:bCs/>
          <w:color w:val="E36C0A" w:themeColor="accent6" w:themeShade="BF"/>
        </w:rPr>
        <w:t>ONE</w:t>
      </w:r>
      <w:r w:rsidRPr="005D00AE">
        <w:rPr>
          <w:color w:val="E36C0A" w:themeColor="accent6" w:themeShade="BF"/>
        </w:rPr>
        <w:t xml:space="preserve"> of the following specimen types:</w:t>
      </w:r>
    </w:p>
    <w:p w:rsidR="004B2E8A" w:rsidRDefault="004B2E8A" w:rsidP="004B2E8A">
      <w:pPr>
        <w:pStyle w:val="NormalWeb"/>
      </w:pPr>
      <w: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89"/>
        <w:gridCol w:w="394"/>
        <w:gridCol w:w="5577"/>
      </w:tblGrid>
      <w:tr w:rsidR="00AB2726" w:rsidRPr="005D00AE" w:rsidTr="004B2E8A">
        <w:trPr>
          <w:tblCellSpacing w:w="15" w:type="dxa"/>
        </w:trPr>
        <w:tc>
          <w:tcPr>
            <w:tcW w:w="0" w:type="auto"/>
            <w:vAlign w:val="center"/>
            <w:hideMark/>
          </w:tcPr>
          <w:p w:rsidR="004B2E8A" w:rsidRPr="005D00AE" w:rsidRDefault="004B2E8A" w:rsidP="00AB2726">
            <w:pPr>
              <w:rPr>
                <w:color w:val="E36C0A" w:themeColor="accent6" w:themeShade="BF"/>
                <w:szCs w:val="24"/>
              </w:rPr>
            </w:pPr>
            <w:r w:rsidRPr="005D00AE">
              <w:rPr>
                <w:b/>
                <w:bCs/>
                <w:noProof/>
                <w:color w:val="E36C0A" w:themeColor="accent6" w:themeShade="BF"/>
              </w:rPr>
              <w:drawing>
                <wp:inline distT="0" distB="0" distL="0" distR="0" wp14:anchorId="560E6303" wp14:editId="00F95EFB">
                  <wp:extent cx="1429385" cy="935355"/>
                  <wp:effectExtent l="19050" t="0" r="0" b="0"/>
                  <wp:docPr id="19" name="Picture 19" descr="https://online.genomichealth.com/images/help/block-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nline.genomichealth.com/images/help/block-pic.png"/>
                          <pic:cNvPicPr>
                            <a:picLocks noChangeAspect="1" noChangeArrowheads="1"/>
                          </pic:cNvPicPr>
                        </pic:nvPicPr>
                        <pic:blipFill>
                          <a:blip r:embed="rId168" cstate="print"/>
                          <a:srcRect/>
                          <a:stretch>
                            <a:fillRect/>
                          </a:stretch>
                        </pic:blipFill>
                        <pic:spPr bwMode="auto">
                          <a:xfrm>
                            <a:off x="0" y="0"/>
                            <a:ext cx="1429385" cy="935355"/>
                          </a:xfrm>
                          <a:prstGeom prst="rect">
                            <a:avLst/>
                          </a:prstGeom>
                          <a:noFill/>
                          <a:ln w="9525">
                            <a:noFill/>
                            <a:miter lim="800000"/>
                            <a:headEnd/>
                            <a:tailEnd/>
                          </a:ln>
                        </pic:spPr>
                      </pic:pic>
                    </a:graphicData>
                  </a:graphic>
                </wp:inline>
              </w:drawing>
            </w:r>
            <w:r w:rsidRPr="005D00AE">
              <w:rPr>
                <w:b/>
                <w:bCs/>
                <w:color w:val="E36C0A" w:themeColor="accent6" w:themeShade="BF"/>
              </w:rPr>
              <w:br/>
            </w:r>
            <w:r w:rsidRPr="005D00AE">
              <w:rPr>
                <w:b/>
                <w:bCs/>
                <w:color w:val="E36C0A" w:themeColor="accent6" w:themeShade="BF"/>
              </w:rPr>
              <w:br/>
            </w:r>
            <w:r w:rsidRPr="005D00AE">
              <w:rPr>
                <w:rStyle w:val="Strong"/>
                <w:color w:val="E36C0A" w:themeColor="accent6" w:themeShade="BF"/>
              </w:rPr>
              <w:t>One</w:t>
            </w:r>
            <w:r w:rsidRPr="005D00AE">
              <w:rPr>
                <w:color w:val="E36C0A" w:themeColor="accent6" w:themeShade="BF"/>
              </w:rPr>
              <w:t xml:space="preserve"> </w:t>
            </w:r>
            <w:del w:id="2305" w:author="Stephen Adams" w:date="2011-07-28T11:15:00Z">
              <w:r w:rsidR="000B2654" w:rsidRPr="00C6060F" w:rsidDel="00AB2726">
                <w:rPr>
                  <w:color w:val="E36C0A" w:themeColor="accent6" w:themeShade="BF"/>
                </w:rPr>
                <w:delText>neutral buffered formalin-</w:delText>
              </w:r>
            </w:del>
            <w:r w:rsidR="000B2654" w:rsidRPr="00C6060F">
              <w:rPr>
                <w:color w:val="E36C0A" w:themeColor="accent6" w:themeShade="BF"/>
              </w:rPr>
              <w:t>fixed</w:t>
            </w:r>
            <w:del w:id="2306" w:author="Stephen Adams" w:date="2011-07-28T11:15:00Z">
              <w:r w:rsidR="000B2654" w:rsidRPr="00C6060F" w:rsidDel="00AB2726">
                <w:rPr>
                  <w:color w:val="E36C0A" w:themeColor="accent6" w:themeShade="BF"/>
                </w:rPr>
                <w:delText>,</w:delText>
              </w:r>
            </w:del>
            <w:r w:rsidR="000B2654" w:rsidRPr="00C6060F">
              <w:rPr>
                <w:color w:val="E36C0A" w:themeColor="accent6" w:themeShade="BF"/>
              </w:rPr>
              <w:t xml:space="preserve"> paraffin-embedded</w:t>
            </w:r>
            <w:r w:rsidRPr="005D00AE">
              <w:rPr>
                <w:color w:val="E36C0A" w:themeColor="accent6" w:themeShade="BF"/>
              </w:rPr>
              <w:t xml:space="preserve"> tumor </w:t>
            </w:r>
            <w:r w:rsidRPr="005D00AE">
              <w:rPr>
                <w:rStyle w:val="Strong"/>
                <w:color w:val="E36C0A" w:themeColor="accent6" w:themeShade="BF"/>
              </w:rPr>
              <w:t>block</w:t>
            </w:r>
            <w:r w:rsidRPr="005D00AE">
              <w:rPr>
                <w:color w:val="E36C0A" w:themeColor="accent6" w:themeShade="BF"/>
              </w:rPr>
              <w:t>.</w:t>
            </w:r>
            <w:ins w:id="2307" w:author="Stephen Adams" w:date="2011-07-28T11:15:00Z">
              <w:r w:rsidR="00AB2726">
                <w:rPr>
                  <w:color w:val="E36C0A" w:themeColor="accent6" w:themeShade="BF"/>
                </w:rPr>
                <w:t xml:space="preserve"> (</w:t>
              </w:r>
            </w:ins>
            <w:proofErr w:type="gramStart"/>
            <w:ins w:id="2308" w:author="Stephen Adams" w:date="2011-07-28T11:16:00Z">
              <w:r w:rsidR="00AB2726">
                <w:rPr>
                  <w:color w:val="E36C0A" w:themeColor="accent6" w:themeShade="BF"/>
                </w:rPr>
                <w:t>neutral</w:t>
              </w:r>
            </w:ins>
            <w:proofErr w:type="gramEnd"/>
            <w:ins w:id="2309" w:author="Stephen Adams" w:date="2011-07-28T11:15:00Z">
              <w:r w:rsidR="00AB2726">
                <w:rPr>
                  <w:color w:val="E36C0A" w:themeColor="accent6" w:themeShade="BF"/>
                </w:rPr>
                <w:t xml:space="preserve"> </w:t>
              </w:r>
            </w:ins>
            <w:ins w:id="2310" w:author="Stephen Adams" w:date="2011-07-28T11:16:00Z">
              <w:r w:rsidR="00AB2726">
                <w:rPr>
                  <w:color w:val="E36C0A" w:themeColor="accent6" w:themeShade="BF"/>
                </w:rPr>
                <w:t>buffered formalin is the preferred fixative</w:t>
              </w:r>
            </w:ins>
            <w:ins w:id="2311" w:author="Stephen Adams" w:date="2011-07-28T11:19:00Z">
              <w:r w:rsidR="00AB2726">
                <w:rPr>
                  <w:color w:val="E36C0A" w:themeColor="accent6" w:themeShade="BF"/>
                </w:rPr>
                <w:t>)</w:t>
              </w:r>
            </w:ins>
            <w:ins w:id="2312" w:author="Stephen Adams" w:date="2011-07-28T11:16:00Z">
              <w:r w:rsidR="00AB2726">
                <w:rPr>
                  <w:color w:val="E36C0A" w:themeColor="accent6" w:themeShade="BF"/>
                </w:rPr>
                <w:t>.</w:t>
              </w:r>
            </w:ins>
            <w:r w:rsidRPr="005D00AE">
              <w:rPr>
                <w:color w:val="E36C0A" w:themeColor="accent6" w:themeShade="BF"/>
              </w:rPr>
              <w:t xml:space="preserve"> </w:t>
            </w:r>
          </w:p>
        </w:tc>
        <w:tc>
          <w:tcPr>
            <w:tcW w:w="0" w:type="auto"/>
            <w:vAlign w:val="center"/>
            <w:hideMark/>
          </w:tcPr>
          <w:p w:rsidR="004B2E8A" w:rsidRPr="005D00AE" w:rsidRDefault="004B2E8A">
            <w:pPr>
              <w:rPr>
                <w:color w:val="E36C0A" w:themeColor="accent6" w:themeShade="BF"/>
                <w:szCs w:val="24"/>
              </w:rPr>
            </w:pPr>
            <w:r w:rsidRPr="005D00AE">
              <w:rPr>
                <w:color w:val="E36C0A" w:themeColor="accent6" w:themeShade="BF"/>
              </w:rPr>
              <w:t>OR</w:t>
            </w:r>
          </w:p>
        </w:tc>
        <w:tc>
          <w:tcPr>
            <w:tcW w:w="0" w:type="auto"/>
            <w:vAlign w:val="center"/>
            <w:hideMark/>
          </w:tcPr>
          <w:p w:rsidR="004B2E8A" w:rsidRPr="005D00AE" w:rsidRDefault="00CB6548" w:rsidP="00AB2726">
            <w:pPr>
              <w:rPr>
                <w:color w:val="E36C0A" w:themeColor="accent6" w:themeShade="BF"/>
                <w:szCs w:val="24"/>
              </w:rPr>
            </w:pPr>
            <w:r w:rsidRPr="00CB6548">
              <w:rPr>
                <w:noProof/>
                <w:color w:val="E36C0A" w:themeColor="accent6" w:themeShade="BF"/>
              </w:rPr>
              <w:drawing>
                <wp:inline distT="0" distB="0" distL="0" distR="0" wp14:anchorId="79BD8471" wp14:editId="768EEB45">
                  <wp:extent cx="2175642" cy="1229710"/>
                  <wp:effectExtent l="19050" t="0" r="0" b="0"/>
                  <wp:docPr id="2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9" cstate="print"/>
                          <a:srcRect/>
                          <a:stretch>
                            <a:fillRect/>
                          </a:stretch>
                        </pic:blipFill>
                        <pic:spPr bwMode="auto">
                          <a:xfrm>
                            <a:off x="0" y="0"/>
                            <a:ext cx="2175521" cy="1229641"/>
                          </a:xfrm>
                          <a:prstGeom prst="rect">
                            <a:avLst/>
                          </a:prstGeom>
                          <a:noFill/>
                          <a:ln w="9525">
                            <a:noFill/>
                            <a:miter lim="800000"/>
                            <a:headEnd/>
                            <a:tailEnd/>
                          </a:ln>
                        </pic:spPr>
                      </pic:pic>
                    </a:graphicData>
                  </a:graphic>
                </wp:inline>
              </w:drawing>
            </w:r>
            <w:r w:rsidR="004B2E8A" w:rsidRPr="005D00AE">
              <w:rPr>
                <w:color w:val="E36C0A" w:themeColor="accent6" w:themeShade="BF"/>
              </w:rPr>
              <w:br/>
            </w:r>
            <w:r w:rsidR="004B2E8A" w:rsidRPr="005D00AE">
              <w:rPr>
                <w:color w:val="E36C0A" w:themeColor="accent6" w:themeShade="BF"/>
              </w:rPr>
              <w:br/>
            </w:r>
            <w:r w:rsidR="004B2E8A" w:rsidRPr="005D00AE">
              <w:rPr>
                <w:rStyle w:val="Strong"/>
                <w:color w:val="E36C0A" w:themeColor="accent6" w:themeShade="BF"/>
              </w:rPr>
              <w:t>Fifteen unstained slides</w:t>
            </w:r>
            <w:r w:rsidR="004B2E8A" w:rsidRPr="005D00AE">
              <w:rPr>
                <w:color w:val="E36C0A" w:themeColor="accent6" w:themeShade="BF"/>
              </w:rPr>
              <w:t xml:space="preserve">, each containing 5-micron sections of fixed paraffin-embedded tumor tissue </w:t>
            </w:r>
            <w:ins w:id="2313" w:author="Stephen Adams" w:date="2011-07-28T11:20:00Z">
              <w:r w:rsidR="00AB2726">
                <w:rPr>
                  <w:color w:val="E36C0A" w:themeColor="accent6" w:themeShade="BF"/>
                </w:rPr>
                <w:t xml:space="preserve">(neutral buffered formalin is the preferred fixative) </w:t>
              </w:r>
            </w:ins>
            <w:r w:rsidR="004B2E8A" w:rsidRPr="005D00AE">
              <w:rPr>
                <w:color w:val="E36C0A" w:themeColor="accent6" w:themeShade="BF"/>
              </w:rPr>
              <w:t>from the same block</w:t>
            </w:r>
            <w:ins w:id="2314" w:author="Stephen Adams" w:date="2011-07-28T11:23:00Z">
              <w:r w:rsidR="00AB2726">
                <w:rPr>
                  <w:color w:val="E36C0A" w:themeColor="accent6" w:themeShade="BF"/>
                </w:rPr>
                <w:t>, and l</w:t>
              </w:r>
            </w:ins>
            <w:ins w:id="2315" w:author="Stephen Adams" w:date="2011-07-28T11:21:00Z">
              <w:r w:rsidR="00AB2726">
                <w:rPr>
                  <w:color w:val="E36C0A" w:themeColor="accent6" w:themeShade="BF"/>
                </w:rPr>
                <w:t>abel</w:t>
              </w:r>
            </w:ins>
            <w:ins w:id="2316" w:author="Stephen Adams" w:date="2011-07-28T11:23:00Z">
              <w:r w:rsidR="00AB2726">
                <w:rPr>
                  <w:color w:val="E36C0A" w:themeColor="accent6" w:themeShade="BF"/>
                </w:rPr>
                <w:t>ed</w:t>
              </w:r>
            </w:ins>
            <w:ins w:id="2317" w:author="Stephen Adams" w:date="2011-07-28T11:21:00Z">
              <w:r w:rsidR="00AB2726">
                <w:rPr>
                  <w:color w:val="E36C0A" w:themeColor="accent6" w:themeShade="BF"/>
                </w:rPr>
                <w:t xml:space="preserve"> to indicate the order in which they were cut.</w:t>
              </w:r>
            </w:ins>
          </w:p>
        </w:tc>
      </w:tr>
    </w:tbl>
    <w:p w:rsidR="004B2E8A" w:rsidRPr="005D00AE" w:rsidRDefault="004B2E8A" w:rsidP="004B2E8A">
      <w:pPr>
        <w:pStyle w:val="NormalWeb"/>
        <w:rPr>
          <w:color w:val="E36C0A" w:themeColor="accent6" w:themeShade="BF"/>
        </w:rPr>
      </w:pPr>
      <w:r w:rsidRPr="005D00AE">
        <w:rPr>
          <w:color w:val="E36C0A" w:themeColor="accent6" w:themeShade="BF"/>
        </w:rPr>
        <w:t xml:space="preserve">To see more detailed specimen preparation information, please </w:t>
      </w:r>
      <w:hyperlink r:id="rId170" w:anchor="2" w:history="1">
        <w:r w:rsidRPr="005D00AE">
          <w:rPr>
            <w:rStyle w:val="Hyperlink"/>
            <w:color w:val="E36C0A" w:themeColor="accent6" w:themeShade="BF"/>
          </w:rPr>
          <w:t>click here</w:t>
        </w:r>
      </w:hyperlink>
      <w:r w:rsidRPr="005D00AE">
        <w:rPr>
          <w:color w:val="E36C0A" w:themeColor="accent6" w:themeShade="BF"/>
        </w:rPr>
        <w:t>.</w:t>
      </w:r>
    </w:p>
    <w:p w:rsidR="004B2E8A" w:rsidRPr="005D00AE" w:rsidRDefault="004B2E8A" w:rsidP="004B2E8A">
      <w:pPr>
        <w:pStyle w:val="NormalWeb"/>
        <w:rPr>
          <w:color w:val="E36C0A" w:themeColor="accent6" w:themeShade="BF"/>
        </w:rPr>
      </w:pPr>
      <w:r w:rsidRPr="005D00AE">
        <w:rPr>
          <w:color w:val="E36C0A" w:themeColor="accent6" w:themeShade="BF"/>
        </w:rPr>
        <w:t>Note: Reimbursement is available from Genomic Health for preparation of this type of specimen. Please</w:t>
      </w:r>
      <w:r w:rsidR="00C6060F" w:rsidRPr="005D00AE">
        <w:rPr>
          <w:color w:val="E36C0A" w:themeColor="accent6" w:themeShade="BF"/>
        </w:rPr>
        <w:t xml:space="preserve"> call or</w:t>
      </w:r>
      <w:r w:rsidRPr="005D00AE">
        <w:rPr>
          <w:color w:val="E36C0A" w:themeColor="accent6" w:themeShade="BF"/>
        </w:rPr>
        <w:t xml:space="preserve"> email </w:t>
      </w:r>
      <w:r w:rsidR="00C6060F" w:rsidRPr="005D00AE">
        <w:rPr>
          <w:color w:val="E36C0A" w:themeColor="accent6" w:themeShade="BF"/>
        </w:rPr>
        <w:t>Customer Service</w:t>
      </w:r>
      <w:r w:rsidRPr="005D00AE">
        <w:rPr>
          <w:color w:val="E36C0A" w:themeColor="accent6" w:themeShade="BF"/>
        </w:rPr>
        <w:t xml:space="preserve"> for details.</w:t>
      </w:r>
    </w:p>
    <w:p w:rsidR="004B2E8A" w:rsidRPr="005D00AE" w:rsidRDefault="004B2E8A" w:rsidP="004B2E8A">
      <w:pPr>
        <w:pStyle w:val="NormalWeb"/>
        <w:rPr>
          <w:color w:val="E36C0A" w:themeColor="accent6" w:themeShade="BF"/>
        </w:rPr>
      </w:pPr>
      <w:r w:rsidRPr="005D00AE">
        <w:rPr>
          <w:color w:val="E36C0A" w:themeColor="accent6" w:themeShade="BF"/>
        </w:rPr>
        <w:t xml:space="preserve">The </w:t>
      </w:r>
      <w:proofErr w:type="spellStart"/>
      <w:r w:rsidRPr="005D00AE">
        <w:rPr>
          <w:color w:val="E36C0A" w:themeColor="accent6" w:themeShade="BF"/>
        </w:rPr>
        <w:t>Onco</w:t>
      </w:r>
      <w:r w:rsidRPr="005D00AE">
        <w:rPr>
          <w:i/>
          <w:iCs/>
          <w:color w:val="E36C0A" w:themeColor="accent6" w:themeShade="BF"/>
        </w:rPr>
        <w:t>type</w:t>
      </w:r>
      <w:proofErr w:type="spellEnd"/>
      <w:r w:rsidRPr="005D00AE">
        <w:rPr>
          <w:color w:val="E36C0A" w:themeColor="accent6" w:themeShade="BF"/>
        </w:rPr>
        <w:t xml:space="preserve"> DX report is based upon Genomic Health’s analysis of the submitted specimen and information provided. Additional materials or information that may have been submitted with the specimen are not considered in analyzing the specimen or preparing the report. If you have any questions, please contact </w:t>
      </w:r>
      <w:r w:rsidR="00C6060F" w:rsidRPr="005D00AE">
        <w:rPr>
          <w:color w:val="E36C0A" w:themeColor="accent6" w:themeShade="BF"/>
        </w:rPr>
        <w:t>Customer Service</w:t>
      </w:r>
      <w:r w:rsidRPr="005D00AE">
        <w:rPr>
          <w:color w:val="E36C0A" w:themeColor="accent6" w:themeShade="BF"/>
        </w:rPr>
        <w:t xml:space="preserve">. </w:t>
      </w:r>
    </w:p>
    <w:p w:rsidR="004B2E8A" w:rsidRPr="005D00AE" w:rsidRDefault="00C93F83" w:rsidP="004B2E8A">
      <w:pPr>
        <w:rPr>
          <w:color w:val="E36C0A" w:themeColor="accent6" w:themeShade="BF"/>
        </w:rPr>
      </w:pPr>
      <w:hyperlink r:id="rId171" w:history="1">
        <w:r w:rsidR="004B2E8A" w:rsidRPr="005D00AE">
          <w:rPr>
            <w:rStyle w:val="Hyperlink"/>
            <w:color w:val="E36C0A" w:themeColor="accent6" w:themeShade="BF"/>
          </w:rPr>
          <w:t>Top</w:t>
        </w:r>
      </w:hyperlink>
      <w:r w:rsidR="004B2E8A" w:rsidRPr="005D00AE">
        <w:rPr>
          <w:color w:val="E36C0A" w:themeColor="accent6" w:themeShade="BF"/>
        </w:rPr>
        <w:t xml:space="preserve"> </w:t>
      </w:r>
    </w:p>
    <w:p w:rsidR="004B2E8A" w:rsidRDefault="004B2E8A" w:rsidP="004B2E8A">
      <w:pPr>
        <w:pStyle w:val="Heading3"/>
      </w:pPr>
      <w:bookmarkStart w:id="2318" w:name="_Toc292202369"/>
      <w:bookmarkStart w:id="2319" w:name="_Toc303757613"/>
      <w:proofErr w:type="spellStart"/>
      <w:r>
        <w:t>Onco</w:t>
      </w:r>
      <w:r>
        <w:rPr>
          <w:rStyle w:val="Emphasis"/>
        </w:rPr>
        <w:t>type</w:t>
      </w:r>
      <w:proofErr w:type="spellEnd"/>
      <w:r>
        <w:t xml:space="preserve"> DX Specimen Preparation Instructions (click to view):</w:t>
      </w:r>
      <w:bookmarkEnd w:id="2318"/>
      <w:bookmarkEnd w:id="2319"/>
    </w:p>
    <w:p w:rsidR="004B2E8A" w:rsidRDefault="004B2E8A" w:rsidP="004B2E8A">
      <w:pPr>
        <w:rPr>
          <w:rStyle w:val="Hyperlink"/>
        </w:rPr>
      </w:pPr>
      <w:r>
        <w:t>Blocks</w:t>
      </w:r>
      <w:r>
        <w:br/>
      </w:r>
      <w:r w:rsidR="003178A4">
        <w:fldChar w:fldCharType="begin"/>
      </w:r>
      <w:r>
        <w:instrText xml:space="preserve"> HYPERLINK "https://online.genomichealth.com/pdfs/Pathology%20Guidelines_Block.pdf" \t "_blank" </w:instrText>
      </w:r>
      <w:r w:rsidR="003178A4">
        <w:fldChar w:fldCharType="separate"/>
      </w:r>
      <w:r>
        <w:rPr>
          <w:noProof/>
          <w:color w:val="0000FF"/>
        </w:rPr>
        <w:drawing>
          <wp:inline distT="0" distB="0" distL="0" distR="0" wp14:anchorId="63E4A3FC" wp14:editId="5573E65E">
            <wp:extent cx="346710" cy="346710"/>
            <wp:effectExtent l="19050" t="0" r="0" b="0"/>
            <wp:docPr id="21" name="Picture 21" descr="https://online.genomichealth.com/images/pdf.gif">
              <a:hlinkClick xmlns:a="http://schemas.openxmlformats.org/drawingml/2006/main" r:id="rId17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nline.genomichealth.com/images/pdf.gif">
                      <a:hlinkClick r:id="rId172" tgtFrame="_blank"/>
                    </pic:cNvPr>
                    <pic:cNvPicPr>
                      <a:picLocks noChangeAspect="1" noChangeArrowheads="1"/>
                    </pic:cNvPicPr>
                  </pic:nvPicPr>
                  <pic:blipFill>
                    <a:blip r:embed="rId160" cstate="print"/>
                    <a:srcRect/>
                    <a:stretch>
                      <a:fillRect/>
                    </a:stretch>
                  </pic:blipFill>
                  <pic:spPr bwMode="auto">
                    <a:xfrm>
                      <a:off x="0" y="0"/>
                      <a:ext cx="346710" cy="346710"/>
                    </a:xfrm>
                    <a:prstGeom prst="rect">
                      <a:avLst/>
                    </a:prstGeom>
                    <a:noFill/>
                    <a:ln w="9525">
                      <a:noFill/>
                      <a:miter lim="800000"/>
                      <a:headEnd/>
                      <a:tailEnd/>
                    </a:ln>
                  </pic:spPr>
                </pic:pic>
              </a:graphicData>
            </a:graphic>
          </wp:inline>
        </w:drawing>
      </w:r>
    </w:p>
    <w:p w:rsidR="004B2E8A" w:rsidRDefault="004B2E8A" w:rsidP="004B2E8A">
      <w:pPr>
        <w:pStyle w:val="NormalWeb"/>
      </w:pPr>
      <w:r>
        <w:rPr>
          <w:color w:val="0000FF"/>
          <w:u w:val="single"/>
        </w:rPr>
        <w:lastRenderedPageBreak/>
        <w:t>Pathology G</w:t>
      </w:r>
      <w:r w:rsidR="0091163A">
        <w:rPr>
          <w:color w:val="0000FF"/>
          <w:u w:val="single"/>
        </w:rPr>
        <w:t>u</w:t>
      </w:r>
      <w:r>
        <w:rPr>
          <w:color w:val="0000FF"/>
          <w:u w:val="single"/>
        </w:rPr>
        <w:t xml:space="preserve">idelines </w:t>
      </w:r>
      <w:del w:id="2320" w:author="sadams" w:date="2011-05-09T13:43:00Z">
        <w:r>
          <w:rPr>
            <w:color w:val="0000FF"/>
            <w:u w:val="single"/>
          </w:rPr>
          <w:delText>-</w:delText>
        </w:r>
      </w:del>
      <w:ins w:id="2321" w:author="sadams" w:date="2011-05-09T13:43:00Z">
        <w:r w:rsidR="0009492F">
          <w:rPr>
            <w:color w:val="0000FF"/>
            <w:u w:val="single"/>
          </w:rPr>
          <w:t>–</w:t>
        </w:r>
      </w:ins>
      <w:r>
        <w:rPr>
          <w:color w:val="0000FF"/>
          <w:u w:val="single"/>
        </w:rPr>
        <w:t xml:space="preserve"> Block.pdf (</w:t>
      </w:r>
      <w:r w:rsidR="0001521E">
        <w:rPr>
          <w:color w:val="0000FF"/>
          <w:u w:val="single"/>
        </w:rPr>
        <w:t>2.97</w:t>
      </w:r>
      <w:r>
        <w:rPr>
          <w:color w:val="0000FF"/>
          <w:u w:val="single"/>
        </w:rPr>
        <w:t xml:space="preserve"> MB)</w:t>
      </w:r>
    </w:p>
    <w:p w:rsidR="004B2E8A" w:rsidRDefault="003178A4" w:rsidP="004B2E8A">
      <w:r>
        <w:fldChar w:fldCharType="end"/>
      </w:r>
    </w:p>
    <w:p w:rsidR="004B2E8A" w:rsidRDefault="004B2E8A" w:rsidP="004B2E8A">
      <w:pPr>
        <w:rPr>
          <w:rStyle w:val="Hyperlink"/>
        </w:rPr>
      </w:pPr>
      <w:r>
        <w:t>Unstained Slides</w:t>
      </w:r>
      <w:r>
        <w:br/>
      </w:r>
      <w:r w:rsidR="003178A4">
        <w:fldChar w:fldCharType="begin"/>
      </w:r>
      <w:r>
        <w:instrText xml:space="preserve"> HYPERLINK "https://online.genomichealth.com/pdfs/Pathology%20Guidelines_Unstained.pdf" \t "_blank" </w:instrText>
      </w:r>
      <w:r w:rsidR="003178A4">
        <w:fldChar w:fldCharType="separate"/>
      </w:r>
      <w:r>
        <w:rPr>
          <w:noProof/>
          <w:color w:val="0000FF"/>
        </w:rPr>
        <w:drawing>
          <wp:inline distT="0" distB="0" distL="0" distR="0" wp14:anchorId="5A598C99" wp14:editId="3873AB5D">
            <wp:extent cx="346710" cy="346710"/>
            <wp:effectExtent l="19050" t="0" r="0" b="0"/>
            <wp:docPr id="22" name="Picture 22" descr="https://online.genomichealth.com/images/pdf.gif">
              <a:hlinkClick xmlns:a="http://schemas.openxmlformats.org/drawingml/2006/main" r:id="rId17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nline.genomichealth.com/images/pdf.gif">
                      <a:hlinkClick r:id="rId173" tgtFrame="_blank"/>
                    </pic:cNvPr>
                    <pic:cNvPicPr>
                      <a:picLocks noChangeAspect="1" noChangeArrowheads="1"/>
                    </pic:cNvPicPr>
                  </pic:nvPicPr>
                  <pic:blipFill>
                    <a:blip r:embed="rId160" cstate="print"/>
                    <a:srcRect/>
                    <a:stretch>
                      <a:fillRect/>
                    </a:stretch>
                  </pic:blipFill>
                  <pic:spPr bwMode="auto">
                    <a:xfrm>
                      <a:off x="0" y="0"/>
                      <a:ext cx="346710" cy="346710"/>
                    </a:xfrm>
                    <a:prstGeom prst="rect">
                      <a:avLst/>
                    </a:prstGeom>
                    <a:noFill/>
                    <a:ln w="9525">
                      <a:noFill/>
                      <a:miter lim="800000"/>
                      <a:headEnd/>
                      <a:tailEnd/>
                    </a:ln>
                  </pic:spPr>
                </pic:pic>
              </a:graphicData>
            </a:graphic>
          </wp:inline>
        </w:drawing>
      </w:r>
    </w:p>
    <w:p w:rsidR="004B2E8A" w:rsidRDefault="004B2E8A" w:rsidP="004B2E8A">
      <w:pPr>
        <w:pStyle w:val="NormalWeb"/>
      </w:pPr>
      <w:r>
        <w:rPr>
          <w:color w:val="0000FF"/>
          <w:u w:val="single"/>
        </w:rPr>
        <w:t>Pathology G</w:t>
      </w:r>
      <w:r w:rsidR="00B80D9B">
        <w:rPr>
          <w:color w:val="0000FF"/>
          <w:u w:val="single"/>
        </w:rPr>
        <w:t>u</w:t>
      </w:r>
      <w:r>
        <w:rPr>
          <w:color w:val="0000FF"/>
          <w:u w:val="single"/>
        </w:rPr>
        <w:t xml:space="preserve">idelines </w:t>
      </w:r>
      <w:del w:id="2322" w:author="sadams" w:date="2011-05-09T13:43:00Z">
        <w:r>
          <w:rPr>
            <w:color w:val="0000FF"/>
            <w:u w:val="single"/>
          </w:rPr>
          <w:delText>-</w:delText>
        </w:r>
      </w:del>
      <w:ins w:id="2323" w:author="sadams" w:date="2011-05-09T13:43:00Z">
        <w:r w:rsidR="0009492F">
          <w:rPr>
            <w:color w:val="0000FF"/>
            <w:u w:val="single"/>
          </w:rPr>
          <w:t>–</w:t>
        </w:r>
      </w:ins>
      <w:r>
        <w:rPr>
          <w:color w:val="0000FF"/>
          <w:u w:val="single"/>
        </w:rPr>
        <w:t xml:space="preserve"> Unstained Slides.pdf (</w:t>
      </w:r>
      <w:r w:rsidR="0001521E">
        <w:rPr>
          <w:color w:val="0000FF"/>
          <w:u w:val="single"/>
        </w:rPr>
        <w:t>2.92</w:t>
      </w:r>
      <w:r>
        <w:rPr>
          <w:color w:val="0000FF"/>
          <w:u w:val="single"/>
        </w:rPr>
        <w:t xml:space="preserve"> MB)</w:t>
      </w:r>
    </w:p>
    <w:p w:rsidR="004B2E8A" w:rsidRDefault="003178A4" w:rsidP="004B2E8A">
      <w:r>
        <w:fldChar w:fldCharType="end"/>
      </w:r>
    </w:p>
    <w:p w:rsidR="004B2E8A" w:rsidRDefault="00C93F83" w:rsidP="004B2E8A">
      <w:hyperlink r:id="rId174" w:history="1">
        <w:r w:rsidR="004B2E8A">
          <w:rPr>
            <w:rStyle w:val="Hyperlink"/>
          </w:rPr>
          <w:t>Top</w:t>
        </w:r>
      </w:hyperlink>
      <w:r w:rsidR="004B2E8A">
        <w:t xml:space="preserve"> </w:t>
      </w:r>
    </w:p>
    <w:p w:rsidR="000F19E9" w:rsidRDefault="00B80D9B">
      <w:pPr>
        <w:rPr>
          <w:rFonts w:ascii="Arial" w:hAnsi="Arial"/>
          <w:b/>
        </w:rPr>
      </w:pPr>
      <w:bookmarkStart w:id="2324" w:name="_Toc292202370"/>
      <w:ins w:id="2325" w:author="Stephen Adams" w:date="2011-07-13T10:55:00Z">
        <w:r>
          <w:t>Pathology Guidelines will be updated for MMR and DCIS.</w:t>
        </w:r>
      </w:ins>
    </w:p>
    <w:p w:rsidR="004B2E8A" w:rsidRDefault="004B2E8A" w:rsidP="004B2E8A">
      <w:pPr>
        <w:pStyle w:val="Heading3"/>
      </w:pPr>
      <w:bookmarkStart w:id="2326" w:name="_Toc303757614"/>
      <w:proofErr w:type="spellStart"/>
      <w:r>
        <w:t>Onco</w:t>
      </w:r>
      <w:r>
        <w:rPr>
          <w:rStyle w:val="Emphasis"/>
        </w:rPr>
        <w:t>type</w:t>
      </w:r>
      <w:proofErr w:type="spellEnd"/>
      <w:r>
        <w:t xml:space="preserve"> DX Specimen Collection and Transportation Kit Box</w:t>
      </w:r>
      <w:bookmarkEnd w:id="2324"/>
      <w:bookmarkEnd w:id="2326"/>
    </w:p>
    <w:p w:rsidR="004B2E8A" w:rsidRDefault="004B2E8A" w:rsidP="004B2E8A">
      <w:pPr>
        <w:pStyle w:val="NormalWeb"/>
      </w:pPr>
      <w:r>
        <w:rPr>
          <w:noProof/>
        </w:rPr>
        <w:drawing>
          <wp:inline distT="0" distB="0" distL="0" distR="0" wp14:anchorId="4881EA33" wp14:editId="3B027115">
            <wp:extent cx="2385695" cy="1576705"/>
            <wp:effectExtent l="19050" t="0" r="0" b="0"/>
            <wp:docPr id="23" name="Picture 23" descr="https://online.genomichealth.com/images/help/ki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nline.genomichealth.com/images/help/kit-box.png"/>
                    <pic:cNvPicPr>
                      <a:picLocks noChangeAspect="1" noChangeArrowheads="1"/>
                    </pic:cNvPicPr>
                  </pic:nvPicPr>
                  <pic:blipFill>
                    <a:blip r:embed="rId175" cstate="print"/>
                    <a:srcRect/>
                    <a:stretch>
                      <a:fillRect/>
                    </a:stretch>
                  </pic:blipFill>
                  <pic:spPr bwMode="auto">
                    <a:xfrm>
                      <a:off x="0" y="0"/>
                      <a:ext cx="2385695" cy="1576705"/>
                    </a:xfrm>
                    <a:prstGeom prst="rect">
                      <a:avLst/>
                    </a:prstGeom>
                    <a:noFill/>
                    <a:ln w="9525">
                      <a:noFill/>
                      <a:miter lim="800000"/>
                      <a:headEnd/>
                      <a:tailEnd/>
                    </a:ln>
                  </pic:spPr>
                </pic:pic>
              </a:graphicData>
            </a:graphic>
          </wp:inline>
        </w:drawing>
      </w:r>
    </w:p>
    <w:p w:rsidR="00887055" w:rsidRPr="00887055" w:rsidRDefault="004B2E8A" w:rsidP="00245E6B">
      <w:pPr>
        <w:pStyle w:val="NormalWeb"/>
        <w:rPr>
          <w:color w:val="E36C0A" w:themeColor="accent6" w:themeShade="BF"/>
        </w:rPr>
      </w:pPr>
      <w:r w:rsidRPr="005D00AE">
        <w:rPr>
          <w:color w:val="E36C0A" w:themeColor="accent6" w:themeShade="BF"/>
        </w:rPr>
        <w:t xml:space="preserve">All specimens must be labeled with barcode labels from the </w:t>
      </w:r>
      <w:proofErr w:type="spellStart"/>
      <w:r w:rsidRPr="005D00AE">
        <w:rPr>
          <w:color w:val="E36C0A" w:themeColor="accent6" w:themeShade="BF"/>
        </w:rPr>
        <w:t>Onco</w:t>
      </w:r>
      <w:r w:rsidRPr="005D00AE">
        <w:rPr>
          <w:rStyle w:val="Emphasis"/>
          <w:color w:val="E36C0A" w:themeColor="accent6" w:themeShade="BF"/>
        </w:rPr>
        <w:t>type</w:t>
      </w:r>
      <w:proofErr w:type="spellEnd"/>
      <w:r w:rsidRPr="005D00AE">
        <w:rPr>
          <w:color w:val="E36C0A" w:themeColor="accent6" w:themeShade="BF"/>
        </w:rPr>
        <w:t xml:space="preserve"> DX Specimen Collection and Transportation Kit Box for each patient.  Should you need to order Kit boxes, please </w:t>
      </w:r>
      <w:hyperlink r:id="rId176" w:history="1">
        <w:r w:rsidRPr="005D00AE">
          <w:rPr>
            <w:rStyle w:val="Hyperlink"/>
            <w:color w:val="E36C0A" w:themeColor="accent6" w:themeShade="BF"/>
          </w:rPr>
          <w:t>click here</w:t>
        </w:r>
      </w:hyperlink>
      <w:proofErr w:type="gramStart"/>
      <w:r w:rsidRPr="005D00AE">
        <w:rPr>
          <w:color w:val="E36C0A" w:themeColor="accent6" w:themeShade="BF"/>
        </w:rPr>
        <w:t>.</w:t>
      </w:r>
      <w:proofErr w:type="gramEnd"/>
    </w:p>
    <w:p w:rsidR="0031305E" w:rsidRDefault="00C93F83" w:rsidP="0031305E">
      <w:pPr>
        <w:rPr>
          <w:color w:val="E36C0A" w:themeColor="accent6" w:themeShade="BF"/>
        </w:rPr>
      </w:pPr>
      <w:hyperlink r:id="rId177" w:history="1">
        <w:r w:rsidR="004B2E8A" w:rsidRPr="005D00AE">
          <w:rPr>
            <w:rStyle w:val="Hyperlink"/>
            <w:color w:val="E36C0A" w:themeColor="accent6" w:themeShade="BF"/>
          </w:rPr>
          <w:t>Top</w:t>
        </w:r>
      </w:hyperlink>
      <w:r w:rsidR="004B2E8A" w:rsidRPr="005D00AE">
        <w:rPr>
          <w:color w:val="E36C0A" w:themeColor="accent6" w:themeShade="BF"/>
        </w:rPr>
        <w:t xml:space="preserve"> </w:t>
      </w:r>
    </w:p>
    <w:p w:rsidR="0031305E" w:rsidRDefault="0031305E" w:rsidP="0031305E">
      <w:pPr>
        <w:rPr>
          <w:color w:val="E36C0A" w:themeColor="accent6" w:themeShade="BF"/>
        </w:rPr>
      </w:pPr>
    </w:p>
    <w:p w:rsidR="00534922" w:rsidRPr="0031305E" w:rsidRDefault="0031305E" w:rsidP="0031305E">
      <w:pPr>
        <w:rPr>
          <w:b/>
          <w:color w:val="E36C0A" w:themeColor="accent6" w:themeShade="BF"/>
        </w:rPr>
      </w:pPr>
      <w:r w:rsidRPr="0031305E">
        <w:rPr>
          <w:b/>
          <w:color w:val="E36C0A" w:themeColor="accent6" w:themeShade="BF"/>
          <w:szCs w:val="24"/>
        </w:rPr>
        <w:t>Materials and E</w:t>
      </w:r>
      <w:r w:rsidR="00534922" w:rsidRPr="0031305E">
        <w:rPr>
          <w:b/>
          <w:color w:val="E36C0A" w:themeColor="accent6" w:themeShade="BF"/>
          <w:szCs w:val="24"/>
        </w:rPr>
        <w:t>quip</w:t>
      </w:r>
      <w:r w:rsidR="009166FA" w:rsidRPr="0031305E">
        <w:rPr>
          <w:b/>
          <w:color w:val="E36C0A" w:themeColor="accent6" w:themeShade="BF"/>
          <w:szCs w:val="24"/>
        </w:rPr>
        <w:t xml:space="preserve">ment </w:t>
      </w:r>
    </w:p>
    <w:p w:rsidR="009166FA" w:rsidRPr="00534922" w:rsidRDefault="009166FA" w:rsidP="0031305E">
      <w:pPr>
        <w:pStyle w:val="Heading3"/>
        <w:numPr>
          <w:ilvl w:val="0"/>
          <w:numId w:val="44"/>
        </w:numPr>
        <w:ind w:left="360"/>
        <w:rPr>
          <w:rFonts w:ascii="Times New Roman" w:hAnsi="Times New Roman"/>
          <w:b w:val="0"/>
          <w:color w:val="E36C0A" w:themeColor="accent6" w:themeShade="BF"/>
        </w:rPr>
      </w:pPr>
      <w:bookmarkStart w:id="2327" w:name="_Toc292202371"/>
      <w:bookmarkStart w:id="2328" w:name="_Toc303757615"/>
      <w:proofErr w:type="spellStart"/>
      <w:r w:rsidRPr="00534922">
        <w:rPr>
          <w:rFonts w:ascii="Times New Roman" w:hAnsi="Times New Roman"/>
          <w:b w:val="0"/>
          <w:color w:val="E36C0A" w:themeColor="accent6" w:themeShade="BF"/>
          <w:szCs w:val="24"/>
        </w:rPr>
        <w:t>Oncotype</w:t>
      </w:r>
      <w:proofErr w:type="spellEnd"/>
      <w:r w:rsidRPr="00534922">
        <w:rPr>
          <w:rFonts w:ascii="Times New Roman" w:hAnsi="Times New Roman"/>
          <w:b w:val="0"/>
          <w:color w:val="E36C0A" w:themeColor="accent6" w:themeShade="BF"/>
          <w:szCs w:val="24"/>
        </w:rPr>
        <w:t xml:space="preserve"> DX Specimen Kit containing the patient specimen, pathology report and </w:t>
      </w:r>
      <w:proofErr w:type="spellStart"/>
      <w:r w:rsidRPr="00534922">
        <w:rPr>
          <w:rFonts w:ascii="Times New Roman" w:hAnsi="Times New Roman"/>
          <w:b w:val="0"/>
          <w:color w:val="E36C0A" w:themeColor="accent6" w:themeShade="BF"/>
          <w:szCs w:val="24"/>
        </w:rPr>
        <w:t>Oncotype</w:t>
      </w:r>
      <w:proofErr w:type="spellEnd"/>
      <w:r w:rsidRPr="00534922">
        <w:rPr>
          <w:rFonts w:ascii="Times New Roman" w:hAnsi="Times New Roman"/>
          <w:b w:val="0"/>
          <w:color w:val="E36C0A" w:themeColor="accent6" w:themeShade="BF"/>
          <w:szCs w:val="24"/>
        </w:rPr>
        <w:t xml:space="preserve"> DX Requisition Form.</w:t>
      </w:r>
      <w:bookmarkEnd w:id="2327"/>
      <w:bookmarkEnd w:id="2328"/>
    </w:p>
    <w:p w:rsidR="009166FA" w:rsidRPr="00534922" w:rsidRDefault="009166FA" w:rsidP="0031305E">
      <w:pPr>
        <w:pStyle w:val="Body3"/>
        <w:numPr>
          <w:ilvl w:val="0"/>
          <w:numId w:val="43"/>
        </w:numPr>
        <w:ind w:left="360"/>
        <w:rPr>
          <w:color w:val="E36C0A" w:themeColor="accent6" w:themeShade="BF"/>
          <w:sz w:val="24"/>
          <w:szCs w:val="24"/>
        </w:rPr>
      </w:pPr>
      <w:r w:rsidRPr="00534922">
        <w:rPr>
          <w:color w:val="E36C0A" w:themeColor="accent6" w:themeShade="BF"/>
          <w:sz w:val="24"/>
          <w:szCs w:val="24"/>
        </w:rPr>
        <w:t xml:space="preserve">FedEx® US </w:t>
      </w:r>
      <w:proofErr w:type="spellStart"/>
      <w:r w:rsidRPr="00534922">
        <w:rPr>
          <w:color w:val="E36C0A" w:themeColor="accent6" w:themeShade="BF"/>
          <w:sz w:val="24"/>
          <w:szCs w:val="24"/>
        </w:rPr>
        <w:t>Airbill</w:t>
      </w:r>
      <w:proofErr w:type="spellEnd"/>
      <w:r w:rsidRPr="00534922">
        <w:rPr>
          <w:color w:val="E36C0A" w:themeColor="accent6" w:themeShade="BF"/>
          <w:sz w:val="24"/>
          <w:szCs w:val="24"/>
        </w:rPr>
        <w:t xml:space="preserve"> pre-printed with Genomic Health shipping information.</w:t>
      </w:r>
    </w:p>
    <w:p w:rsidR="009166FA" w:rsidRPr="00534922" w:rsidRDefault="009166FA" w:rsidP="0031305E">
      <w:pPr>
        <w:pStyle w:val="Body3"/>
        <w:numPr>
          <w:ilvl w:val="0"/>
          <w:numId w:val="43"/>
        </w:numPr>
        <w:ind w:left="360"/>
        <w:rPr>
          <w:color w:val="E36C0A" w:themeColor="accent6" w:themeShade="BF"/>
          <w:sz w:val="24"/>
          <w:szCs w:val="24"/>
        </w:rPr>
      </w:pPr>
      <w:r w:rsidRPr="00534922">
        <w:rPr>
          <w:color w:val="E36C0A" w:themeColor="accent6" w:themeShade="BF"/>
          <w:sz w:val="24"/>
          <w:szCs w:val="24"/>
        </w:rPr>
        <w:t>FedEx® Clinical Pak, Large – a plastic over wrap used to ship the specimen to Genomic Health.</w:t>
      </w:r>
    </w:p>
    <w:p w:rsidR="009166FA" w:rsidRPr="00534922" w:rsidRDefault="009166FA" w:rsidP="0031305E">
      <w:pPr>
        <w:pStyle w:val="Body3"/>
        <w:numPr>
          <w:ilvl w:val="0"/>
          <w:numId w:val="43"/>
        </w:numPr>
        <w:ind w:left="360"/>
        <w:rPr>
          <w:color w:val="E36C0A" w:themeColor="accent6" w:themeShade="BF"/>
          <w:sz w:val="24"/>
          <w:szCs w:val="24"/>
        </w:rPr>
      </w:pPr>
      <w:r w:rsidRPr="00534922">
        <w:rPr>
          <w:color w:val="E36C0A" w:themeColor="accent6" w:themeShade="BF"/>
          <w:sz w:val="24"/>
          <w:szCs w:val="24"/>
        </w:rPr>
        <w:t xml:space="preserve">FedEx® adhesive </w:t>
      </w:r>
      <w:proofErr w:type="spellStart"/>
      <w:r w:rsidRPr="00534922">
        <w:rPr>
          <w:color w:val="E36C0A" w:themeColor="accent6" w:themeShade="BF"/>
          <w:sz w:val="24"/>
          <w:szCs w:val="24"/>
        </w:rPr>
        <w:t>airbill</w:t>
      </w:r>
      <w:proofErr w:type="spellEnd"/>
      <w:r w:rsidRPr="00534922">
        <w:rPr>
          <w:color w:val="E36C0A" w:themeColor="accent6" w:themeShade="BF"/>
          <w:sz w:val="24"/>
          <w:szCs w:val="24"/>
        </w:rPr>
        <w:t xml:space="preserve"> pouch for the FedEx </w:t>
      </w:r>
      <w:proofErr w:type="spellStart"/>
      <w:r w:rsidRPr="00534922">
        <w:rPr>
          <w:color w:val="E36C0A" w:themeColor="accent6" w:themeShade="BF"/>
          <w:sz w:val="24"/>
          <w:szCs w:val="24"/>
        </w:rPr>
        <w:t>Airbill</w:t>
      </w:r>
      <w:proofErr w:type="spellEnd"/>
      <w:r w:rsidRPr="00534922">
        <w:rPr>
          <w:color w:val="E36C0A" w:themeColor="accent6" w:themeShade="BF"/>
          <w:sz w:val="24"/>
          <w:szCs w:val="24"/>
        </w:rPr>
        <w:t xml:space="preserve">. </w:t>
      </w:r>
    </w:p>
    <w:p w:rsidR="009166FA" w:rsidRPr="00534922" w:rsidRDefault="009166FA" w:rsidP="0031305E">
      <w:pPr>
        <w:pStyle w:val="Body3"/>
        <w:numPr>
          <w:ilvl w:val="0"/>
          <w:numId w:val="43"/>
        </w:numPr>
        <w:ind w:left="360"/>
        <w:rPr>
          <w:color w:val="E36C0A" w:themeColor="accent6" w:themeShade="BF"/>
          <w:sz w:val="24"/>
          <w:szCs w:val="24"/>
        </w:rPr>
      </w:pPr>
      <w:r w:rsidRPr="00534922">
        <w:rPr>
          <w:color w:val="E36C0A" w:themeColor="accent6" w:themeShade="BF"/>
          <w:sz w:val="24"/>
          <w:szCs w:val="24"/>
        </w:rPr>
        <w:t>Seal the Clinical Pak by removing the plastic adhesive protector from the white strip and secure.</w:t>
      </w:r>
    </w:p>
    <w:p w:rsidR="009166FA" w:rsidRPr="00534922" w:rsidRDefault="009166FA" w:rsidP="0031305E">
      <w:pPr>
        <w:pStyle w:val="Body3"/>
        <w:numPr>
          <w:ilvl w:val="0"/>
          <w:numId w:val="43"/>
        </w:numPr>
        <w:ind w:left="360"/>
        <w:rPr>
          <w:color w:val="E36C0A" w:themeColor="accent6" w:themeShade="BF"/>
          <w:sz w:val="24"/>
          <w:szCs w:val="24"/>
        </w:rPr>
      </w:pPr>
      <w:r w:rsidRPr="00534922">
        <w:rPr>
          <w:color w:val="E36C0A" w:themeColor="accent6" w:themeShade="BF"/>
          <w:sz w:val="24"/>
          <w:szCs w:val="24"/>
        </w:rPr>
        <w:t>Place the package in the designated FedEx®</w:t>
      </w:r>
      <w:r w:rsidR="00534922" w:rsidRPr="00534922">
        <w:rPr>
          <w:color w:val="E36C0A" w:themeColor="accent6" w:themeShade="BF"/>
          <w:sz w:val="24"/>
          <w:szCs w:val="24"/>
        </w:rPr>
        <w:t xml:space="preserve"> pickup location at your site.</w:t>
      </w:r>
    </w:p>
    <w:p w:rsidR="00534922" w:rsidRPr="00C0310F" w:rsidRDefault="00534922" w:rsidP="0031305E">
      <w:pPr>
        <w:pStyle w:val="Body3"/>
        <w:numPr>
          <w:ilvl w:val="0"/>
          <w:numId w:val="43"/>
        </w:numPr>
        <w:ind w:left="360"/>
        <w:rPr>
          <w:color w:val="E36C0A" w:themeColor="accent6" w:themeShade="BF"/>
          <w:sz w:val="24"/>
          <w:szCs w:val="24"/>
        </w:rPr>
      </w:pPr>
      <w:r w:rsidRPr="00534922">
        <w:rPr>
          <w:color w:val="E36C0A" w:themeColor="accent6" w:themeShade="BF"/>
          <w:sz w:val="24"/>
          <w:szCs w:val="24"/>
        </w:rPr>
        <w:t>If your site does not have standard FedEx® pickup, call 800-GO FEDEX (800-463-3339</w:t>
      </w:r>
      <w:proofErr w:type="gramStart"/>
      <w:r w:rsidRPr="00534922">
        <w:rPr>
          <w:color w:val="E36C0A" w:themeColor="accent6" w:themeShade="BF"/>
          <w:sz w:val="24"/>
          <w:szCs w:val="24"/>
        </w:rPr>
        <w:t>)  to</w:t>
      </w:r>
      <w:proofErr w:type="gramEnd"/>
      <w:r w:rsidRPr="00534922">
        <w:rPr>
          <w:color w:val="E36C0A" w:themeColor="accent6" w:themeShade="BF"/>
          <w:sz w:val="24"/>
          <w:szCs w:val="24"/>
        </w:rPr>
        <w:t xml:space="preserve"> arrange for pick up.</w:t>
      </w:r>
    </w:p>
    <w:p w:rsidR="000F19E9" w:rsidRDefault="000F19E9">
      <w:pPr>
        <w:rPr>
          <w:rFonts w:ascii="Arial" w:hAnsi="Arial"/>
          <w:b/>
        </w:rPr>
      </w:pPr>
      <w:bookmarkStart w:id="2329" w:name="_Toc292202372"/>
      <w:r>
        <w:lastRenderedPageBreak/>
        <w:br w:type="page"/>
      </w:r>
    </w:p>
    <w:p w:rsidR="007D4C5F" w:rsidRPr="00887055" w:rsidRDefault="007D4C5F" w:rsidP="007D4C5F">
      <w:pPr>
        <w:pStyle w:val="Heading2"/>
      </w:pPr>
      <w:bookmarkStart w:id="2330" w:name="_Toc303757616"/>
      <w:r w:rsidRPr="00887055">
        <w:lastRenderedPageBreak/>
        <w:t>Health Insurance Coverage</w:t>
      </w:r>
      <w:bookmarkEnd w:id="2329"/>
      <w:bookmarkEnd w:id="2330"/>
    </w:p>
    <w:p w:rsidR="004B2E8A" w:rsidRPr="000F19E9" w:rsidRDefault="00524262" w:rsidP="000F19E9">
      <w:pPr>
        <w:jc w:val="center"/>
        <w:rPr>
          <w:sz w:val="20"/>
        </w:rPr>
      </w:pPr>
      <w:r w:rsidRPr="000F19E9">
        <w:rPr>
          <w:noProof/>
          <w:sz w:val="20"/>
        </w:rPr>
        <w:drawing>
          <wp:inline distT="0" distB="0" distL="0" distR="0" wp14:anchorId="67B90233" wp14:editId="3F965AFC">
            <wp:extent cx="5624000" cy="7817144"/>
            <wp:effectExtent l="38100" t="19050" r="14800" b="12406"/>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8" cstate="print"/>
                    <a:srcRect/>
                    <a:stretch>
                      <a:fillRect/>
                    </a:stretch>
                  </pic:blipFill>
                  <pic:spPr bwMode="auto">
                    <a:xfrm>
                      <a:off x="0" y="0"/>
                      <a:ext cx="5624000" cy="7817144"/>
                    </a:xfrm>
                    <a:prstGeom prst="rect">
                      <a:avLst/>
                    </a:prstGeom>
                    <a:noFill/>
                    <a:ln w="9525">
                      <a:solidFill>
                        <a:schemeClr val="tx1"/>
                      </a:solidFill>
                      <a:miter lim="800000"/>
                      <a:headEnd/>
                      <a:tailEnd/>
                    </a:ln>
                  </pic:spPr>
                </pic:pic>
              </a:graphicData>
            </a:graphic>
          </wp:inline>
        </w:drawing>
      </w:r>
    </w:p>
    <w:p w:rsidR="00524262" w:rsidRPr="000F19E9" w:rsidRDefault="00524262" w:rsidP="000F19E9">
      <w:pPr>
        <w:rPr>
          <w:sz w:val="20"/>
        </w:rPr>
      </w:pPr>
    </w:p>
    <w:p w:rsidR="00524262" w:rsidRDefault="00524262" w:rsidP="00524262">
      <w:pPr>
        <w:pStyle w:val="Heading1"/>
      </w:pPr>
      <w:bookmarkStart w:id="2331" w:name="_Toc292202373"/>
      <w:bookmarkStart w:id="2332" w:name="_Toc303757617"/>
      <w:r>
        <w:t>Legal &amp; Regulatory Requirements</w:t>
      </w:r>
      <w:bookmarkEnd w:id="2331"/>
      <w:bookmarkEnd w:id="2332"/>
    </w:p>
    <w:p w:rsidR="00524262" w:rsidRPr="000F19E9" w:rsidRDefault="00524262" w:rsidP="000F19E9">
      <w:pPr>
        <w:rPr>
          <w:sz w:val="20"/>
        </w:rPr>
      </w:pPr>
    </w:p>
    <w:tbl>
      <w:tblPr>
        <w:tblStyle w:val="TableGrid"/>
        <w:tblW w:w="0" w:type="auto"/>
        <w:tblInd w:w="108" w:type="dxa"/>
        <w:tblLook w:val="04A0" w:firstRow="1" w:lastRow="0" w:firstColumn="1" w:lastColumn="0" w:noHBand="0" w:noVBand="1"/>
      </w:tblPr>
      <w:tblGrid>
        <w:gridCol w:w="1800"/>
        <w:gridCol w:w="3510"/>
        <w:gridCol w:w="4050"/>
      </w:tblGrid>
      <w:tr w:rsidR="00524262" w:rsidRPr="00D51D1A" w:rsidTr="00524262">
        <w:tc>
          <w:tcPr>
            <w:tcW w:w="1800" w:type="dxa"/>
            <w:vMerge w:val="restart"/>
            <w:shd w:val="clear" w:color="auto" w:fill="D9D9D9" w:themeFill="background1" w:themeFillShade="D9"/>
            <w:vAlign w:val="center"/>
          </w:tcPr>
          <w:p w:rsidR="00524262" w:rsidRDefault="00524262" w:rsidP="00524262">
            <w:pPr>
              <w:pStyle w:val="Body2"/>
              <w:spacing w:before="20" w:after="20"/>
              <w:ind w:left="0"/>
              <w:jc w:val="center"/>
              <w:rPr>
                <w:b/>
              </w:rPr>
            </w:pPr>
            <w:r>
              <w:rPr>
                <w:b/>
              </w:rPr>
              <w:t>CONTENT</w:t>
            </w:r>
          </w:p>
          <w:p w:rsidR="00524262" w:rsidRPr="00D51D1A" w:rsidRDefault="00524262" w:rsidP="00524262">
            <w:pPr>
              <w:pStyle w:val="Body2"/>
              <w:spacing w:before="20" w:after="20"/>
              <w:ind w:left="0"/>
              <w:jc w:val="center"/>
              <w:rPr>
                <w:b/>
              </w:rPr>
            </w:pPr>
            <w:r w:rsidRPr="00D51D1A">
              <w:rPr>
                <w:b/>
              </w:rPr>
              <w:t>OWNERS</w:t>
            </w:r>
          </w:p>
        </w:tc>
        <w:tc>
          <w:tcPr>
            <w:tcW w:w="3510" w:type="dxa"/>
            <w:shd w:val="clear" w:color="auto" w:fill="D9D9D9" w:themeFill="background1" w:themeFillShade="D9"/>
            <w:vAlign w:val="center"/>
          </w:tcPr>
          <w:p w:rsidR="00524262" w:rsidRPr="00D51D1A" w:rsidRDefault="00524262" w:rsidP="00524262">
            <w:pPr>
              <w:pStyle w:val="Body2"/>
              <w:spacing w:before="20" w:after="20"/>
              <w:ind w:left="0"/>
              <w:jc w:val="center"/>
              <w:rPr>
                <w:b/>
              </w:rPr>
            </w:pPr>
            <w:r w:rsidRPr="00D51D1A">
              <w:rPr>
                <w:b/>
              </w:rPr>
              <w:t>Department</w:t>
            </w:r>
          </w:p>
        </w:tc>
        <w:tc>
          <w:tcPr>
            <w:tcW w:w="4050" w:type="dxa"/>
            <w:shd w:val="clear" w:color="auto" w:fill="D9D9D9" w:themeFill="background1" w:themeFillShade="D9"/>
            <w:vAlign w:val="center"/>
          </w:tcPr>
          <w:p w:rsidR="00524262" w:rsidRPr="00D51D1A" w:rsidRDefault="00524262" w:rsidP="00524262">
            <w:pPr>
              <w:pStyle w:val="Body2"/>
              <w:spacing w:before="20" w:after="20"/>
              <w:ind w:left="0"/>
              <w:jc w:val="center"/>
              <w:rPr>
                <w:b/>
              </w:rPr>
            </w:pPr>
            <w:r w:rsidRPr="00D51D1A">
              <w:rPr>
                <w:b/>
              </w:rPr>
              <w:t>Responsible Person</w:t>
            </w:r>
          </w:p>
        </w:tc>
      </w:tr>
      <w:tr w:rsidR="00524262" w:rsidTr="00524262">
        <w:tc>
          <w:tcPr>
            <w:tcW w:w="1800" w:type="dxa"/>
            <w:vMerge/>
            <w:vAlign w:val="center"/>
          </w:tcPr>
          <w:p w:rsidR="00524262" w:rsidRDefault="00524262" w:rsidP="00524262">
            <w:pPr>
              <w:pStyle w:val="Body2"/>
              <w:spacing w:before="20" w:after="20"/>
              <w:ind w:left="0"/>
              <w:jc w:val="center"/>
            </w:pPr>
          </w:p>
        </w:tc>
        <w:tc>
          <w:tcPr>
            <w:tcW w:w="3510" w:type="dxa"/>
            <w:vAlign w:val="center"/>
          </w:tcPr>
          <w:p w:rsidR="00524262" w:rsidRDefault="00524262" w:rsidP="00524262">
            <w:pPr>
              <w:pStyle w:val="Body2"/>
              <w:spacing w:before="20" w:after="20"/>
              <w:ind w:left="0"/>
              <w:jc w:val="center"/>
            </w:pPr>
            <w:r>
              <w:t>Legal</w:t>
            </w:r>
          </w:p>
        </w:tc>
        <w:tc>
          <w:tcPr>
            <w:tcW w:w="4050" w:type="dxa"/>
            <w:vAlign w:val="center"/>
          </w:tcPr>
          <w:p w:rsidR="00524262" w:rsidRDefault="00524262" w:rsidP="00524262">
            <w:pPr>
              <w:pStyle w:val="Body2"/>
              <w:spacing w:before="20" w:after="20"/>
              <w:ind w:left="0"/>
              <w:jc w:val="center"/>
            </w:pPr>
            <w:r>
              <w:t>Kathleen Determann</w:t>
            </w:r>
          </w:p>
        </w:tc>
      </w:tr>
      <w:tr w:rsidR="00524262" w:rsidTr="00524262">
        <w:tc>
          <w:tcPr>
            <w:tcW w:w="1800" w:type="dxa"/>
            <w:vMerge/>
            <w:vAlign w:val="center"/>
          </w:tcPr>
          <w:p w:rsidR="00524262" w:rsidRDefault="00524262" w:rsidP="00524262">
            <w:pPr>
              <w:pStyle w:val="Body2"/>
              <w:spacing w:before="20" w:after="20"/>
              <w:ind w:left="0"/>
              <w:jc w:val="center"/>
            </w:pPr>
          </w:p>
        </w:tc>
        <w:tc>
          <w:tcPr>
            <w:tcW w:w="3510" w:type="dxa"/>
            <w:vAlign w:val="center"/>
          </w:tcPr>
          <w:p w:rsidR="00524262" w:rsidRDefault="00524262" w:rsidP="00524262">
            <w:pPr>
              <w:pStyle w:val="Body2"/>
              <w:spacing w:before="20" w:after="20"/>
              <w:ind w:left="0"/>
              <w:jc w:val="center"/>
            </w:pPr>
            <w:r>
              <w:t xml:space="preserve">Clinical Laboratory </w:t>
            </w:r>
            <w:del w:id="2333" w:author="sadams" w:date="2011-05-09T13:43:00Z">
              <w:r>
                <w:delText>-</w:delText>
              </w:r>
            </w:del>
            <w:ins w:id="2334" w:author="sadams" w:date="2011-05-09T13:43:00Z">
              <w:r w:rsidR="0009492F">
                <w:t>–</w:t>
              </w:r>
            </w:ins>
            <w:r>
              <w:t xml:space="preserve"> Regulatory</w:t>
            </w:r>
          </w:p>
        </w:tc>
        <w:tc>
          <w:tcPr>
            <w:tcW w:w="4050" w:type="dxa"/>
            <w:vAlign w:val="center"/>
          </w:tcPr>
          <w:p w:rsidR="00524262" w:rsidRPr="0007465A" w:rsidRDefault="00524262" w:rsidP="00524262">
            <w:pPr>
              <w:pStyle w:val="Body2"/>
              <w:spacing w:before="20" w:after="20"/>
              <w:ind w:left="0"/>
              <w:jc w:val="center"/>
            </w:pPr>
            <w:r w:rsidRPr="00996DCF">
              <w:t>Stephanie Butler</w:t>
            </w:r>
          </w:p>
        </w:tc>
      </w:tr>
      <w:tr w:rsidR="00524262" w:rsidRPr="00D51D1A" w:rsidTr="00524262">
        <w:tc>
          <w:tcPr>
            <w:tcW w:w="1800" w:type="dxa"/>
            <w:shd w:val="clear" w:color="auto" w:fill="D9D9D9" w:themeFill="background1" w:themeFillShade="D9"/>
            <w:vAlign w:val="center"/>
          </w:tcPr>
          <w:p w:rsidR="00524262" w:rsidRPr="00D51D1A" w:rsidRDefault="00524262" w:rsidP="00524262">
            <w:pPr>
              <w:pStyle w:val="Body2"/>
              <w:spacing w:before="20" w:after="20"/>
              <w:ind w:left="0"/>
              <w:jc w:val="center"/>
              <w:rPr>
                <w:b/>
              </w:rPr>
            </w:pPr>
            <w:r>
              <w:rPr>
                <w:b/>
              </w:rPr>
              <w:t>PURPOSE</w:t>
            </w:r>
          </w:p>
        </w:tc>
        <w:tc>
          <w:tcPr>
            <w:tcW w:w="7560" w:type="dxa"/>
            <w:gridSpan w:val="2"/>
            <w:shd w:val="clear" w:color="auto" w:fill="auto"/>
            <w:vAlign w:val="center"/>
          </w:tcPr>
          <w:p w:rsidR="00524262" w:rsidRPr="00D51D1A" w:rsidRDefault="00524262" w:rsidP="00524262">
            <w:pPr>
              <w:pStyle w:val="Body2"/>
              <w:spacing w:before="20" w:after="20"/>
              <w:ind w:left="0"/>
              <w:rPr>
                <w:b/>
              </w:rPr>
            </w:pPr>
            <w:r>
              <w:t>The user is required to agree to the “Terms of Use” statement before he/she is allowed to use the Portal website.</w:t>
            </w:r>
          </w:p>
        </w:tc>
      </w:tr>
    </w:tbl>
    <w:p w:rsidR="00524262" w:rsidRDefault="00524262" w:rsidP="00524262">
      <w:pPr>
        <w:pStyle w:val="Body1"/>
      </w:pPr>
    </w:p>
    <w:p w:rsidR="002B0D15" w:rsidRDefault="002B0D15" w:rsidP="00524262">
      <w:pPr>
        <w:pStyle w:val="Body1"/>
      </w:pPr>
      <w:r>
        <w:rPr>
          <w:noProof/>
        </w:rPr>
        <w:drawing>
          <wp:inline distT="0" distB="0" distL="0" distR="0" wp14:anchorId="062D4413" wp14:editId="11994E2B">
            <wp:extent cx="5886450" cy="2340943"/>
            <wp:effectExtent l="19050" t="19050" r="19050" b="21257"/>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9" cstate="print"/>
                    <a:srcRect/>
                    <a:stretch>
                      <a:fillRect/>
                    </a:stretch>
                  </pic:blipFill>
                  <pic:spPr bwMode="auto">
                    <a:xfrm>
                      <a:off x="0" y="0"/>
                      <a:ext cx="5886450" cy="2340943"/>
                    </a:xfrm>
                    <a:prstGeom prst="rect">
                      <a:avLst/>
                    </a:prstGeom>
                    <a:noFill/>
                    <a:ln w="9525">
                      <a:solidFill>
                        <a:schemeClr val="tx1"/>
                      </a:solidFill>
                      <a:miter lim="800000"/>
                      <a:headEnd/>
                      <a:tailEnd/>
                    </a:ln>
                  </pic:spPr>
                </pic:pic>
              </a:graphicData>
            </a:graphic>
          </wp:inline>
        </w:drawing>
      </w:r>
    </w:p>
    <w:p w:rsidR="00524262" w:rsidRDefault="00524262" w:rsidP="00524262">
      <w:pPr>
        <w:pStyle w:val="Heading2"/>
        <w:tabs>
          <w:tab w:val="clear" w:pos="1080"/>
          <w:tab w:val="num" w:pos="4860"/>
        </w:tabs>
        <w:ind w:left="720"/>
      </w:pPr>
      <w:bookmarkStart w:id="2335" w:name="_Toc292202374"/>
      <w:bookmarkStart w:id="2336" w:name="_Toc303757618"/>
      <w:r>
        <w:t>Clinical Terms of Use (TOU)</w:t>
      </w:r>
      <w:bookmarkEnd w:id="2335"/>
      <w:bookmarkEnd w:id="2336"/>
    </w:p>
    <w:p w:rsidR="00524262" w:rsidRPr="008C5297" w:rsidRDefault="00524262" w:rsidP="00524262">
      <w:pPr>
        <w:pStyle w:val="NormalWeb"/>
        <w:jc w:val="center"/>
        <w:rPr>
          <w:sz w:val="20"/>
          <w:szCs w:val="20"/>
        </w:rPr>
      </w:pPr>
      <w:r w:rsidRPr="008C5297">
        <w:rPr>
          <w:b/>
          <w:bCs/>
          <w:sz w:val="20"/>
          <w:szCs w:val="20"/>
        </w:rPr>
        <w:t>Terms of Use</w:t>
      </w:r>
    </w:p>
    <w:p w:rsidR="00524262" w:rsidRPr="008C5297" w:rsidRDefault="00524262" w:rsidP="00524262">
      <w:pPr>
        <w:pStyle w:val="NormalWeb"/>
        <w:spacing w:after="502" w:afterAutospacing="0"/>
        <w:jc w:val="center"/>
        <w:rPr>
          <w:sz w:val="20"/>
          <w:szCs w:val="20"/>
        </w:rPr>
      </w:pPr>
      <w:r w:rsidRPr="008C5297">
        <w:rPr>
          <w:sz w:val="20"/>
          <w:szCs w:val="20"/>
        </w:rPr>
        <w:t>Physician Site</w:t>
      </w:r>
    </w:p>
    <w:p w:rsidR="00524262" w:rsidRPr="008C5297" w:rsidRDefault="00524262" w:rsidP="00524262">
      <w:pPr>
        <w:pStyle w:val="NormalWeb"/>
        <w:rPr>
          <w:sz w:val="20"/>
          <w:szCs w:val="20"/>
        </w:rPr>
      </w:pPr>
      <w:r w:rsidRPr="008C5297">
        <w:rPr>
          <w:b/>
          <w:bCs/>
          <w:sz w:val="20"/>
          <w:szCs w:val="20"/>
        </w:rPr>
        <w:t xml:space="preserve">PLEASE READ THESE TERMS OF USE CAREFULLY. BY CLICKING </w:t>
      </w:r>
      <w:r w:rsidR="0009492F">
        <w:rPr>
          <w:b/>
          <w:bCs/>
          <w:sz w:val="20"/>
          <w:szCs w:val="20"/>
        </w:rPr>
        <w:t>“</w:t>
      </w:r>
      <w:r w:rsidRPr="008C5297">
        <w:rPr>
          <w:b/>
          <w:bCs/>
          <w:sz w:val="20"/>
          <w:szCs w:val="20"/>
        </w:rPr>
        <w:t>I Agree</w:t>
      </w:r>
      <w:r w:rsidR="0009492F">
        <w:rPr>
          <w:b/>
          <w:bCs/>
          <w:sz w:val="20"/>
          <w:szCs w:val="20"/>
        </w:rPr>
        <w:t>”</w:t>
      </w:r>
      <w:r w:rsidRPr="008C5297">
        <w:rPr>
          <w:b/>
          <w:bCs/>
          <w:sz w:val="20"/>
          <w:szCs w:val="20"/>
        </w:rPr>
        <w:t xml:space="preserve"> BELOW, YOU ACCEPT ALL TERMS AND CONDITIONS OF THIS AGREEMENT.</w:t>
      </w:r>
    </w:p>
    <w:p w:rsidR="00524262" w:rsidRPr="008C5297" w:rsidRDefault="00524262" w:rsidP="00524262">
      <w:pPr>
        <w:pStyle w:val="NormalWeb"/>
        <w:rPr>
          <w:sz w:val="20"/>
          <w:szCs w:val="20"/>
        </w:rPr>
      </w:pPr>
      <w:r w:rsidRPr="008C5297">
        <w:rPr>
          <w:sz w:val="20"/>
          <w:szCs w:val="20"/>
        </w:rPr>
        <w:t>These Terms of Use (</w:t>
      </w:r>
      <w:r w:rsidR="0009492F">
        <w:rPr>
          <w:sz w:val="20"/>
          <w:szCs w:val="20"/>
        </w:rPr>
        <w:t>“</w:t>
      </w:r>
      <w:r w:rsidRPr="008C5297">
        <w:rPr>
          <w:sz w:val="20"/>
          <w:szCs w:val="20"/>
        </w:rPr>
        <w:t>TOU</w:t>
      </w:r>
      <w:r w:rsidR="0009492F">
        <w:rPr>
          <w:sz w:val="20"/>
          <w:szCs w:val="20"/>
        </w:rPr>
        <w:t>”</w:t>
      </w:r>
      <w:r w:rsidRPr="008C5297">
        <w:rPr>
          <w:sz w:val="20"/>
          <w:szCs w:val="20"/>
        </w:rPr>
        <w:t>) describe the terms and conditions applicable to your use of Genomic Health, Inc.</w:t>
      </w:r>
      <w:r w:rsidR="0009492F">
        <w:rPr>
          <w:sz w:val="20"/>
          <w:szCs w:val="20"/>
        </w:rPr>
        <w:t>’</w:t>
      </w:r>
      <w:r w:rsidRPr="008C5297">
        <w:rPr>
          <w:sz w:val="20"/>
          <w:szCs w:val="20"/>
        </w:rPr>
        <w:t xml:space="preserve">s online Physician portal located at </w:t>
      </w:r>
      <w:r w:rsidRPr="008C5297">
        <w:rPr>
          <w:b/>
          <w:bCs/>
          <w:sz w:val="20"/>
          <w:szCs w:val="20"/>
        </w:rPr>
        <w:t>online.genomichealth.com</w:t>
      </w:r>
      <w:r w:rsidRPr="008C5297">
        <w:rPr>
          <w:sz w:val="20"/>
          <w:szCs w:val="20"/>
        </w:rPr>
        <w:t xml:space="preserve"> (the </w:t>
      </w:r>
      <w:r w:rsidR="0009492F">
        <w:rPr>
          <w:sz w:val="20"/>
          <w:szCs w:val="20"/>
        </w:rPr>
        <w:t>“</w:t>
      </w:r>
      <w:r w:rsidRPr="008C5297">
        <w:rPr>
          <w:sz w:val="20"/>
          <w:szCs w:val="20"/>
        </w:rPr>
        <w:t>Physician Site</w:t>
      </w:r>
      <w:r w:rsidR="0009492F">
        <w:rPr>
          <w:sz w:val="20"/>
          <w:szCs w:val="20"/>
        </w:rPr>
        <w:t>”</w:t>
      </w:r>
      <w:r w:rsidRPr="008C5297">
        <w:rPr>
          <w:sz w:val="20"/>
          <w:szCs w:val="20"/>
        </w:rPr>
        <w:t xml:space="preserve"> or </w:t>
      </w:r>
      <w:r w:rsidR="0009492F">
        <w:rPr>
          <w:sz w:val="20"/>
          <w:szCs w:val="20"/>
        </w:rPr>
        <w:t>“</w:t>
      </w:r>
      <w:r w:rsidRPr="008C5297">
        <w:rPr>
          <w:sz w:val="20"/>
          <w:szCs w:val="20"/>
        </w:rPr>
        <w:t>Site</w:t>
      </w:r>
      <w:r w:rsidR="0009492F">
        <w:rPr>
          <w:sz w:val="20"/>
          <w:szCs w:val="20"/>
        </w:rPr>
        <w:t>”</w:t>
      </w:r>
      <w:r w:rsidRPr="008C5297">
        <w:rPr>
          <w:sz w:val="20"/>
          <w:szCs w:val="20"/>
        </w:rPr>
        <w:t>), and all of the services offered on the Physician Site. Before being given access to this Site, you will be asked to indicate whether you agree to be bound by these TOU. If you agree to be bound by these TOU, you will be given access to the Site. If you do not agree to these TOU, your access to the Site will be denied.</w:t>
      </w:r>
    </w:p>
    <w:p w:rsidR="00524262" w:rsidRPr="008C5297" w:rsidRDefault="00524262" w:rsidP="00524262">
      <w:pPr>
        <w:pStyle w:val="NormalWeb"/>
        <w:rPr>
          <w:sz w:val="20"/>
          <w:szCs w:val="20"/>
        </w:rPr>
      </w:pPr>
      <w:r w:rsidRPr="008C5297">
        <w:rPr>
          <w:sz w:val="20"/>
          <w:szCs w:val="20"/>
        </w:rPr>
        <w:t>Genomic Health, Inc. (</w:t>
      </w:r>
      <w:r w:rsidR="0009492F">
        <w:rPr>
          <w:sz w:val="20"/>
          <w:szCs w:val="20"/>
        </w:rPr>
        <w:t>“</w:t>
      </w:r>
      <w:r w:rsidRPr="008C5297">
        <w:rPr>
          <w:sz w:val="20"/>
          <w:szCs w:val="20"/>
        </w:rPr>
        <w:t>Genomic Health</w:t>
      </w:r>
      <w:r w:rsidR="0009492F">
        <w:rPr>
          <w:sz w:val="20"/>
          <w:szCs w:val="20"/>
        </w:rPr>
        <w:t>”</w:t>
      </w:r>
      <w:r w:rsidRPr="008C5297">
        <w:rPr>
          <w:sz w:val="20"/>
          <w:szCs w:val="20"/>
        </w:rPr>
        <w:t xml:space="preserve">) may at any time revise or modify this Agreement or impose new conditions for use of this Site. Such changes, revisions or modifications shall be effective immediately upon notice to you, which may be given by any means including, without limitation, posting on the Site or by e-mail. Any use of the Site by you after such notice shall be deemed to constitute acceptance of such changes, revisions or modifications. The most current version of the TOU can be reviewed by clicking on the </w:t>
      </w:r>
      <w:r w:rsidR="0009492F">
        <w:rPr>
          <w:sz w:val="20"/>
          <w:szCs w:val="20"/>
        </w:rPr>
        <w:t>“</w:t>
      </w:r>
      <w:r w:rsidRPr="008C5297">
        <w:rPr>
          <w:sz w:val="20"/>
          <w:szCs w:val="20"/>
        </w:rPr>
        <w:t>Terms of Use</w:t>
      </w:r>
      <w:r w:rsidR="0009492F">
        <w:rPr>
          <w:sz w:val="20"/>
          <w:szCs w:val="20"/>
        </w:rPr>
        <w:t>”</w:t>
      </w:r>
      <w:r w:rsidRPr="008C5297">
        <w:rPr>
          <w:sz w:val="20"/>
          <w:szCs w:val="20"/>
        </w:rPr>
        <w:t xml:space="preserve"> hypertext link located at the bottom of each page of the Site. Genomic Health may modify its services at any time.</w:t>
      </w:r>
    </w:p>
    <w:p w:rsidR="00524262" w:rsidRPr="008C5297" w:rsidRDefault="00524262" w:rsidP="00524262">
      <w:pPr>
        <w:pStyle w:val="NormalWeb"/>
        <w:rPr>
          <w:sz w:val="20"/>
          <w:szCs w:val="20"/>
        </w:rPr>
      </w:pPr>
      <w:r w:rsidRPr="008C5297">
        <w:rPr>
          <w:sz w:val="20"/>
          <w:szCs w:val="20"/>
        </w:rPr>
        <w:t xml:space="preserve">As described in these TOU, laboratory tests may only be </w:t>
      </w:r>
      <w:r w:rsidR="0009492F">
        <w:rPr>
          <w:sz w:val="20"/>
          <w:szCs w:val="20"/>
        </w:rPr>
        <w:t>“</w:t>
      </w:r>
      <w:r w:rsidRPr="008C5297">
        <w:rPr>
          <w:sz w:val="20"/>
          <w:szCs w:val="20"/>
        </w:rPr>
        <w:t>ordered</w:t>
      </w:r>
      <w:r w:rsidR="0009492F">
        <w:rPr>
          <w:sz w:val="20"/>
          <w:szCs w:val="20"/>
        </w:rPr>
        <w:t>”</w:t>
      </w:r>
      <w:r w:rsidRPr="008C5297">
        <w:rPr>
          <w:sz w:val="20"/>
          <w:szCs w:val="20"/>
        </w:rPr>
        <w:t xml:space="preserve"> by, and results reported to qualified health care professionals (</w:t>
      </w:r>
      <w:r w:rsidR="0009492F">
        <w:rPr>
          <w:sz w:val="20"/>
          <w:szCs w:val="20"/>
        </w:rPr>
        <w:t>“</w:t>
      </w:r>
      <w:r w:rsidRPr="008C5297">
        <w:rPr>
          <w:sz w:val="20"/>
          <w:szCs w:val="20"/>
        </w:rPr>
        <w:t>physicians</w:t>
      </w:r>
      <w:r w:rsidR="0009492F">
        <w:rPr>
          <w:sz w:val="20"/>
          <w:szCs w:val="20"/>
        </w:rPr>
        <w:t>”</w:t>
      </w:r>
      <w:r w:rsidRPr="008C5297">
        <w:rPr>
          <w:sz w:val="20"/>
          <w:szCs w:val="20"/>
        </w:rPr>
        <w:t xml:space="preserve">). However, a physician may contact Genomic Health to designate an authorized </w:t>
      </w:r>
      <w:r w:rsidRPr="008C5297">
        <w:rPr>
          <w:sz w:val="20"/>
          <w:szCs w:val="20"/>
        </w:rPr>
        <w:lastRenderedPageBreak/>
        <w:t>representative (</w:t>
      </w:r>
      <w:r w:rsidR="0009492F">
        <w:rPr>
          <w:sz w:val="20"/>
          <w:szCs w:val="20"/>
        </w:rPr>
        <w:t>“</w:t>
      </w:r>
      <w:r w:rsidRPr="008C5297">
        <w:rPr>
          <w:sz w:val="20"/>
          <w:szCs w:val="20"/>
        </w:rPr>
        <w:t>delegate</w:t>
      </w:r>
      <w:r w:rsidR="0009492F">
        <w:rPr>
          <w:sz w:val="20"/>
          <w:szCs w:val="20"/>
        </w:rPr>
        <w:t>”</w:t>
      </w:r>
      <w:r w:rsidRPr="008C5297">
        <w:rPr>
          <w:sz w:val="20"/>
          <w:szCs w:val="20"/>
        </w:rPr>
        <w:t xml:space="preserve">), as appropriate under these TOU and all applicable laws in your jurisdiction. As used herein, delegate </w:t>
      </w:r>
      <w:r w:rsidR="0009492F">
        <w:rPr>
          <w:sz w:val="20"/>
          <w:szCs w:val="20"/>
        </w:rPr>
        <w:t>“</w:t>
      </w:r>
      <w:r w:rsidRPr="008C5297">
        <w:rPr>
          <w:sz w:val="20"/>
          <w:szCs w:val="20"/>
        </w:rPr>
        <w:t>requests</w:t>
      </w:r>
      <w:r w:rsidR="0009492F">
        <w:rPr>
          <w:sz w:val="20"/>
          <w:szCs w:val="20"/>
        </w:rPr>
        <w:t>”</w:t>
      </w:r>
      <w:r w:rsidRPr="008C5297">
        <w:rPr>
          <w:sz w:val="20"/>
          <w:szCs w:val="20"/>
        </w:rPr>
        <w:t xml:space="preserve"> or </w:t>
      </w:r>
      <w:r w:rsidR="0009492F">
        <w:rPr>
          <w:sz w:val="20"/>
          <w:szCs w:val="20"/>
        </w:rPr>
        <w:t>“</w:t>
      </w:r>
      <w:r w:rsidRPr="008C5297">
        <w:rPr>
          <w:sz w:val="20"/>
          <w:szCs w:val="20"/>
        </w:rPr>
        <w:t>requisitions</w:t>
      </w:r>
      <w:r w:rsidR="0009492F">
        <w:rPr>
          <w:sz w:val="20"/>
          <w:szCs w:val="20"/>
        </w:rPr>
        <w:t>”</w:t>
      </w:r>
      <w:r w:rsidRPr="008C5297">
        <w:rPr>
          <w:sz w:val="20"/>
          <w:szCs w:val="20"/>
        </w:rPr>
        <w:t xml:space="preserve"> refer to communications that facilitate a physician’s decision to </w:t>
      </w:r>
      <w:r w:rsidR="0009492F">
        <w:rPr>
          <w:sz w:val="20"/>
          <w:szCs w:val="20"/>
        </w:rPr>
        <w:t>“</w:t>
      </w:r>
      <w:r w:rsidRPr="008C5297">
        <w:rPr>
          <w:sz w:val="20"/>
          <w:szCs w:val="20"/>
        </w:rPr>
        <w:t>order</w:t>
      </w:r>
      <w:r w:rsidR="0009492F">
        <w:rPr>
          <w:sz w:val="20"/>
          <w:szCs w:val="20"/>
        </w:rPr>
        <w:t>”</w:t>
      </w:r>
      <w:r w:rsidRPr="008C5297">
        <w:rPr>
          <w:sz w:val="20"/>
          <w:szCs w:val="20"/>
        </w:rPr>
        <w:t xml:space="preserve"> a laboratory test for a particular patient.</w:t>
      </w:r>
    </w:p>
    <w:p w:rsidR="00524262" w:rsidRPr="008C5297" w:rsidRDefault="00524262" w:rsidP="00524262">
      <w:pPr>
        <w:pStyle w:val="NormalWeb"/>
        <w:rPr>
          <w:sz w:val="20"/>
          <w:szCs w:val="20"/>
        </w:rPr>
      </w:pPr>
      <w:proofErr w:type="gramStart"/>
      <w:r w:rsidRPr="008C5297">
        <w:rPr>
          <w:b/>
          <w:bCs/>
          <w:sz w:val="20"/>
          <w:szCs w:val="20"/>
        </w:rPr>
        <w:t>Description of Services.</w:t>
      </w:r>
      <w:proofErr w:type="gramEnd"/>
    </w:p>
    <w:p w:rsidR="00524262" w:rsidRPr="008C5297" w:rsidRDefault="00524262" w:rsidP="00524262">
      <w:pPr>
        <w:pStyle w:val="NormalWeb"/>
        <w:rPr>
          <w:sz w:val="20"/>
          <w:szCs w:val="20"/>
        </w:rPr>
      </w:pPr>
      <w:r w:rsidRPr="008C5297">
        <w:rPr>
          <w:sz w:val="20"/>
          <w:szCs w:val="20"/>
        </w:rPr>
        <w:t xml:space="preserve">This website is designed to provide online results with respect to our diagnostic testing services, documents and information related to these testing services, and online requisitions for test services. Through the Physician Site, Genomic Health provides you with access to patient laboratory results, test requisition documents, documents and information related to the laboratory test services, and the ability to send secure, authorized electronic correspondence. In the future, Genomic Health may also provide you with the ability to review requisition status, aggregate data from your patients, order specimen kits, and may also permit you to compare data relating to your patients with anonymous aggregated data of other patients (collectively, the </w:t>
      </w:r>
      <w:r w:rsidR="0009492F">
        <w:rPr>
          <w:sz w:val="20"/>
          <w:szCs w:val="20"/>
        </w:rPr>
        <w:t>“</w:t>
      </w:r>
      <w:r w:rsidRPr="008C5297">
        <w:rPr>
          <w:sz w:val="20"/>
          <w:szCs w:val="20"/>
        </w:rPr>
        <w:t>Services</w:t>
      </w:r>
      <w:r w:rsidR="0009492F">
        <w:rPr>
          <w:sz w:val="20"/>
          <w:szCs w:val="20"/>
        </w:rPr>
        <w:t>”</w:t>
      </w:r>
      <w:r w:rsidRPr="008C5297">
        <w:rPr>
          <w:sz w:val="20"/>
          <w:szCs w:val="20"/>
        </w:rPr>
        <w:t>). The Services, including any updates, enhancements, new features, and/or the addition of any new properties, are subject to these TOU. Genomic Health may also offer services from time to time that are governed by other contractual terms. In such cases those terms will be posted on the relevant service(s) to which they apply.</w:t>
      </w:r>
    </w:p>
    <w:p w:rsidR="00524262" w:rsidRPr="008C5297" w:rsidRDefault="00524262" w:rsidP="00524262">
      <w:pPr>
        <w:pStyle w:val="NormalWeb"/>
        <w:rPr>
          <w:sz w:val="20"/>
          <w:szCs w:val="20"/>
        </w:rPr>
      </w:pPr>
      <w:r w:rsidRPr="008C5297">
        <w:rPr>
          <w:b/>
          <w:bCs/>
          <w:sz w:val="20"/>
          <w:szCs w:val="20"/>
        </w:rPr>
        <w:t>Physician and Authorized Representative Responsibilities.</w:t>
      </w:r>
    </w:p>
    <w:p w:rsidR="00524262" w:rsidRPr="008C5297" w:rsidRDefault="00524262" w:rsidP="00524262">
      <w:pPr>
        <w:pStyle w:val="NormalWeb"/>
        <w:rPr>
          <w:sz w:val="20"/>
          <w:szCs w:val="20"/>
        </w:rPr>
      </w:pPr>
      <w:proofErr w:type="gramStart"/>
      <w:r w:rsidRPr="008C5297">
        <w:rPr>
          <w:i/>
          <w:iCs/>
          <w:sz w:val="20"/>
          <w:szCs w:val="20"/>
        </w:rPr>
        <w:t>Confidentiality and Compliance with Laws.</w:t>
      </w:r>
      <w:proofErr w:type="gramEnd"/>
    </w:p>
    <w:p w:rsidR="00524262" w:rsidRPr="008C5297" w:rsidRDefault="00524262" w:rsidP="00524262">
      <w:pPr>
        <w:pStyle w:val="NormalWeb"/>
        <w:rPr>
          <w:sz w:val="20"/>
          <w:szCs w:val="20"/>
        </w:rPr>
      </w:pPr>
      <w:r w:rsidRPr="008C5297">
        <w:rPr>
          <w:sz w:val="20"/>
          <w:szCs w:val="20"/>
        </w:rPr>
        <w:t>You agree and acknowledge that you will have access to confidential and personally identifiable health information on this Site and that your use of such information shall be in accordance with these TOU and all applicable privacy regulations and directives.  You agree and acknowledge responsibility for obtaining patient</w:t>
      </w:r>
      <w:r>
        <w:rPr>
          <w:sz w:val="20"/>
          <w:szCs w:val="20"/>
        </w:rPr>
        <w:t xml:space="preserve"> full</w:t>
      </w:r>
      <w:r w:rsidRPr="008C5297">
        <w:rPr>
          <w:sz w:val="20"/>
          <w:szCs w:val="20"/>
        </w:rPr>
        <w:t xml:space="preserve"> consent to provide his/her private health or financial information to Genomic Health in Redwood City, California as required by the data privacy laws in your jurisdiction.  For U.S. users, this includes provisions of the federal privacy regulations and the federal security regulations issued pursuant to the Health Insurance Portability and Accountability Act of 1996 (</w:t>
      </w:r>
      <w:r w:rsidR="0009492F">
        <w:rPr>
          <w:sz w:val="20"/>
          <w:szCs w:val="20"/>
        </w:rPr>
        <w:t>“</w:t>
      </w:r>
      <w:r w:rsidRPr="008C5297">
        <w:rPr>
          <w:sz w:val="20"/>
          <w:szCs w:val="20"/>
        </w:rPr>
        <w:t>HIPAA</w:t>
      </w:r>
      <w:r w:rsidR="0009492F">
        <w:rPr>
          <w:sz w:val="20"/>
          <w:szCs w:val="20"/>
        </w:rPr>
        <w:t>”</w:t>
      </w:r>
      <w:r w:rsidRPr="008C5297">
        <w:rPr>
          <w:sz w:val="20"/>
          <w:szCs w:val="20"/>
        </w:rPr>
        <w:t>), and all applicable local, state, and federal laws and regulations</w:t>
      </w:r>
      <w:r>
        <w:rPr>
          <w:sz w:val="20"/>
          <w:szCs w:val="20"/>
        </w:rPr>
        <w:t xml:space="preserve">, including but not limited to statutory and non-statutory guidelines that would apply to services that Genomic Health </w:t>
      </w:r>
      <w:proofErr w:type="spellStart"/>
      <w:r>
        <w:rPr>
          <w:sz w:val="20"/>
          <w:szCs w:val="20"/>
        </w:rPr>
        <w:t>provides</w:t>
      </w:r>
      <w:proofErr w:type="spellEnd"/>
      <w:r>
        <w:rPr>
          <w:sz w:val="20"/>
          <w:szCs w:val="20"/>
        </w:rPr>
        <w:t xml:space="preserve"> in accordance with these TOU</w:t>
      </w:r>
      <w:r w:rsidRPr="008C5297">
        <w:rPr>
          <w:sz w:val="20"/>
          <w:szCs w:val="20"/>
        </w:rPr>
        <w:t>.</w:t>
      </w:r>
    </w:p>
    <w:p w:rsidR="00524262" w:rsidRPr="008C5297" w:rsidRDefault="00524262" w:rsidP="00524262">
      <w:pPr>
        <w:pStyle w:val="NormalWeb"/>
        <w:rPr>
          <w:sz w:val="20"/>
          <w:szCs w:val="20"/>
        </w:rPr>
      </w:pPr>
      <w:proofErr w:type="gramStart"/>
      <w:r w:rsidRPr="008C5297">
        <w:rPr>
          <w:i/>
          <w:iCs/>
          <w:sz w:val="20"/>
          <w:szCs w:val="20"/>
        </w:rPr>
        <w:t>Member Account, Password, and Security.</w:t>
      </w:r>
      <w:proofErr w:type="gramEnd"/>
    </w:p>
    <w:p w:rsidR="00524262" w:rsidRPr="008C5297" w:rsidRDefault="00524262" w:rsidP="00524262">
      <w:pPr>
        <w:pStyle w:val="NormalWeb"/>
        <w:rPr>
          <w:sz w:val="20"/>
          <w:szCs w:val="20"/>
        </w:rPr>
      </w:pPr>
      <w:r w:rsidRPr="008C5297">
        <w:rPr>
          <w:sz w:val="20"/>
          <w:szCs w:val="20"/>
        </w:rPr>
        <w:t xml:space="preserve">You will be provided with an account which is accessed by use of a personal password and username. You are responsible for maintaining the confidentiality of your password and account, and any and all activities that occur under your account. If at any time you forget your password, or would like to change your password, you may do so by clicking on the (Forgot your password?) which will prompt you to answer 3 </w:t>
      </w:r>
      <w:proofErr w:type="gramStart"/>
      <w:r w:rsidRPr="008C5297">
        <w:rPr>
          <w:sz w:val="20"/>
          <w:szCs w:val="20"/>
        </w:rPr>
        <w:t>security</w:t>
      </w:r>
      <w:proofErr w:type="gramEnd"/>
      <w:r w:rsidRPr="008C5297">
        <w:rPr>
          <w:sz w:val="20"/>
          <w:szCs w:val="20"/>
        </w:rPr>
        <w:t xml:space="preserve"> questions and allow you to reset your password information. It is your responsibility to change the password to your account on a regular basis. You agree to notify Genomic Health immediately of any unauthorized use of your account or any suspected breach of security.</w:t>
      </w:r>
    </w:p>
    <w:p w:rsidR="00524262" w:rsidRPr="008C5297" w:rsidRDefault="00524262" w:rsidP="00524262">
      <w:pPr>
        <w:pStyle w:val="NormalWeb"/>
        <w:rPr>
          <w:sz w:val="20"/>
          <w:szCs w:val="20"/>
        </w:rPr>
      </w:pPr>
      <w:r>
        <w:rPr>
          <w:sz w:val="20"/>
          <w:szCs w:val="20"/>
        </w:rPr>
        <w:t xml:space="preserve">To the extent permitted by applicable law, </w:t>
      </w:r>
      <w:r w:rsidRPr="008C5297">
        <w:rPr>
          <w:sz w:val="20"/>
          <w:szCs w:val="20"/>
        </w:rPr>
        <w:t>Genomic Health will not be liable for any loss that you may incur as a result of someone else using your password or account, either with or without your knowledge. You may be held liable for losses incurred by Genomic Health or another party due to someone else using your account or password. You may not use anyone else</w:t>
      </w:r>
      <w:r w:rsidR="0009492F">
        <w:rPr>
          <w:sz w:val="20"/>
          <w:szCs w:val="20"/>
        </w:rPr>
        <w:t>’</w:t>
      </w:r>
      <w:r w:rsidRPr="008C5297">
        <w:rPr>
          <w:sz w:val="20"/>
          <w:szCs w:val="20"/>
        </w:rPr>
        <w:t>s account at any time, with or without the permission of the account holder.</w:t>
      </w:r>
    </w:p>
    <w:p w:rsidR="00524262" w:rsidRPr="008C5297" w:rsidRDefault="00524262" w:rsidP="00524262">
      <w:pPr>
        <w:pStyle w:val="NormalWeb"/>
        <w:rPr>
          <w:sz w:val="20"/>
          <w:szCs w:val="20"/>
        </w:rPr>
      </w:pPr>
      <w:r w:rsidRPr="008C5297">
        <w:rPr>
          <w:sz w:val="20"/>
          <w:szCs w:val="20"/>
        </w:rPr>
        <w:t>If you terminate your contract with Genomic Health you shall immediately cease using your access to the Site and will take appropriate steps (such as contacting our Support Center) to inform us that you are no longer entitled to access.</w:t>
      </w:r>
    </w:p>
    <w:p w:rsidR="00524262" w:rsidRPr="008C5297" w:rsidRDefault="00524262" w:rsidP="00524262">
      <w:pPr>
        <w:pStyle w:val="NormalWeb"/>
        <w:rPr>
          <w:sz w:val="20"/>
          <w:szCs w:val="20"/>
        </w:rPr>
      </w:pPr>
      <w:r w:rsidRPr="008C5297">
        <w:rPr>
          <w:i/>
          <w:iCs/>
          <w:sz w:val="20"/>
          <w:szCs w:val="20"/>
        </w:rPr>
        <w:t>Authorized Representatives (Delegates)</w:t>
      </w:r>
    </w:p>
    <w:p w:rsidR="00524262" w:rsidRPr="008C5297" w:rsidRDefault="00524262" w:rsidP="00524262">
      <w:pPr>
        <w:pStyle w:val="NormalWeb"/>
        <w:rPr>
          <w:sz w:val="20"/>
          <w:szCs w:val="20"/>
        </w:rPr>
      </w:pPr>
      <w:r w:rsidRPr="008C5297">
        <w:rPr>
          <w:sz w:val="20"/>
          <w:szCs w:val="20"/>
        </w:rPr>
        <w:lastRenderedPageBreak/>
        <w:t>You may be able to select authorized representatives (</w:t>
      </w:r>
      <w:r w:rsidR="0009492F">
        <w:rPr>
          <w:sz w:val="20"/>
          <w:szCs w:val="20"/>
        </w:rPr>
        <w:t>“</w:t>
      </w:r>
      <w:r w:rsidRPr="008C5297">
        <w:rPr>
          <w:sz w:val="20"/>
          <w:szCs w:val="20"/>
        </w:rPr>
        <w:t>delegates</w:t>
      </w:r>
      <w:r w:rsidR="0009492F">
        <w:rPr>
          <w:sz w:val="20"/>
          <w:szCs w:val="20"/>
        </w:rPr>
        <w:t>”</w:t>
      </w:r>
      <w:r w:rsidRPr="008C5297">
        <w:rPr>
          <w:sz w:val="20"/>
          <w:szCs w:val="20"/>
        </w:rPr>
        <w:t>) who are able to request testing services that you have ordered and/or access information, documents, and laboratory results relating to your practice. Each delegate will use his or her unique account and will be bound by this TOU. Some jurisdictions have limitations on who is qualified to request medical tests or access test results. You are responsible for selecting delegates that are qualified under all applicable regulations and statutes, and notifying Genomic Health of such selection. At your direction</w:t>
      </w:r>
      <w:r>
        <w:rPr>
          <w:sz w:val="20"/>
          <w:szCs w:val="20"/>
        </w:rPr>
        <w:t xml:space="preserve"> only</w:t>
      </w:r>
      <w:r w:rsidRPr="008C5297">
        <w:rPr>
          <w:sz w:val="20"/>
          <w:szCs w:val="20"/>
        </w:rPr>
        <w:t>, delegates may request test services that are appropriate for the patient, and your order of the laboratory test must be documented in the patient medical file.</w:t>
      </w:r>
      <w:r>
        <w:rPr>
          <w:sz w:val="20"/>
          <w:szCs w:val="20"/>
        </w:rPr>
        <w:t xml:space="preserve"> </w:t>
      </w:r>
    </w:p>
    <w:p w:rsidR="00524262" w:rsidRPr="008C5297" w:rsidRDefault="00524262" w:rsidP="00524262">
      <w:pPr>
        <w:pStyle w:val="NormalWeb"/>
        <w:rPr>
          <w:sz w:val="20"/>
          <w:szCs w:val="20"/>
        </w:rPr>
      </w:pPr>
      <w:r w:rsidRPr="008C5297">
        <w:rPr>
          <w:sz w:val="20"/>
          <w:szCs w:val="20"/>
        </w:rPr>
        <w:t>You are responsible for the actions of your delegates and shall be held liable for losses incurred by Genomic Health or another party due to your delegates</w:t>
      </w:r>
      <w:r w:rsidR="0009492F">
        <w:rPr>
          <w:sz w:val="20"/>
          <w:szCs w:val="20"/>
        </w:rPr>
        <w:t>’</w:t>
      </w:r>
      <w:r w:rsidRPr="008C5297">
        <w:rPr>
          <w:sz w:val="20"/>
          <w:szCs w:val="20"/>
        </w:rPr>
        <w:t xml:space="preserve"> actions. You agree that any such delegate shall be acting at your direction and under your control and shall have rights to access the portal only as authorized by you. You are responsible for reviewing account information to determine that all delegate activity is appropriate and lawful, and notifying Genomic Health of any known violations of law or these TOU. Genomic Health will provide these delegates with patient test results on your behalf, and Genomic Health regards such delegates as acting as your authorized representative and working under your direction</w:t>
      </w:r>
      <w:r>
        <w:rPr>
          <w:sz w:val="20"/>
          <w:szCs w:val="20"/>
        </w:rPr>
        <w:t xml:space="preserve"> and in accordance and conformity with the laws and regulations applicable in your jurisdiction</w:t>
      </w:r>
      <w:r w:rsidRPr="008C5297">
        <w:rPr>
          <w:sz w:val="20"/>
          <w:szCs w:val="20"/>
        </w:rPr>
        <w:t>. Therefore, if you suspend or terminate your employment or other contractual relationship with any such delegate, you agree that it is your independent responsibility to immediately notify Genomic Health (such as using the delegate management page in the online physician portal) of that suspension or termination so that the individual’s access to the portal can be immediately disabled.</w:t>
      </w:r>
    </w:p>
    <w:p w:rsidR="00524262" w:rsidRPr="008C5297" w:rsidRDefault="00524262" w:rsidP="00524262">
      <w:pPr>
        <w:pStyle w:val="NormalWeb"/>
        <w:rPr>
          <w:sz w:val="20"/>
          <w:szCs w:val="20"/>
        </w:rPr>
      </w:pPr>
      <w:r w:rsidRPr="008C5297">
        <w:rPr>
          <w:sz w:val="20"/>
          <w:szCs w:val="20"/>
        </w:rPr>
        <w:t xml:space="preserve">Delegates using this system agree that (1) they are currently employed by or under contract with the physician who ordered the test for the patients whose test results they are accessing, or work for a member of such patient’s clinical health care team; (2) that they have been personally authorized to access this physician portal by the physician(s) for whom they work; (3) that they are accessing or providing information only as directed, authorized and instructed by the physician(s) for whom they work; (4) that they will use and disclose the test results and other information obtained through this physician portal in accordance with applicable health care privacy </w:t>
      </w:r>
      <w:proofErr w:type="spellStart"/>
      <w:r w:rsidRPr="008C5297">
        <w:rPr>
          <w:sz w:val="20"/>
          <w:szCs w:val="20"/>
        </w:rPr>
        <w:t>laws,and</w:t>
      </w:r>
      <w:proofErr w:type="spellEnd"/>
      <w:r w:rsidRPr="008C5297">
        <w:rPr>
          <w:sz w:val="20"/>
          <w:szCs w:val="20"/>
        </w:rPr>
        <w:t xml:space="preserve"> in accordance with the policies regarding protected health information of their physician-employer; and that (5) they are accessing this portal using their own unique account. </w:t>
      </w:r>
    </w:p>
    <w:p w:rsidR="00524262" w:rsidRPr="008C5297" w:rsidRDefault="00524262" w:rsidP="00524262">
      <w:pPr>
        <w:pStyle w:val="NormalWeb"/>
        <w:rPr>
          <w:sz w:val="20"/>
          <w:szCs w:val="20"/>
        </w:rPr>
      </w:pPr>
      <w:r w:rsidRPr="008C5297">
        <w:rPr>
          <w:b/>
          <w:bCs/>
          <w:sz w:val="20"/>
          <w:szCs w:val="20"/>
        </w:rPr>
        <w:t>Delegates: Limitations of Use</w:t>
      </w:r>
    </w:p>
    <w:p w:rsidR="00524262" w:rsidRPr="008C5297" w:rsidRDefault="00524262" w:rsidP="00524262">
      <w:pPr>
        <w:pStyle w:val="NormalWeb"/>
        <w:rPr>
          <w:sz w:val="20"/>
          <w:szCs w:val="20"/>
        </w:rPr>
      </w:pPr>
      <w:r w:rsidRPr="008C5297">
        <w:rPr>
          <w:sz w:val="20"/>
          <w:szCs w:val="20"/>
        </w:rPr>
        <w:t xml:space="preserve">In addition to the terms set forth herein, you must comply with all applicable laws with regard to authorizing delegates to request tests and receive test results. Physicians in Florida and Maryland may only authorize delegates to request tests who are licensed </w:t>
      </w:r>
      <w:proofErr w:type="spellStart"/>
      <w:r w:rsidRPr="008C5297">
        <w:rPr>
          <w:sz w:val="20"/>
          <w:szCs w:val="20"/>
        </w:rPr>
        <w:t>practioners</w:t>
      </w:r>
      <w:proofErr w:type="spellEnd"/>
      <w:r w:rsidRPr="008C5297">
        <w:rPr>
          <w:sz w:val="20"/>
          <w:szCs w:val="20"/>
        </w:rPr>
        <w:t xml:space="preserve"> under the laws of those states. Physicians in New York and Pennsylvania may allow delegates to request tests only if they provide a written order signed by the ordering physician for all Medicaid patients. Physicians outside the United States must abide by all relevant local and international laws. You are responsible for obtaining guidance regarding compliance for all applicable laws in your jurisdiction. Genomic Health reserves the right to refuse any test requisitions or submissions of authorized delegates that it believes may be illegal or improper.</w:t>
      </w:r>
    </w:p>
    <w:p w:rsidR="00524262" w:rsidRPr="008C5297" w:rsidRDefault="00524262" w:rsidP="00524262">
      <w:pPr>
        <w:pStyle w:val="NormalWeb"/>
        <w:rPr>
          <w:sz w:val="20"/>
          <w:szCs w:val="20"/>
        </w:rPr>
      </w:pPr>
      <w:proofErr w:type="gramStart"/>
      <w:r w:rsidRPr="008C5297">
        <w:rPr>
          <w:b/>
          <w:bCs/>
          <w:sz w:val="20"/>
          <w:szCs w:val="20"/>
        </w:rPr>
        <w:t>Genomic Health Responsibilities.</w:t>
      </w:r>
      <w:proofErr w:type="gramEnd"/>
    </w:p>
    <w:p w:rsidR="00524262" w:rsidRPr="008C5297" w:rsidRDefault="00524262" w:rsidP="00524262">
      <w:pPr>
        <w:pStyle w:val="NormalWeb"/>
        <w:rPr>
          <w:sz w:val="20"/>
          <w:szCs w:val="20"/>
        </w:rPr>
      </w:pPr>
      <w:proofErr w:type="gramStart"/>
      <w:r w:rsidRPr="008C5297">
        <w:rPr>
          <w:i/>
          <w:iCs/>
          <w:sz w:val="20"/>
          <w:szCs w:val="20"/>
        </w:rPr>
        <w:t>Security.</w:t>
      </w:r>
      <w:proofErr w:type="gramEnd"/>
    </w:p>
    <w:p w:rsidR="00524262" w:rsidRPr="008C5297" w:rsidRDefault="00524262" w:rsidP="00524262">
      <w:pPr>
        <w:pStyle w:val="NormalWeb"/>
        <w:rPr>
          <w:sz w:val="20"/>
          <w:szCs w:val="20"/>
        </w:rPr>
      </w:pPr>
      <w:r w:rsidRPr="008C5297">
        <w:rPr>
          <w:sz w:val="20"/>
          <w:szCs w:val="20"/>
        </w:rPr>
        <w:t>Information transmitted through the Physician Site is encrypted using industry standard Secure Sockets Layer (SSL) technology. Information is processed and stored on controlled servers with restricted access. Genomic Health will monitor usage of the Physician site and maintain usage audits and logs of all activity. If suspicious activity is found, Genomic Health has the right to suspend or terminate a user account.</w:t>
      </w:r>
    </w:p>
    <w:p w:rsidR="00524262" w:rsidRPr="008C5297" w:rsidRDefault="00524262" w:rsidP="00524262">
      <w:pPr>
        <w:pStyle w:val="NormalWeb"/>
        <w:rPr>
          <w:sz w:val="20"/>
          <w:szCs w:val="20"/>
        </w:rPr>
      </w:pPr>
      <w:proofErr w:type="gramStart"/>
      <w:r w:rsidRPr="008C5297">
        <w:rPr>
          <w:i/>
          <w:iCs/>
          <w:sz w:val="20"/>
          <w:szCs w:val="20"/>
        </w:rPr>
        <w:t>Accessibility.</w:t>
      </w:r>
      <w:proofErr w:type="gramEnd"/>
    </w:p>
    <w:p w:rsidR="00524262" w:rsidRPr="008C5297" w:rsidRDefault="00524262" w:rsidP="00524262">
      <w:pPr>
        <w:pStyle w:val="NormalWeb"/>
        <w:rPr>
          <w:sz w:val="20"/>
          <w:szCs w:val="20"/>
        </w:rPr>
      </w:pPr>
      <w:r w:rsidRPr="008C5297">
        <w:rPr>
          <w:sz w:val="20"/>
          <w:szCs w:val="20"/>
        </w:rPr>
        <w:t xml:space="preserve">Genomic Health will take all reasonable steps to make the Physician Site available to authorized users seven (7) days per week, twenty-four (24) hours per day. Please note that the system may not be available at certain times </w:t>
      </w:r>
      <w:r w:rsidRPr="008C5297">
        <w:rPr>
          <w:sz w:val="20"/>
          <w:szCs w:val="20"/>
        </w:rPr>
        <w:lastRenderedPageBreak/>
        <w:t>due to system repair or maintenance. Genomic Health Customer Service is available 5:30am to 5:00pm PST Monday through Friday.</w:t>
      </w:r>
    </w:p>
    <w:p w:rsidR="00524262" w:rsidRPr="008C5297" w:rsidRDefault="00524262" w:rsidP="00524262">
      <w:pPr>
        <w:pStyle w:val="NormalWeb"/>
        <w:rPr>
          <w:sz w:val="20"/>
          <w:szCs w:val="20"/>
        </w:rPr>
      </w:pPr>
      <w:proofErr w:type="gramStart"/>
      <w:r w:rsidRPr="008C5297">
        <w:rPr>
          <w:i/>
          <w:iCs/>
          <w:sz w:val="20"/>
          <w:szCs w:val="20"/>
        </w:rPr>
        <w:t>Applicable Laws and Regulations.</w:t>
      </w:r>
      <w:proofErr w:type="gramEnd"/>
    </w:p>
    <w:p w:rsidR="00524262" w:rsidRPr="008C5297" w:rsidRDefault="00524262" w:rsidP="00524262">
      <w:pPr>
        <w:pStyle w:val="NormalWeb"/>
        <w:rPr>
          <w:sz w:val="20"/>
          <w:szCs w:val="20"/>
        </w:rPr>
      </w:pPr>
      <w:r w:rsidRPr="008C5297">
        <w:rPr>
          <w:sz w:val="20"/>
          <w:szCs w:val="20"/>
        </w:rPr>
        <w:t>Genomic Health will comply with all applicable provisions of the federal privacy regulations, the federal security regulations issued pursuant to HIPAA, and all applicable local, state, federal, and foreign laws and regulations.</w:t>
      </w:r>
    </w:p>
    <w:p w:rsidR="00524262" w:rsidRPr="008C5297" w:rsidRDefault="00524262" w:rsidP="00524262">
      <w:pPr>
        <w:pStyle w:val="NormalWeb"/>
        <w:rPr>
          <w:sz w:val="20"/>
          <w:szCs w:val="20"/>
        </w:rPr>
      </w:pPr>
      <w:proofErr w:type="gramStart"/>
      <w:r w:rsidRPr="008C5297">
        <w:rPr>
          <w:b/>
          <w:bCs/>
          <w:sz w:val="20"/>
          <w:szCs w:val="20"/>
        </w:rPr>
        <w:t>Personal and Non-Commercial Use Limitation.</w:t>
      </w:r>
      <w:proofErr w:type="gramEnd"/>
    </w:p>
    <w:p w:rsidR="00524262" w:rsidRPr="008C5297" w:rsidRDefault="00524262" w:rsidP="00524262">
      <w:pPr>
        <w:pStyle w:val="NormalWeb"/>
        <w:rPr>
          <w:sz w:val="20"/>
          <w:szCs w:val="20"/>
        </w:rPr>
      </w:pPr>
      <w:r w:rsidRPr="008C5297">
        <w:rPr>
          <w:sz w:val="20"/>
          <w:szCs w:val="20"/>
        </w:rPr>
        <w:t>The Physician Site and Services provided on this Site are protected by U.S. and foreign copyright, trade dress, trademark, unfair competition laws, and other applicable laws and regulations. Unless otherwise specified, the Physician Site and the Services are for the sole use of you and your delegates. Protected health information provided on the Physician Site, including reports, patient information, test requisition forms, and facsimile cover sheets, can be copied, distributed, transmitted, reproduced, or transferred by the physician for the sole purpose of treatment, payment, or healthcare operations</w:t>
      </w:r>
      <w:r>
        <w:rPr>
          <w:sz w:val="20"/>
          <w:szCs w:val="20"/>
        </w:rPr>
        <w:t xml:space="preserve"> and in accordance with the applicable data protection legislation</w:t>
      </w:r>
      <w:r w:rsidRPr="008C5297">
        <w:rPr>
          <w:sz w:val="20"/>
          <w:szCs w:val="20"/>
        </w:rPr>
        <w:t>.</w:t>
      </w:r>
    </w:p>
    <w:p w:rsidR="00524262" w:rsidRPr="008C5297" w:rsidRDefault="00524262" w:rsidP="00524262">
      <w:pPr>
        <w:pStyle w:val="NormalWeb"/>
        <w:rPr>
          <w:sz w:val="20"/>
          <w:szCs w:val="20"/>
        </w:rPr>
      </w:pPr>
      <w:r w:rsidRPr="008C5297">
        <w:rPr>
          <w:b/>
          <w:bCs/>
          <w:sz w:val="20"/>
          <w:szCs w:val="20"/>
        </w:rPr>
        <w:t>This Site Does Not Provide Legal or Medical Advice.</w:t>
      </w:r>
    </w:p>
    <w:p w:rsidR="00524262" w:rsidRPr="008C5297" w:rsidRDefault="00524262" w:rsidP="00524262">
      <w:pPr>
        <w:pStyle w:val="NormalWeb"/>
        <w:rPr>
          <w:sz w:val="20"/>
          <w:szCs w:val="20"/>
        </w:rPr>
      </w:pPr>
      <w:r w:rsidRPr="008C5297">
        <w:rPr>
          <w:sz w:val="20"/>
          <w:szCs w:val="20"/>
        </w:rPr>
        <w:t xml:space="preserve">The content on this Site is intended to be an information resource, and is provided solely on an </w:t>
      </w:r>
      <w:r w:rsidR="0009492F">
        <w:rPr>
          <w:sz w:val="20"/>
          <w:szCs w:val="20"/>
        </w:rPr>
        <w:t>“</w:t>
      </w:r>
      <w:r w:rsidRPr="008C5297">
        <w:rPr>
          <w:sz w:val="20"/>
          <w:szCs w:val="20"/>
        </w:rPr>
        <w:t>AS IS</w:t>
      </w:r>
      <w:r w:rsidR="0009492F">
        <w:rPr>
          <w:sz w:val="20"/>
          <w:szCs w:val="20"/>
        </w:rPr>
        <w:t>”</w:t>
      </w:r>
      <w:r w:rsidRPr="008C5297">
        <w:rPr>
          <w:sz w:val="20"/>
          <w:szCs w:val="20"/>
        </w:rPr>
        <w:t xml:space="preserve"> and </w:t>
      </w:r>
      <w:r w:rsidR="0009492F">
        <w:rPr>
          <w:sz w:val="20"/>
          <w:szCs w:val="20"/>
        </w:rPr>
        <w:t>“</w:t>
      </w:r>
      <w:r w:rsidRPr="008C5297">
        <w:rPr>
          <w:sz w:val="20"/>
          <w:szCs w:val="20"/>
        </w:rPr>
        <w:t>AS AVAILABLE</w:t>
      </w:r>
      <w:r w:rsidR="0009492F">
        <w:rPr>
          <w:sz w:val="20"/>
          <w:szCs w:val="20"/>
        </w:rPr>
        <w:t>”</w:t>
      </w:r>
      <w:r w:rsidRPr="008C5297">
        <w:rPr>
          <w:sz w:val="20"/>
          <w:szCs w:val="20"/>
        </w:rPr>
        <w:t xml:space="preserve"> basis. Genomic Health is not engaged in rendering medical or legal advice via this Site, and the information provided is not intended to be a substitute for consulting an attorney or obtaining professional medical advice, diagnosis, or treatment. Genomic Health does not recommend or endorse any specific physicians, products, procedures, opinions, or other information that may be mentioned on the Site. Reliance on any information provided by Genomic Health, employees of Genomic Health, others appearing on the Site at the invitation of Genomic Health, or other visitors to the Site, is solely at your own risk.</w:t>
      </w:r>
    </w:p>
    <w:p w:rsidR="00524262" w:rsidRPr="008C5297" w:rsidRDefault="00524262" w:rsidP="00524262">
      <w:pPr>
        <w:pStyle w:val="NormalWeb"/>
        <w:rPr>
          <w:sz w:val="20"/>
          <w:szCs w:val="20"/>
        </w:rPr>
      </w:pPr>
      <w:proofErr w:type="gramStart"/>
      <w:r w:rsidRPr="008C5297">
        <w:rPr>
          <w:b/>
          <w:bCs/>
          <w:sz w:val="20"/>
          <w:szCs w:val="20"/>
        </w:rPr>
        <w:t>Data Access and Privacy.</w:t>
      </w:r>
      <w:proofErr w:type="gramEnd"/>
    </w:p>
    <w:p w:rsidR="00524262" w:rsidRPr="008C5297" w:rsidRDefault="00524262" w:rsidP="00524262">
      <w:pPr>
        <w:pStyle w:val="NormalWeb"/>
        <w:rPr>
          <w:sz w:val="20"/>
          <w:szCs w:val="20"/>
        </w:rPr>
      </w:pPr>
      <w:r w:rsidRPr="008C5297">
        <w:rPr>
          <w:sz w:val="20"/>
          <w:szCs w:val="20"/>
        </w:rPr>
        <w:t>Access to a patient</w:t>
      </w:r>
      <w:r w:rsidR="0009492F">
        <w:rPr>
          <w:sz w:val="20"/>
          <w:szCs w:val="20"/>
        </w:rPr>
        <w:t>’</w:t>
      </w:r>
      <w:r w:rsidRPr="008C5297">
        <w:rPr>
          <w:sz w:val="20"/>
          <w:szCs w:val="20"/>
        </w:rPr>
        <w:t>s results is limited to the patient</w:t>
      </w:r>
      <w:r w:rsidR="0009492F">
        <w:rPr>
          <w:sz w:val="20"/>
          <w:szCs w:val="20"/>
        </w:rPr>
        <w:t>’</w:t>
      </w:r>
      <w:r w:rsidRPr="008C5297">
        <w:rPr>
          <w:sz w:val="20"/>
          <w:szCs w:val="20"/>
        </w:rPr>
        <w:t>s physician, or the designated agent(s) (delegates) of such physician. Access to your patient</w:t>
      </w:r>
      <w:r w:rsidR="0009492F">
        <w:rPr>
          <w:sz w:val="20"/>
          <w:szCs w:val="20"/>
        </w:rPr>
        <w:t>’</w:t>
      </w:r>
      <w:r w:rsidRPr="008C5297">
        <w:rPr>
          <w:sz w:val="20"/>
          <w:szCs w:val="20"/>
        </w:rPr>
        <w:t>s specific data by a non-designated participating physician will only be permitted by Genomic Health, through the Physician site, if the data is de-identified consistent with HIPAA and/or applicable foreign data privacy laws.</w:t>
      </w:r>
    </w:p>
    <w:p w:rsidR="00524262" w:rsidRPr="008C5297" w:rsidRDefault="00524262" w:rsidP="00524262">
      <w:pPr>
        <w:pStyle w:val="NormalWeb"/>
        <w:rPr>
          <w:sz w:val="20"/>
          <w:szCs w:val="20"/>
        </w:rPr>
      </w:pPr>
      <w:r w:rsidRPr="008C5297">
        <w:rPr>
          <w:sz w:val="20"/>
          <w:szCs w:val="20"/>
        </w:rPr>
        <w:t>See our Notice of Privacy Practices relating to the use and disclosure of patient results and personally identifiable health information. Genomic Health</w:t>
      </w:r>
      <w:r w:rsidR="0009492F">
        <w:rPr>
          <w:sz w:val="20"/>
          <w:szCs w:val="20"/>
        </w:rPr>
        <w:t>’</w:t>
      </w:r>
      <w:r w:rsidRPr="008C5297">
        <w:rPr>
          <w:sz w:val="20"/>
          <w:szCs w:val="20"/>
        </w:rPr>
        <w:t xml:space="preserve">s Notice of Privacy Practices, as it may change from time to time, applies to the use and disclosure of confidential and personally identifiable health information. The Notice of Privacy Practices is a part of these TOU and is incorporated herein by this </w:t>
      </w:r>
      <w:hyperlink r:id="rId180" w:tgtFrame="_blank" w:history="1">
        <w:r w:rsidRPr="008C5297">
          <w:rPr>
            <w:rStyle w:val="Hyperlink"/>
            <w:sz w:val="20"/>
            <w:szCs w:val="20"/>
          </w:rPr>
          <w:t>reference</w:t>
        </w:r>
      </w:hyperlink>
      <w:r w:rsidRPr="008C5297">
        <w:rPr>
          <w:sz w:val="20"/>
          <w:szCs w:val="20"/>
        </w:rPr>
        <w:t>.</w:t>
      </w:r>
    </w:p>
    <w:p w:rsidR="00524262" w:rsidRPr="008C5297" w:rsidRDefault="00524262" w:rsidP="00524262">
      <w:pPr>
        <w:pStyle w:val="NormalWeb"/>
        <w:rPr>
          <w:sz w:val="20"/>
          <w:szCs w:val="20"/>
        </w:rPr>
      </w:pPr>
      <w:r w:rsidRPr="008C5297">
        <w:rPr>
          <w:sz w:val="20"/>
          <w:szCs w:val="20"/>
        </w:rPr>
        <w:t>See our Privacy Statement relating to the collection and use of the personal information you or your delegates provide to us</w:t>
      </w:r>
      <w:r>
        <w:rPr>
          <w:sz w:val="20"/>
          <w:szCs w:val="20"/>
        </w:rPr>
        <w:t xml:space="preserve"> with your patient’s consent</w:t>
      </w:r>
      <w:r w:rsidRPr="008C5297">
        <w:rPr>
          <w:sz w:val="20"/>
          <w:szCs w:val="20"/>
        </w:rPr>
        <w:t>. Genomic Health</w:t>
      </w:r>
      <w:r w:rsidR="0009492F">
        <w:rPr>
          <w:sz w:val="20"/>
          <w:szCs w:val="20"/>
        </w:rPr>
        <w:t>’</w:t>
      </w:r>
      <w:r w:rsidRPr="008C5297">
        <w:rPr>
          <w:sz w:val="20"/>
          <w:szCs w:val="20"/>
        </w:rPr>
        <w:t xml:space="preserve">s Privacy Statement, as it may change from time to time, applies to the collection and use of your personal information. The Privacy Statement is a part of these TOU and is incorporated herein by this </w:t>
      </w:r>
      <w:hyperlink r:id="rId181" w:tgtFrame="_blank" w:history="1">
        <w:r w:rsidRPr="008C5297">
          <w:rPr>
            <w:rStyle w:val="Hyperlink"/>
            <w:sz w:val="20"/>
            <w:szCs w:val="20"/>
          </w:rPr>
          <w:t>reference</w:t>
        </w:r>
      </w:hyperlink>
      <w:r w:rsidRPr="008C5297">
        <w:rPr>
          <w:sz w:val="20"/>
          <w:szCs w:val="20"/>
        </w:rPr>
        <w:t>.</w:t>
      </w:r>
    </w:p>
    <w:p w:rsidR="00524262" w:rsidRPr="008C5297" w:rsidRDefault="00524262" w:rsidP="00524262">
      <w:pPr>
        <w:pStyle w:val="NormalWeb"/>
        <w:rPr>
          <w:sz w:val="20"/>
          <w:szCs w:val="20"/>
        </w:rPr>
      </w:pPr>
      <w:r w:rsidRPr="008C5297">
        <w:rPr>
          <w:b/>
          <w:bCs/>
          <w:sz w:val="20"/>
          <w:szCs w:val="20"/>
        </w:rPr>
        <w:t>E-mail or Electronic Correspondence Communications</w:t>
      </w:r>
    </w:p>
    <w:p w:rsidR="00524262" w:rsidRPr="008C5297" w:rsidRDefault="00524262" w:rsidP="00524262">
      <w:pPr>
        <w:pStyle w:val="NormalWeb"/>
        <w:rPr>
          <w:sz w:val="20"/>
          <w:szCs w:val="20"/>
        </w:rPr>
      </w:pPr>
      <w:r w:rsidRPr="008C5297">
        <w:rPr>
          <w:sz w:val="20"/>
          <w:szCs w:val="20"/>
        </w:rPr>
        <w:t xml:space="preserve">If you choose to send us an e-mail message, we may retain the content of the e-mail, your e-mail address, and our response in order to service your needs. </w:t>
      </w:r>
    </w:p>
    <w:p w:rsidR="00524262" w:rsidRPr="008C5297" w:rsidRDefault="00524262" w:rsidP="00524262">
      <w:pPr>
        <w:pStyle w:val="NormalWeb"/>
        <w:rPr>
          <w:sz w:val="20"/>
          <w:szCs w:val="20"/>
        </w:rPr>
      </w:pPr>
      <w:r w:rsidRPr="008C5297">
        <w:rPr>
          <w:sz w:val="20"/>
          <w:szCs w:val="20"/>
        </w:rPr>
        <w:t>Whenever you provide to us or we otherwise obtain your e-mail address</w:t>
      </w:r>
      <w:r>
        <w:rPr>
          <w:sz w:val="20"/>
          <w:szCs w:val="20"/>
        </w:rPr>
        <w:t xml:space="preserve"> within the context of our relationship</w:t>
      </w:r>
      <w:r w:rsidRPr="008C5297">
        <w:rPr>
          <w:sz w:val="20"/>
          <w:szCs w:val="20"/>
        </w:rPr>
        <w:t xml:space="preserve">, we may use that e-mail address to send you messages related to your accounts or services or other products or services that may be available to you. You can unsubscribe from some of these e-mail messages by contacting Customer </w:t>
      </w:r>
      <w:r w:rsidRPr="008C5297">
        <w:rPr>
          <w:sz w:val="20"/>
          <w:szCs w:val="20"/>
        </w:rPr>
        <w:lastRenderedPageBreak/>
        <w:t xml:space="preserve">Service. See E-mail Opt Out below for more details. Genomic Health, Inc. will not sell or distribute your E-mail address to third parties whether </w:t>
      </w:r>
      <w:r w:rsidR="0009492F">
        <w:rPr>
          <w:sz w:val="20"/>
          <w:szCs w:val="20"/>
        </w:rPr>
        <w:t>“</w:t>
      </w:r>
      <w:r w:rsidRPr="008C5297">
        <w:rPr>
          <w:sz w:val="20"/>
          <w:szCs w:val="20"/>
        </w:rPr>
        <w:t>websites</w:t>
      </w:r>
      <w:r w:rsidR="0009492F">
        <w:rPr>
          <w:sz w:val="20"/>
          <w:szCs w:val="20"/>
        </w:rPr>
        <w:t>”</w:t>
      </w:r>
      <w:r w:rsidRPr="008C5297">
        <w:rPr>
          <w:sz w:val="20"/>
          <w:szCs w:val="20"/>
        </w:rPr>
        <w:t xml:space="preserve"> that are not involved with business with Genomic Health, Inc. </w:t>
      </w:r>
    </w:p>
    <w:p w:rsidR="00524262" w:rsidRPr="008C5297" w:rsidRDefault="00524262" w:rsidP="00524262">
      <w:pPr>
        <w:pStyle w:val="NormalWeb"/>
        <w:rPr>
          <w:sz w:val="20"/>
          <w:szCs w:val="20"/>
        </w:rPr>
      </w:pPr>
      <w:r w:rsidRPr="008C5297">
        <w:rPr>
          <w:sz w:val="20"/>
          <w:szCs w:val="20"/>
        </w:rPr>
        <w:t xml:space="preserve">Please note that some Genomic Health, Inc. services or online programs Online Ordering require a valid e-mail address in order to register and/or continue use of the service. You will receive e-mail alerts or notification messages from these programs unless you </w:t>
      </w:r>
      <w:proofErr w:type="gramStart"/>
      <w:r w:rsidRPr="008C5297">
        <w:rPr>
          <w:sz w:val="20"/>
          <w:szCs w:val="20"/>
        </w:rPr>
        <w:t>un-</w:t>
      </w:r>
      <w:proofErr w:type="gramEnd"/>
      <w:r w:rsidRPr="008C5297">
        <w:rPr>
          <w:sz w:val="20"/>
          <w:szCs w:val="20"/>
        </w:rPr>
        <w:t xml:space="preserve">enroll from these services. To learn more about these services and how to update your preferences, please contact Customer Service. </w:t>
      </w:r>
    </w:p>
    <w:p w:rsidR="00524262" w:rsidRPr="008C5297" w:rsidRDefault="00524262" w:rsidP="00524262">
      <w:pPr>
        <w:pStyle w:val="NormalWeb"/>
        <w:rPr>
          <w:sz w:val="20"/>
          <w:szCs w:val="20"/>
        </w:rPr>
      </w:pPr>
      <w:r w:rsidRPr="008C5297">
        <w:rPr>
          <w:b/>
          <w:bCs/>
          <w:sz w:val="20"/>
          <w:szCs w:val="20"/>
        </w:rPr>
        <w:t>E-mail Opt Out</w:t>
      </w:r>
    </w:p>
    <w:p w:rsidR="00524262" w:rsidRPr="008C5297" w:rsidRDefault="00524262" w:rsidP="00524262">
      <w:pPr>
        <w:pStyle w:val="NormalWeb"/>
        <w:rPr>
          <w:sz w:val="20"/>
          <w:szCs w:val="20"/>
        </w:rPr>
      </w:pPr>
      <w:r w:rsidRPr="008C5297">
        <w:rPr>
          <w:sz w:val="20"/>
          <w:szCs w:val="20"/>
        </w:rPr>
        <w:t xml:space="preserve">If you no longer wish to receive e-mail offers or solicitations from Genomic Health, Inc., you may unsubscribe by contacting Customer service at </w:t>
      </w:r>
      <w:hyperlink r:id="rId182" w:history="1">
        <w:r w:rsidRPr="008C5297">
          <w:rPr>
            <w:rStyle w:val="Hyperlink"/>
            <w:sz w:val="20"/>
            <w:szCs w:val="20"/>
          </w:rPr>
          <w:t>customerservice@genomichealth.com</w:t>
        </w:r>
      </w:hyperlink>
      <w:r w:rsidRPr="008C5297">
        <w:rPr>
          <w:sz w:val="20"/>
          <w:szCs w:val="20"/>
        </w:rPr>
        <w:t xml:space="preserve"> or by calling 866-oncotype (866-662-6897). </w:t>
      </w:r>
    </w:p>
    <w:p w:rsidR="00524262" w:rsidRPr="008C5297" w:rsidRDefault="00524262" w:rsidP="00524262">
      <w:pPr>
        <w:pStyle w:val="NormalWeb"/>
        <w:rPr>
          <w:sz w:val="20"/>
          <w:szCs w:val="20"/>
        </w:rPr>
      </w:pPr>
      <w:r w:rsidRPr="008C5297">
        <w:rPr>
          <w:sz w:val="20"/>
          <w:szCs w:val="20"/>
        </w:rPr>
        <w:t xml:space="preserve">If you opt out of e-mail solicitations, Genomic Health, Inc. reserves the right to contact you via e-mail to service and maintain your account relationship. For example, we may notify you about fraudulent activity on your account, respond to any customer inquiries or requests, or alert you to web site changes or outages. </w:t>
      </w:r>
    </w:p>
    <w:p w:rsidR="00524262" w:rsidRPr="008C5297" w:rsidRDefault="00524262" w:rsidP="00524262">
      <w:pPr>
        <w:pStyle w:val="NormalWeb"/>
        <w:rPr>
          <w:sz w:val="20"/>
          <w:szCs w:val="20"/>
        </w:rPr>
      </w:pPr>
      <w:r w:rsidRPr="008C5297">
        <w:rPr>
          <w:b/>
          <w:bCs/>
          <w:sz w:val="20"/>
          <w:szCs w:val="20"/>
        </w:rPr>
        <w:t>E-mail Tips</w:t>
      </w:r>
    </w:p>
    <w:p w:rsidR="00524262" w:rsidRPr="008C5297" w:rsidRDefault="00524262" w:rsidP="00524262">
      <w:pPr>
        <w:pStyle w:val="NormalWeb"/>
        <w:rPr>
          <w:sz w:val="20"/>
          <w:szCs w:val="20"/>
        </w:rPr>
      </w:pPr>
      <w:r w:rsidRPr="008C5297">
        <w:rPr>
          <w:sz w:val="20"/>
          <w:szCs w:val="20"/>
        </w:rPr>
        <w:t xml:space="preserve">Do not provide your e-mail address to third party web sites without reading the privacy and security policies and terms and conditions of these sites to ensure you understand the circumstances in which your e-mail address will be used. </w:t>
      </w:r>
    </w:p>
    <w:p w:rsidR="00524262" w:rsidRPr="008C5297" w:rsidRDefault="00524262" w:rsidP="00524262">
      <w:pPr>
        <w:pStyle w:val="NormalWeb"/>
        <w:rPr>
          <w:sz w:val="20"/>
          <w:szCs w:val="20"/>
        </w:rPr>
      </w:pPr>
      <w:r w:rsidRPr="008C5297">
        <w:rPr>
          <w:sz w:val="20"/>
          <w:szCs w:val="20"/>
        </w:rPr>
        <w:t xml:space="preserve">If you suspect suspicious or fraudulent activity related to your account(s), please let your account provider know right away. You should also contact your Internet Service Provider so they may block suspicious messages from your e-mail inbox. To learn more about how to control and manage your incoming e-mails, please refer to your Internet Service Providers’ online resources. You may also visit the Federal Trade Commission’s web site on spam at </w:t>
      </w:r>
      <w:hyperlink r:id="rId183" w:tgtFrame="_blank" w:history="1">
        <w:r w:rsidRPr="008C5297">
          <w:rPr>
            <w:rStyle w:val="Hyperlink"/>
            <w:sz w:val="20"/>
            <w:szCs w:val="20"/>
          </w:rPr>
          <w:t>http://www.ftc.gov/spam</w:t>
        </w:r>
      </w:hyperlink>
      <w:r w:rsidRPr="008C5297">
        <w:rPr>
          <w:sz w:val="20"/>
          <w:szCs w:val="20"/>
        </w:rPr>
        <w:t xml:space="preserve"> </w:t>
      </w:r>
    </w:p>
    <w:p w:rsidR="00524262" w:rsidRPr="008C5297" w:rsidRDefault="00524262" w:rsidP="00524262">
      <w:pPr>
        <w:pStyle w:val="NormalWeb"/>
        <w:rPr>
          <w:sz w:val="20"/>
          <w:szCs w:val="20"/>
        </w:rPr>
      </w:pPr>
      <w:r w:rsidRPr="008C5297">
        <w:rPr>
          <w:b/>
          <w:bCs/>
          <w:sz w:val="20"/>
          <w:szCs w:val="20"/>
        </w:rPr>
        <w:t>No Warranties.</w:t>
      </w:r>
    </w:p>
    <w:p w:rsidR="00524262" w:rsidRPr="008C5297" w:rsidRDefault="00524262" w:rsidP="00524262">
      <w:pPr>
        <w:pStyle w:val="NormalWeb"/>
        <w:rPr>
          <w:sz w:val="20"/>
          <w:szCs w:val="20"/>
        </w:rPr>
      </w:pPr>
      <w:r w:rsidRPr="008C5297">
        <w:rPr>
          <w:sz w:val="20"/>
          <w:szCs w:val="20"/>
        </w:rPr>
        <w:t xml:space="preserve">Genomic Health makes no representations about the suitability or accuracy of the information contained on the Physician Site, or provided under the Services for any purpose. ALL INFORMATION IS PROVIDED </w:t>
      </w:r>
      <w:r w:rsidR="0009492F">
        <w:rPr>
          <w:sz w:val="20"/>
          <w:szCs w:val="20"/>
        </w:rPr>
        <w:t>“</w:t>
      </w:r>
      <w:r w:rsidRPr="008C5297">
        <w:rPr>
          <w:sz w:val="20"/>
          <w:szCs w:val="20"/>
        </w:rPr>
        <w:t>AS IS</w:t>
      </w:r>
      <w:r w:rsidR="0009492F">
        <w:rPr>
          <w:sz w:val="20"/>
          <w:szCs w:val="20"/>
        </w:rPr>
        <w:t>”</w:t>
      </w:r>
      <w:r w:rsidRPr="008C5297">
        <w:rPr>
          <w:sz w:val="20"/>
          <w:szCs w:val="20"/>
        </w:rPr>
        <w:t xml:space="preserve"> WITHOUT WARRANTY OF ANY KIND</w:t>
      </w:r>
      <w:r>
        <w:rPr>
          <w:sz w:val="20"/>
          <w:szCs w:val="20"/>
        </w:rPr>
        <w:t xml:space="preserve"> TO THE EXTENT PERMITTED BY APPLICABLE LAW</w:t>
      </w:r>
      <w:r w:rsidRPr="008C5297">
        <w:rPr>
          <w:sz w:val="20"/>
          <w:szCs w:val="20"/>
        </w:rPr>
        <w:t>. THE COMPANY AND/OR ITS RESPECTIVE SERVICE PROVIDERS HEREBY DISCLAIM ALL WARRANTIES AND CONDITIONS WITH REGARD TO THIS INFORMATION, INCLUDING ALL WARRANTIES AND CONDITIONS OF MERCHANTABILITY, WHETHER EXPRESS, IMPLIED OR STATUTORY, FITNESS FOR A PARTICULAR PURPOSE, TITLE AND NON-INFRINGEMENT</w:t>
      </w:r>
      <w:r>
        <w:rPr>
          <w:sz w:val="20"/>
          <w:szCs w:val="20"/>
        </w:rPr>
        <w:t xml:space="preserve"> TO THE EXTENT PERMITTED BY APPLICABLE LAW</w:t>
      </w:r>
      <w:r w:rsidRPr="008C5297">
        <w:rPr>
          <w:sz w:val="20"/>
          <w:szCs w:val="20"/>
        </w:rPr>
        <w:t>. GENOMIC HEALTH MAKES NO REPRESENTATIONS OR WARRANTIES THAT USE OF THE WEBSITE WILL BE UNINTERRUPTED OR ERROR-FREE. YOU ARE RESPONSIBLE FOR TAKING ALL NECESSARY PRECAUTIONS TO ENSURE THAT ANY CONTENT YOU OBTAIN FROM THE WEBSITE IS FREE OF VIRUSES AND MAINTAINED IN A SECURE MANNER.</w:t>
      </w:r>
    </w:p>
    <w:p w:rsidR="00524262" w:rsidRPr="008C5297" w:rsidRDefault="00524262" w:rsidP="00524262">
      <w:pPr>
        <w:pStyle w:val="NormalWeb"/>
        <w:rPr>
          <w:sz w:val="20"/>
          <w:szCs w:val="20"/>
        </w:rPr>
      </w:pPr>
      <w:r w:rsidRPr="008C5297">
        <w:rPr>
          <w:sz w:val="20"/>
          <w:szCs w:val="20"/>
        </w:rPr>
        <w:t>The Physician Site and/or documents available in connection with the Services may include technical inaccuracies or typographical errors. Changes are periodically added to the information on the Physician Site and/or the TOU. Genomic Health and/or its respective suppliers may make improvements and/or changes in the Physician Site, Services or TOU at any time, without notice.</w:t>
      </w:r>
    </w:p>
    <w:p w:rsidR="00524262" w:rsidRPr="008C5297" w:rsidRDefault="00524262" w:rsidP="00524262">
      <w:pPr>
        <w:pStyle w:val="NormalWeb"/>
        <w:rPr>
          <w:sz w:val="20"/>
          <w:szCs w:val="20"/>
        </w:rPr>
      </w:pPr>
      <w:proofErr w:type="gramStart"/>
      <w:r w:rsidRPr="008C5297">
        <w:rPr>
          <w:b/>
          <w:bCs/>
          <w:sz w:val="20"/>
          <w:szCs w:val="20"/>
        </w:rPr>
        <w:t>Limitation of Liability.</w:t>
      </w:r>
      <w:proofErr w:type="gramEnd"/>
    </w:p>
    <w:p w:rsidR="00524262" w:rsidRPr="008C5297" w:rsidRDefault="00524262" w:rsidP="00524262">
      <w:pPr>
        <w:pStyle w:val="NormalWeb"/>
        <w:rPr>
          <w:sz w:val="20"/>
          <w:szCs w:val="20"/>
        </w:rPr>
      </w:pPr>
      <w:proofErr w:type="gramStart"/>
      <w:r w:rsidRPr="008C5297">
        <w:rPr>
          <w:sz w:val="20"/>
          <w:szCs w:val="20"/>
        </w:rPr>
        <w:t>YOUR</w:t>
      </w:r>
      <w:proofErr w:type="gramEnd"/>
      <w:r w:rsidRPr="008C5297">
        <w:rPr>
          <w:sz w:val="20"/>
          <w:szCs w:val="20"/>
        </w:rPr>
        <w:t xml:space="preserve"> USE OF THIS SITE, ANY CONTENT ON THIS SITE, AND/OR THE SERVICES IS AT YOUR OWN RISK. </w:t>
      </w:r>
      <w:r>
        <w:rPr>
          <w:sz w:val="20"/>
          <w:szCs w:val="20"/>
        </w:rPr>
        <w:t xml:space="preserve">TO THE EXTENT PERMITTED BY APPLICABLE LAW, </w:t>
      </w:r>
      <w:r w:rsidRPr="008C5297">
        <w:rPr>
          <w:sz w:val="20"/>
          <w:szCs w:val="20"/>
        </w:rPr>
        <w:t xml:space="preserve">GENOMIC HEALTH SPECIFICALLY DISCLAIMS ANY LIABILITY, WHETHER BASED IN CONTRACT, TORT, STRICT LIABILITY OR </w:t>
      </w:r>
      <w:r w:rsidRPr="008C5297">
        <w:rPr>
          <w:sz w:val="20"/>
          <w:szCs w:val="20"/>
        </w:rPr>
        <w:lastRenderedPageBreak/>
        <w:t>OTHERWISE, FOR ANY DIRECT, INDIRECT, INCIDENTAL, CONSEQUENTIAL, OR SPECIAL DAMAGES ARISING OUT OF OR IN ANY WAY CONNECTED WITH ACCESS TO OR USE OF THE WEBSITE OR THE SERVICES, EVEN IF GENOMIC HEALTH HAS BEEN ADVISED OF THE POSSIBILITY OF SUCH DAMAGES. IN NO EVENT SHALL GENOMIC HEALTH OR ITS RESPECTIVE SERVICE PROVIDERS BE LIABLE FOR ANY SPECIAL, INDIRECT OR CONSEQUENTIAL DAMAGES OR ANY DAMAGES WHATSOEVER RESULTING FROM LOSS OF USE, DATA OR PROFITS, WHETHER IN AN ACTION OF CONTRACT, NEGLIGENCE OR OTHER TORTIOUS ACTION, ARISING OUT OF OR IN CONNECTION WITH THE USE OF THE SITE OR THE SERVICES.</w:t>
      </w:r>
    </w:p>
    <w:p w:rsidR="00524262" w:rsidRPr="008C5297" w:rsidRDefault="00524262" w:rsidP="00524262">
      <w:pPr>
        <w:pStyle w:val="NormalWeb"/>
        <w:rPr>
          <w:sz w:val="20"/>
          <w:szCs w:val="20"/>
        </w:rPr>
      </w:pPr>
      <w:r w:rsidRPr="008C5297">
        <w:rPr>
          <w:b/>
          <w:bCs/>
          <w:sz w:val="20"/>
          <w:szCs w:val="20"/>
        </w:rPr>
        <w:t>No Unlawful or Prohibited Use.</w:t>
      </w:r>
    </w:p>
    <w:p w:rsidR="00524262" w:rsidRPr="008C5297" w:rsidRDefault="00524262" w:rsidP="00524262">
      <w:pPr>
        <w:pStyle w:val="NormalWeb"/>
        <w:rPr>
          <w:sz w:val="20"/>
          <w:szCs w:val="20"/>
        </w:rPr>
      </w:pPr>
      <w:r w:rsidRPr="008C5297">
        <w:rPr>
          <w:sz w:val="20"/>
          <w:szCs w:val="20"/>
        </w:rPr>
        <w:t>As a condition to your use of the Physician Site and the Services, you will not use either for any purpose that is unlawful or prohibited by these TOU. You may not allow delegates to use the Physician Site to request tests or view patient information in a manner that violates local, state or federal regulations. You may not use the Physician Site and the Services in any manner that could damage, disable, overburden, or impair any server for which Genomic Health is responsible, or the network(s) connected to those servers, or interfere with any other party</w:t>
      </w:r>
      <w:r w:rsidR="0009492F">
        <w:rPr>
          <w:sz w:val="20"/>
          <w:szCs w:val="20"/>
        </w:rPr>
        <w:t>’</w:t>
      </w:r>
      <w:r w:rsidRPr="008C5297">
        <w:rPr>
          <w:sz w:val="20"/>
          <w:szCs w:val="20"/>
        </w:rPr>
        <w:t>s use and enjoyment of the Physician Site or any Services. You may not attempt to gain unauthorized access to the Physician Site or any Services, other accounts, computer systems or networks connected to any of Genomic Health</w:t>
      </w:r>
      <w:r w:rsidR="0009492F">
        <w:rPr>
          <w:sz w:val="20"/>
          <w:szCs w:val="20"/>
        </w:rPr>
        <w:t>’</w:t>
      </w:r>
      <w:r w:rsidRPr="008C5297">
        <w:rPr>
          <w:sz w:val="20"/>
          <w:szCs w:val="20"/>
        </w:rPr>
        <w:t>s servers or to the Physician Site or any of the Services, through hacking, password mining or any other means. You may not obtain or attempt to obtain any materials or information through any means not intentionally made available through the Physician Site or the Services.</w:t>
      </w:r>
    </w:p>
    <w:p w:rsidR="00524262" w:rsidRPr="008C5297" w:rsidRDefault="00524262" w:rsidP="00524262">
      <w:pPr>
        <w:pStyle w:val="NormalWeb"/>
        <w:rPr>
          <w:sz w:val="20"/>
          <w:szCs w:val="20"/>
        </w:rPr>
      </w:pPr>
      <w:r w:rsidRPr="008C5297">
        <w:rPr>
          <w:b/>
          <w:bCs/>
          <w:sz w:val="20"/>
          <w:szCs w:val="20"/>
        </w:rPr>
        <w:t>Submissions Provided to Genomic Health or Posted on the Physician Site.</w:t>
      </w:r>
    </w:p>
    <w:p w:rsidR="00524262" w:rsidRPr="008C5297" w:rsidRDefault="00524262" w:rsidP="00524262">
      <w:pPr>
        <w:pStyle w:val="NormalWeb"/>
        <w:rPr>
          <w:sz w:val="20"/>
          <w:szCs w:val="20"/>
        </w:rPr>
      </w:pPr>
      <w:r w:rsidRPr="008C5297">
        <w:rPr>
          <w:sz w:val="20"/>
          <w:szCs w:val="20"/>
        </w:rPr>
        <w:t xml:space="preserve">By posting, uploading, inputting, providing or submitting e-mails, feedback or information (collectively </w:t>
      </w:r>
      <w:r w:rsidR="0009492F">
        <w:rPr>
          <w:sz w:val="20"/>
          <w:szCs w:val="20"/>
        </w:rPr>
        <w:t>“</w:t>
      </w:r>
      <w:r w:rsidRPr="008C5297">
        <w:rPr>
          <w:sz w:val="20"/>
          <w:szCs w:val="20"/>
        </w:rPr>
        <w:t>Submissions</w:t>
      </w:r>
      <w:r w:rsidR="0009492F">
        <w:rPr>
          <w:sz w:val="20"/>
          <w:szCs w:val="20"/>
        </w:rPr>
        <w:t>”</w:t>
      </w:r>
      <w:r w:rsidRPr="008C5297">
        <w:rPr>
          <w:sz w:val="20"/>
          <w:szCs w:val="20"/>
        </w:rPr>
        <w:t xml:space="preserve">), you are granting Genomic Health, its affiliated companies and necessary </w:t>
      </w:r>
      <w:proofErr w:type="spellStart"/>
      <w:r w:rsidRPr="008C5297">
        <w:rPr>
          <w:sz w:val="20"/>
          <w:szCs w:val="20"/>
        </w:rPr>
        <w:t>sublicensees</w:t>
      </w:r>
      <w:proofErr w:type="spellEnd"/>
      <w:r w:rsidRPr="008C5297">
        <w:rPr>
          <w:sz w:val="20"/>
          <w:szCs w:val="20"/>
        </w:rPr>
        <w:t xml:space="preserve"> permission to use your Submissions</w:t>
      </w:r>
      <w:r>
        <w:rPr>
          <w:sz w:val="20"/>
          <w:szCs w:val="20"/>
        </w:rPr>
        <w:t xml:space="preserve"> to the extent necessary to perform</w:t>
      </w:r>
      <w:r w:rsidRPr="008C5297">
        <w:rPr>
          <w:sz w:val="20"/>
          <w:szCs w:val="20"/>
        </w:rPr>
        <w:t xml:space="preserve"> </w:t>
      </w:r>
      <w:r>
        <w:rPr>
          <w:sz w:val="20"/>
          <w:szCs w:val="20"/>
        </w:rPr>
        <w:t>the</w:t>
      </w:r>
      <w:r w:rsidRPr="008C5297">
        <w:rPr>
          <w:sz w:val="20"/>
          <w:szCs w:val="20"/>
        </w:rPr>
        <w:t xml:space="preserve"> Services</w:t>
      </w:r>
      <w:r>
        <w:rPr>
          <w:sz w:val="20"/>
          <w:szCs w:val="20"/>
        </w:rPr>
        <w:t xml:space="preserve"> described in these TOU</w:t>
      </w:r>
      <w:r w:rsidRPr="008C5297">
        <w:rPr>
          <w:sz w:val="20"/>
          <w:szCs w:val="20"/>
        </w:rPr>
        <w:t>.</w:t>
      </w:r>
      <w:r>
        <w:rPr>
          <w:sz w:val="20"/>
          <w:szCs w:val="20"/>
        </w:rPr>
        <w:t xml:space="preserve"> In case of Information constituting “personal data”, any processing and disclosure of such data to the above entities will be conducted in accordance with the applicable data protection laws.</w:t>
      </w:r>
    </w:p>
    <w:p w:rsidR="00524262" w:rsidRPr="008C5297" w:rsidRDefault="00524262" w:rsidP="00524262">
      <w:pPr>
        <w:pStyle w:val="NormalWeb"/>
        <w:rPr>
          <w:sz w:val="20"/>
          <w:szCs w:val="20"/>
        </w:rPr>
      </w:pPr>
      <w:r w:rsidRPr="008C5297">
        <w:rPr>
          <w:sz w:val="20"/>
          <w:szCs w:val="20"/>
        </w:rPr>
        <w:t>If you have a prescribing or clinical inquiry concerning a particular patient, do not include any information for which you do not have all necessary patient consents or authorizations to disclose. When submitting clinical inquiries, patient identification, or other protected health information, use the secure submission tools available on the Physician Site.</w:t>
      </w:r>
    </w:p>
    <w:p w:rsidR="00524262" w:rsidRPr="008C5297" w:rsidRDefault="00524262" w:rsidP="00524262">
      <w:pPr>
        <w:pStyle w:val="NormalWeb"/>
        <w:rPr>
          <w:sz w:val="20"/>
          <w:szCs w:val="20"/>
        </w:rPr>
      </w:pPr>
      <w:r w:rsidRPr="008C5297">
        <w:rPr>
          <w:sz w:val="20"/>
          <w:szCs w:val="20"/>
        </w:rPr>
        <w:t>Please note that Submissions by other means may not be secure. Please consider this fact before submitting e-mail to Genomic Health.</w:t>
      </w:r>
    </w:p>
    <w:p w:rsidR="00524262" w:rsidRPr="008C5297" w:rsidRDefault="00524262" w:rsidP="00524262">
      <w:pPr>
        <w:pStyle w:val="NormalWeb"/>
        <w:rPr>
          <w:sz w:val="20"/>
          <w:szCs w:val="20"/>
        </w:rPr>
      </w:pPr>
      <w:proofErr w:type="gramStart"/>
      <w:r w:rsidRPr="008C5297">
        <w:rPr>
          <w:b/>
          <w:bCs/>
          <w:sz w:val="20"/>
          <w:szCs w:val="20"/>
        </w:rPr>
        <w:t>Links to third party sites.</w:t>
      </w:r>
      <w:proofErr w:type="gramEnd"/>
    </w:p>
    <w:p w:rsidR="00524262" w:rsidRPr="008C5297" w:rsidRDefault="00524262" w:rsidP="00524262">
      <w:pPr>
        <w:pStyle w:val="NormalWeb"/>
        <w:rPr>
          <w:sz w:val="20"/>
          <w:szCs w:val="20"/>
        </w:rPr>
      </w:pPr>
      <w:r w:rsidRPr="008C5297">
        <w:rPr>
          <w:sz w:val="20"/>
          <w:szCs w:val="20"/>
        </w:rPr>
        <w:t>There may be links within the Physician Site that will take you to websites operated by third parties, subject to their respective terms of use and privacy policies. The linked sites are not under the control of Genomic Health and Genomic Health is not responsible for the contents of any linked site or any link contained in a linked site, or any changes or updates to such sites. Genomic Health is not responsible for webcasting or any other form of transmission received from any linked site. The company is providing these links to you only as a convenience, and the inclusion of any link does not imply endorsement by the company of the site.</w:t>
      </w:r>
    </w:p>
    <w:p w:rsidR="00524262" w:rsidRPr="008C5297" w:rsidRDefault="00524262" w:rsidP="00524262">
      <w:pPr>
        <w:pStyle w:val="NormalWeb"/>
        <w:rPr>
          <w:sz w:val="20"/>
          <w:szCs w:val="20"/>
        </w:rPr>
      </w:pPr>
      <w:proofErr w:type="gramStart"/>
      <w:r w:rsidRPr="008C5297">
        <w:rPr>
          <w:b/>
          <w:bCs/>
          <w:sz w:val="20"/>
          <w:szCs w:val="20"/>
        </w:rPr>
        <w:t>Questions.</w:t>
      </w:r>
      <w:proofErr w:type="gramEnd"/>
    </w:p>
    <w:p w:rsidR="00524262" w:rsidRPr="008C5297" w:rsidRDefault="00524262" w:rsidP="00524262">
      <w:pPr>
        <w:pStyle w:val="NormalWeb"/>
        <w:rPr>
          <w:sz w:val="20"/>
          <w:szCs w:val="20"/>
        </w:rPr>
      </w:pPr>
      <w:r w:rsidRPr="008C5297">
        <w:rPr>
          <w:sz w:val="20"/>
          <w:szCs w:val="20"/>
        </w:rPr>
        <w:t xml:space="preserve">If you have any questions about these TOU, please contact us </w:t>
      </w:r>
      <w:hyperlink r:id="rId184" w:history="1">
        <w:r w:rsidRPr="008C5297">
          <w:rPr>
            <w:rStyle w:val="Hyperlink"/>
            <w:sz w:val="20"/>
            <w:szCs w:val="20"/>
          </w:rPr>
          <w:t>privacy@genomichealth.com</w:t>
        </w:r>
      </w:hyperlink>
      <w:r w:rsidRPr="008C5297">
        <w:rPr>
          <w:sz w:val="20"/>
          <w:szCs w:val="20"/>
        </w:rPr>
        <w:t xml:space="preserve"> .</w:t>
      </w:r>
    </w:p>
    <w:p w:rsidR="00524262" w:rsidRPr="008C5297" w:rsidRDefault="00524262" w:rsidP="00524262">
      <w:pPr>
        <w:pStyle w:val="Heading2"/>
        <w:tabs>
          <w:tab w:val="clear" w:pos="1080"/>
          <w:tab w:val="num" w:pos="4860"/>
        </w:tabs>
        <w:ind w:left="720"/>
      </w:pPr>
      <w:bookmarkStart w:id="2337" w:name="_Toc292202375"/>
      <w:bookmarkStart w:id="2338" w:name="_Toc303757619"/>
      <w:r w:rsidRPr="008C5297">
        <w:rPr>
          <w:bCs/>
          <w:sz w:val="20"/>
        </w:rPr>
        <w:lastRenderedPageBreak/>
        <w:t>YOU ACKNOWLEDGE THAT YOU HAVE READ GENOMIC HEALTH</w:t>
      </w:r>
      <w:r w:rsidR="0009492F">
        <w:rPr>
          <w:bCs/>
          <w:sz w:val="20"/>
        </w:rPr>
        <w:t>’</w:t>
      </w:r>
      <w:r w:rsidRPr="008C5297">
        <w:rPr>
          <w:bCs/>
          <w:sz w:val="20"/>
        </w:rPr>
        <w:t xml:space="preserve">S TOU AGREEMENT AND UNDERSTAND IT. BY PRESSING </w:t>
      </w:r>
      <w:r w:rsidR="0009492F">
        <w:rPr>
          <w:bCs/>
          <w:sz w:val="20"/>
        </w:rPr>
        <w:t>“</w:t>
      </w:r>
      <w:r w:rsidRPr="008C5297">
        <w:rPr>
          <w:bCs/>
          <w:sz w:val="20"/>
        </w:rPr>
        <w:t>I Agree</w:t>
      </w:r>
      <w:r w:rsidR="0009492F">
        <w:rPr>
          <w:bCs/>
          <w:sz w:val="20"/>
        </w:rPr>
        <w:t>”</w:t>
      </w:r>
      <w:r w:rsidRPr="008C5297">
        <w:rPr>
          <w:bCs/>
          <w:sz w:val="20"/>
        </w:rPr>
        <w:t xml:space="preserve"> BELOW, YOU CONSENT TO BE BOUND BY THESE TOU.</w:t>
      </w:r>
      <w:bookmarkEnd w:id="2337"/>
      <w:bookmarkEnd w:id="2338"/>
    </w:p>
    <w:p w:rsidR="00524262" w:rsidRPr="008C5297" w:rsidRDefault="00524262" w:rsidP="00524262">
      <w:pPr>
        <w:pStyle w:val="Heading2"/>
        <w:tabs>
          <w:tab w:val="clear" w:pos="1080"/>
          <w:tab w:val="num" w:pos="4860"/>
        </w:tabs>
        <w:ind w:left="720"/>
      </w:pPr>
      <w:bookmarkStart w:id="2339" w:name="_Toc292202376"/>
      <w:bookmarkStart w:id="2340" w:name="_Toc303757620"/>
      <w:r w:rsidRPr="008C5297">
        <w:t>Non-Clinical Terms of Use (TOU)</w:t>
      </w:r>
      <w:bookmarkEnd w:id="2339"/>
      <w:bookmarkEnd w:id="2340"/>
    </w:p>
    <w:p w:rsidR="00524262" w:rsidRPr="008C5297" w:rsidRDefault="00524262" w:rsidP="00524262">
      <w:pPr>
        <w:spacing w:before="100" w:beforeAutospacing="1" w:after="100" w:afterAutospacing="1"/>
        <w:jc w:val="center"/>
        <w:rPr>
          <w:sz w:val="20"/>
        </w:rPr>
      </w:pPr>
      <w:r w:rsidRPr="008C5297">
        <w:rPr>
          <w:b/>
          <w:bCs/>
          <w:sz w:val="20"/>
        </w:rPr>
        <w:t>Terms of Use</w:t>
      </w:r>
    </w:p>
    <w:p w:rsidR="00524262" w:rsidRPr="008C5297" w:rsidRDefault="00524262" w:rsidP="00524262">
      <w:pPr>
        <w:spacing w:before="100" w:beforeAutospacing="1" w:after="502"/>
        <w:jc w:val="center"/>
        <w:rPr>
          <w:sz w:val="20"/>
        </w:rPr>
      </w:pPr>
      <w:r w:rsidRPr="008C5297">
        <w:rPr>
          <w:sz w:val="20"/>
        </w:rPr>
        <w:t>Online Site</w:t>
      </w:r>
    </w:p>
    <w:p w:rsidR="00524262" w:rsidRPr="008C5297" w:rsidRDefault="00524262" w:rsidP="00524262">
      <w:pPr>
        <w:spacing w:before="100" w:beforeAutospacing="1" w:after="100" w:afterAutospacing="1"/>
        <w:rPr>
          <w:sz w:val="20"/>
        </w:rPr>
      </w:pPr>
      <w:r w:rsidRPr="008C5297">
        <w:rPr>
          <w:b/>
          <w:bCs/>
          <w:sz w:val="20"/>
        </w:rPr>
        <w:t xml:space="preserve">PLEASE READ THESE TERMS OF USE CAREFULLY. BY CLICKING </w:t>
      </w:r>
      <w:r w:rsidR="0009492F">
        <w:rPr>
          <w:b/>
          <w:bCs/>
          <w:sz w:val="20"/>
        </w:rPr>
        <w:t>“</w:t>
      </w:r>
      <w:r w:rsidRPr="008C5297">
        <w:rPr>
          <w:b/>
          <w:bCs/>
          <w:sz w:val="20"/>
        </w:rPr>
        <w:t>I Agree</w:t>
      </w:r>
      <w:r w:rsidR="0009492F">
        <w:rPr>
          <w:b/>
          <w:bCs/>
          <w:sz w:val="20"/>
        </w:rPr>
        <w:t>”</w:t>
      </w:r>
      <w:r w:rsidRPr="008C5297">
        <w:rPr>
          <w:b/>
          <w:bCs/>
          <w:sz w:val="20"/>
        </w:rPr>
        <w:t xml:space="preserve"> BELOW, YOU ACCEPT ALL TERMS AND CONDITIONS OF THIS AGREEMENT.</w:t>
      </w:r>
    </w:p>
    <w:p w:rsidR="00524262" w:rsidRPr="008C5297" w:rsidRDefault="00524262" w:rsidP="00524262">
      <w:pPr>
        <w:spacing w:before="100" w:beforeAutospacing="1" w:after="100" w:afterAutospacing="1"/>
        <w:rPr>
          <w:sz w:val="20"/>
        </w:rPr>
      </w:pPr>
      <w:r w:rsidRPr="008C5297">
        <w:rPr>
          <w:sz w:val="20"/>
        </w:rPr>
        <w:t>These Terms of Use (</w:t>
      </w:r>
      <w:r w:rsidR="0009492F">
        <w:rPr>
          <w:sz w:val="20"/>
        </w:rPr>
        <w:t>“</w:t>
      </w:r>
      <w:r w:rsidRPr="008C5297">
        <w:rPr>
          <w:sz w:val="20"/>
        </w:rPr>
        <w:t>TOU</w:t>
      </w:r>
      <w:r w:rsidR="0009492F">
        <w:rPr>
          <w:sz w:val="20"/>
        </w:rPr>
        <w:t>”</w:t>
      </w:r>
      <w:r w:rsidRPr="008C5297">
        <w:rPr>
          <w:sz w:val="20"/>
        </w:rPr>
        <w:t>) describe the terms and conditions applicable to your use of Genomic Health, Inc.</w:t>
      </w:r>
      <w:r w:rsidR="0009492F">
        <w:rPr>
          <w:sz w:val="20"/>
        </w:rPr>
        <w:t>’</w:t>
      </w:r>
      <w:r w:rsidRPr="008C5297">
        <w:rPr>
          <w:sz w:val="20"/>
        </w:rPr>
        <w:t xml:space="preserve">s online portal located at </w:t>
      </w:r>
      <w:r w:rsidRPr="008C5297">
        <w:rPr>
          <w:b/>
          <w:bCs/>
          <w:sz w:val="20"/>
        </w:rPr>
        <w:t>online.genomichealth.com</w:t>
      </w:r>
      <w:r w:rsidRPr="008C5297">
        <w:rPr>
          <w:sz w:val="20"/>
        </w:rPr>
        <w:t xml:space="preserve"> (the </w:t>
      </w:r>
      <w:r w:rsidR="0009492F">
        <w:rPr>
          <w:sz w:val="20"/>
        </w:rPr>
        <w:t>“</w:t>
      </w:r>
      <w:r w:rsidRPr="008C5297">
        <w:rPr>
          <w:sz w:val="20"/>
        </w:rPr>
        <w:t>Online Site</w:t>
      </w:r>
      <w:r w:rsidR="0009492F">
        <w:rPr>
          <w:sz w:val="20"/>
        </w:rPr>
        <w:t>”</w:t>
      </w:r>
      <w:r w:rsidRPr="008C5297">
        <w:rPr>
          <w:sz w:val="20"/>
        </w:rPr>
        <w:t xml:space="preserve"> or </w:t>
      </w:r>
      <w:r w:rsidR="0009492F">
        <w:rPr>
          <w:sz w:val="20"/>
        </w:rPr>
        <w:t>“</w:t>
      </w:r>
      <w:r w:rsidRPr="008C5297">
        <w:rPr>
          <w:sz w:val="20"/>
        </w:rPr>
        <w:t>Site</w:t>
      </w:r>
      <w:r w:rsidR="0009492F">
        <w:rPr>
          <w:sz w:val="20"/>
        </w:rPr>
        <w:t>”</w:t>
      </w:r>
      <w:r w:rsidRPr="008C5297">
        <w:rPr>
          <w:sz w:val="20"/>
        </w:rPr>
        <w:t>), and all of the services offered on the Online Site. Before being given access to this Site, you will be asked to indicate whether you agree to be bound by the terms of these TOU. If you agree to be bound by these TOU, you will be given access to the Site. If you do not agree to these TOU, your access to the Site will be denied.</w:t>
      </w:r>
    </w:p>
    <w:p w:rsidR="00524262" w:rsidRPr="008C5297" w:rsidRDefault="00524262" w:rsidP="00524262">
      <w:pPr>
        <w:spacing w:before="100" w:beforeAutospacing="1" w:after="100" w:afterAutospacing="1"/>
        <w:rPr>
          <w:sz w:val="20"/>
        </w:rPr>
      </w:pPr>
      <w:r w:rsidRPr="008C5297">
        <w:rPr>
          <w:sz w:val="20"/>
        </w:rPr>
        <w:t>Genomic Health, Inc. (</w:t>
      </w:r>
      <w:r w:rsidR="0009492F">
        <w:rPr>
          <w:sz w:val="20"/>
        </w:rPr>
        <w:t>“</w:t>
      </w:r>
      <w:r w:rsidRPr="008C5297">
        <w:rPr>
          <w:sz w:val="20"/>
        </w:rPr>
        <w:t>Genomic Health</w:t>
      </w:r>
      <w:r w:rsidR="0009492F">
        <w:rPr>
          <w:sz w:val="20"/>
        </w:rPr>
        <w:t>”</w:t>
      </w:r>
      <w:r w:rsidRPr="008C5297">
        <w:rPr>
          <w:sz w:val="20"/>
        </w:rPr>
        <w:t xml:space="preserve">) may at any time revise or modify this Agreement or impose new conditions for use of this Site. Such changes, revisions or modifications shall be effective immediately upon notice to you, which may be given by any means including, without limitation, posting on the Site or by e-mail. Any use of the Site by you after such notice shall be deemed to constitute acceptance of such changes, revisions or modifications. The most current version of the TOU can be reviewed by clicking on the </w:t>
      </w:r>
      <w:r w:rsidR="0009492F">
        <w:rPr>
          <w:sz w:val="20"/>
        </w:rPr>
        <w:t>“</w:t>
      </w:r>
      <w:r w:rsidRPr="008C5297">
        <w:rPr>
          <w:sz w:val="20"/>
        </w:rPr>
        <w:t>Terms and Conditions</w:t>
      </w:r>
      <w:r w:rsidR="0009492F">
        <w:rPr>
          <w:sz w:val="20"/>
        </w:rPr>
        <w:t>”</w:t>
      </w:r>
      <w:r w:rsidRPr="008C5297">
        <w:rPr>
          <w:sz w:val="20"/>
        </w:rPr>
        <w:t xml:space="preserve"> hypertext link located at the bottom of each page of the Site. Genomic Health may modify its services at any time.</w:t>
      </w:r>
    </w:p>
    <w:p w:rsidR="00524262" w:rsidRPr="008C5297" w:rsidRDefault="00524262" w:rsidP="00524262">
      <w:pPr>
        <w:spacing w:before="100" w:beforeAutospacing="1" w:after="100" w:afterAutospacing="1"/>
        <w:rPr>
          <w:sz w:val="20"/>
        </w:rPr>
      </w:pPr>
      <w:proofErr w:type="gramStart"/>
      <w:r w:rsidRPr="008C5297">
        <w:rPr>
          <w:b/>
          <w:bCs/>
          <w:sz w:val="20"/>
        </w:rPr>
        <w:t>Description of Services.</w:t>
      </w:r>
      <w:proofErr w:type="gramEnd"/>
    </w:p>
    <w:p w:rsidR="00524262" w:rsidRPr="008C5297" w:rsidRDefault="00524262" w:rsidP="00524262">
      <w:pPr>
        <w:spacing w:before="100" w:beforeAutospacing="1" w:after="100" w:afterAutospacing="1"/>
        <w:rPr>
          <w:sz w:val="20"/>
        </w:rPr>
      </w:pPr>
      <w:r w:rsidRPr="008C5297">
        <w:rPr>
          <w:sz w:val="20"/>
        </w:rPr>
        <w:t xml:space="preserve">This website is designed to provide secure access to documents and materials. Through the Online Site, Genomic Health may provide you with access to confidential documents and information. Genomic Health may also provide you with the ability to upload documents and send secure, authorized electronic correspondence (collectively, the </w:t>
      </w:r>
      <w:r w:rsidR="0009492F">
        <w:rPr>
          <w:sz w:val="20"/>
        </w:rPr>
        <w:t>“</w:t>
      </w:r>
      <w:r w:rsidRPr="008C5297">
        <w:rPr>
          <w:sz w:val="20"/>
        </w:rPr>
        <w:t>Services</w:t>
      </w:r>
      <w:r w:rsidR="0009492F">
        <w:rPr>
          <w:sz w:val="20"/>
        </w:rPr>
        <w:t>”</w:t>
      </w:r>
      <w:r w:rsidRPr="008C5297">
        <w:rPr>
          <w:sz w:val="20"/>
        </w:rPr>
        <w:t>). The Services, including any updates, enhancements, new features, and/or the addition of any new properties, are subject to these TOU. Genomic Health may also offer services from time to time that are governed by other contractual terms. In such cases those terms will be posted on the relevant service(s) to which they apply.</w:t>
      </w:r>
    </w:p>
    <w:p w:rsidR="00524262" w:rsidRPr="008C5297" w:rsidRDefault="00524262" w:rsidP="00524262">
      <w:pPr>
        <w:spacing w:before="100" w:beforeAutospacing="1" w:after="100" w:afterAutospacing="1"/>
        <w:rPr>
          <w:sz w:val="20"/>
        </w:rPr>
      </w:pPr>
      <w:proofErr w:type="gramStart"/>
      <w:r w:rsidRPr="008C5297">
        <w:rPr>
          <w:b/>
          <w:bCs/>
          <w:sz w:val="20"/>
        </w:rPr>
        <w:t>Your</w:t>
      </w:r>
      <w:proofErr w:type="gramEnd"/>
      <w:r w:rsidRPr="008C5297">
        <w:rPr>
          <w:b/>
          <w:bCs/>
          <w:sz w:val="20"/>
        </w:rPr>
        <w:t xml:space="preserve"> Responsibilities.</w:t>
      </w:r>
    </w:p>
    <w:p w:rsidR="00524262" w:rsidRPr="008C5297" w:rsidRDefault="00524262" w:rsidP="00524262">
      <w:pPr>
        <w:spacing w:before="100" w:beforeAutospacing="1" w:after="100" w:afterAutospacing="1"/>
        <w:rPr>
          <w:sz w:val="20"/>
        </w:rPr>
      </w:pPr>
      <w:proofErr w:type="gramStart"/>
      <w:r w:rsidRPr="008C5297">
        <w:rPr>
          <w:i/>
          <w:iCs/>
          <w:sz w:val="20"/>
        </w:rPr>
        <w:t>Confidentiality and Compliance with Laws.</w:t>
      </w:r>
      <w:proofErr w:type="gramEnd"/>
    </w:p>
    <w:p w:rsidR="00524262" w:rsidRPr="008C5297" w:rsidRDefault="00524262" w:rsidP="00524262">
      <w:pPr>
        <w:spacing w:before="100" w:beforeAutospacing="1" w:after="100" w:afterAutospacing="1"/>
        <w:rPr>
          <w:sz w:val="20"/>
        </w:rPr>
      </w:pPr>
      <w:r w:rsidRPr="008C5297">
        <w:rPr>
          <w:sz w:val="20"/>
        </w:rPr>
        <w:t>You agree and acknowledge that you will have the ability to send and receive confidential information on this Site and that your use of such information shall be in accordance with these TOU and all applicable provisions of federal privacy regulations and the federal security regulations issued pursuant to the Health Insurance Portability and Accountability Act of 1996 (</w:t>
      </w:r>
      <w:r w:rsidR="0009492F">
        <w:rPr>
          <w:sz w:val="20"/>
        </w:rPr>
        <w:t>“</w:t>
      </w:r>
      <w:r w:rsidRPr="008C5297">
        <w:rPr>
          <w:sz w:val="20"/>
        </w:rPr>
        <w:t>HIPAA</w:t>
      </w:r>
      <w:r w:rsidR="0009492F">
        <w:rPr>
          <w:sz w:val="20"/>
        </w:rPr>
        <w:t>”</w:t>
      </w:r>
      <w:r w:rsidRPr="008C5297">
        <w:rPr>
          <w:sz w:val="20"/>
        </w:rPr>
        <w:t>), and all applicable local, state, federal, and international laws on data privacy</w:t>
      </w:r>
      <w:r>
        <w:rPr>
          <w:sz w:val="20"/>
        </w:rPr>
        <w:t xml:space="preserve">, including but not limited to statutory and non-statutory guidelines that would apply to services that Genomic Health </w:t>
      </w:r>
      <w:proofErr w:type="spellStart"/>
      <w:r>
        <w:rPr>
          <w:sz w:val="20"/>
        </w:rPr>
        <w:t>provides</w:t>
      </w:r>
      <w:proofErr w:type="spellEnd"/>
      <w:r>
        <w:rPr>
          <w:sz w:val="20"/>
        </w:rPr>
        <w:t xml:space="preserve"> in accordance with these TOU</w:t>
      </w:r>
      <w:r w:rsidRPr="008C5297">
        <w:rPr>
          <w:sz w:val="20"/>
        </w:rPr>
        <w:t>.</w:t>
      </w:r>
    </w:p>
    <w:p w:rsidR="00524262" w:rsidRPr="008C5297" w:rsidRDefault="00524262" w:rsidP="00524262">
      <w:pPr>
        <w:spacing w:before="100" w:beforeAutospacing="1" w:after="100" w:afterAutospacing="1"/>
        <w:rPr>
          <w:sz w:val="20"/>
        </w:rPr>
      </w:pPr>
      <w:proofErr w:type="gramStart"/>
      <w:r w:rsidRPr="008C5297">
        <w:rPr>
          <w:i/>
          <w:iCs/>
          <w:sz w:val="20"/>
        </w:rPr>
        <w:t>Member Account, Password, and Security.</w:t>
      </w:r>
      <w:proofErr w:type="gramEnd"/>
    </w:p>
    <w:p w:rsidR="00524262" w:rsidRPr="008C5297" w:rsidRDefault="00524262" w:rsidP="00524262">
      <w:pPr>
        <w:spacing w:before="100" w:beforeAutospacing="1" w:after="100" w:afterAutospacing="1"/>
        <w:rPr>
          <w:sz w:val="20"/>
        </w:rPr>
      </w:pPr>
      <w:r w:rsidRPr="008C5297">
        <w:rPr>
          <w:sz w:val="20"/>
        </w:rPr>
        <w:t xml:space="preserve">You will be provided with a unique account which is accessed by use of your personal password and username. “You are responsible for maintaining the confidentiality of your password and account, and any and all activities that occur under your account.” If at any time you forget your password, or would like to change your password, you may do so by clicking (Forgotten Password) which will prompt you to answer 3 security questions and enter </w:t>
      </w:r>
      <w:r w:rsidRPr="008C5297">
        <w:rPr>
          <w:sz w:val="20"/>
        </w:rPr>
        <w:lastRenderedPageBreak/>
        <w:t>your new password information. It is your responsibility to change the password to your account on a regular basis. You agree to notify Genomic Health immediately of any unauthorized use of your account or any suspected breach of security.</w:t>
      </w:r>
    </w:p>
    <w:p w:rsidR="00524262" w:rsidRPr="008C5297" w:rsidRDefault="00524262" w:rsidP="00524262">
      <w:pPr>
        <w:spacing w:before="100" w:beforeAutospacing="1" w:after="100" w:afterAutospacing="1"/>
        <w:rPr>
          <w:sz w:val="20"/>
        </w:rPr>
      </w:pPr>
      <w:r>
        <w:rPr>
          <w:sz w:val="20"/>
        </w:rPr>
        <w:t xml:space="preserve">To the extent permitted by applicable law, </w:t>
      </w:r>
      <w:r w:rsidRPr="008C5297">
        <w:rPr>
          <w:sz w:val="20"/>
        </w:rPr>
        <w:t>Genomic Health will not be liable for any loss that you may incur as a result of someone else using your password or account, either with or without your knowledge. You may be held liable for losses incurred by Genomic Health or another party due to someone else using your account or password. You may not use anyone else</w:t>
      </w:r>
      <w:r w:rsidR="0009492F">
        <w:rPr>
          <w:sz w:val="20"/>
        </w:rPr>
        <w:t>’</w:t>
      </w:r>
      <w:r w:rsidRPr="008C5297">
        <w:rPr>
          <w:sz w:val="20"/>
        </w:rPr>
        <w:t>s account at any time, with or without the permission of the account holder, nor may you allow anyone else to use your account.</w:t>
      </w:r>
    </w:p>
    <w:p w:rsidR="00524262" w:rsidRPr="008C5297" w:rsidRDefault="00524262" w:rsidP="00524262">
      <w:pPr>
        <w:spacing w:before="100" w:beforeAutospacing="1" w:after="100" w:afterAutospacing="1"/>
        <w:rPr>
          <w:sz w:val="20"/>
        </w:rPr>
      </w:pPr>
      <w:r w:rsidRPr="008C5297">
        <w:rPr>
          <w:sz w:val="20"/>
        </w:rPr>
        <w:t>If you terminate your contract with Genomic Health you shall immediately cease using your access to the Site and will take appropriate steps (such as contacting our Support Center) to inform us that you are no longer entitled to access.</w:t>
      </w:r>
    </w:p>
    <w:p w:rsidR="00524262" w:rsidRPr="008C5297" w:rsidRDefault="00524262" w:rsidP="00524262">
      <w:pPr>
        <w:spacing w:before="100" w:beforeAutospacing="1" w:after="100" w:afterAutospacing="1"/>
        <w:rPr>
          <w:sz w:val="20"/>
        </w:rPr>
      </w:pPr>
      <w:proofErr w:type="gramStart"/>
      <w:r w:rsidRPr="008C5297">
        <w:rPr>
          <w:b/>
          <w:bCs/>
          <w:sz w:val="20"/>
        </w:rPr>
        <w:t>Genomic Health Responsibilities.</w:t>
      </w:r>
      <w:proofErr w:type="gramEnd"/>
    </w:p>
    <w:p w:rsidR="00524262" w:rsidRPr="008C5297" w:rsidRDefault="00524262" w:rsidP="00524262">
      <w:pPr>
        <w:spacing w:before="100" w:beforeAutospacing="1" w:after="100" w:afterAutospacing="1"/>
        <w:rPr>
          <w:sz w:val="20"/>
        </w:rPr>
      </w:pPr>
      <w:proofErr w:type="gramStart"/>
      <w:r w:rsidRPr="008C5297">
        <w:rPr>
          <w:i/>
          <w:iCs/>
          <w:sz w:val="20"/>
        </w:rPr>
        <w:t>Security.</w:t>
      </w:r>
      <w:proofErr w:type="gramEnd"/>
    </w:p>
    <w:p w:rsidR="00524262" w:rsidRPr="008C5297" w:rsidRDefault="00524262" w:rsidP="00524262">
      <w:pPr>
        <w:spacing w:before="100" w:beforeAutospacing="1" w:after="100" w:afterAutospacing="1"/>
        <w:rPr>
          <w:sz w:val="20"/>
        </w:rPr>
      </w:pPr>
      <w:r w:rsidRPr="008C5297">
        <w:rPr>
          <w:sz w:val="20"/>
        </w:rPr>
        <w:t>Information transmitted through the Online Site is encrypted using industry standard Secure Sockets Layer (SSL) technology. Information is processed and stored on controlled servers with restricted access. Genomic Health will monitor usage of the Online Site and maintain usage audits and logs of all activity. If suspicious activity is found, Genomic Health has the right to suspend or terminate a user account.</w:t>
      </w:r>
    </w:p>
    <w:p w:rsidR="00524262" w:rsidRPr="008C5297" w:rsidRDefault="00524262" w:rsidP="00524262">
      <w:pPr>
        <w:spacing w:before="100" w:beforeAutospacing="1" w:after="100" w:afterAutospacing="1"/>
        <w:rPr>
          <w:sz w:val="20"/>
        </w:rPr>
      </w:pPr>
      <w:proofErr w:type="gramStart"/>
      <w:r w:rsidRPr="008C5297">
        <w:rPr>
          <w:i/>
          <w:iCs/>
          <w:sz w:val="20"/>
        </w:rPr>
        <w:t>Accessibility.</w:t>
      </w:r>
      <w:proofErr w:type="gramEnd"/>
    </w:p>
    <w:p w:rsidR="00524262" w:rsidRPr="008C5297" w:rsidRDefault="00524262" w:rsidP="00524262">
      <w:pPr>
        <w:spacing w:before="100" w:beforeAutospacing="1" w:after="100" w:afterAutospacing="1"/>
        <w:rPr>
          <w:sz w:val="20"/>
        </w:rPr>
      </w:pPr>
      <w:r w:rsidRPr="008C5297">
        <w:rPr>
          <w:sz w:val="20"/>
        </w:rPr>
        <w:t>Genomic Health will take all reasonable steps to make the Online Site available to authorized users seven (7) days per week, twenty-four (24) hours per day. Please note that the system may not be available at certain times due to system repair or maintenance. Genomic Health customer service is available 5:30am to 5:00pm PST Monday through Friday.</w:t>
      </w:r>
    </w:p>
    <w:p w:rsidR="00524262" w:rsidRPr="008C5297" w:rsidRDefault="00524262" w:rsidP="00524262">
      <w:pPr>
        <w:spacing w:before="100" w:beforeAutospacing="1" w:after="100" w:afterAutospacing="1"/>
        <w:rPr>
          <w:sz w:val="20"/>
        </w:rPr>
      </w:pPr>
      <w:proofErr w:type="gramStart"/>
      <w:r w:rsidRPr="008C5297">
        <w:rPr>
          <w:b/>
          <w:bCs/>
          <w:sz w:val="20"/>
        </w:rPr>
        <w:t>Personal and Non-Commercial Use Limitation.</w:t>
      </w:r>
      <w:proofErr w:type="gramEnd"/>
    </w:p>
    <w:p w:rsidR="00524262" w:rsidRPr="008C5297" w:rsidRDefault="00524262" w:rsidP="00524262">
      <w:pPr>
        <w:spacing w:before="100" w:beforeAutospacing="1" w:after="100" w:afterAutospacing="1"/>
        <w:rPr>
          <w:sz w:val="20"/>
        </w:rPr>
      </w:pPr>
      <w:r w:rsidRPr="008C5297">
        <w:rPr>
          <w:sz w:val="20"/>
        </w:rPr>
        <w:t>The Online Site and Services provided on this Site are protected by U.S. and foreign copyright, trade dress, trademark, unfair competition laws, and other applicable laws and regulations. Unless otherwise specified, the Online Site and the Services are for the sole use of you and your facility.</w:t>
      </w:r>
    </w:p>
    <w:p w:rsidR="00524262" w:rsidRPr="008C5297" w:rsidRDefault="00524262" w:rsidP="00524262">
      <w:pPr>
        <w:spacing w:before="100" w:beforeAutospacing="1" w:after="100" w:afterAutospacing="1"/>
        <w:rPr>
          <w:sz w:val="20"/>
        </w:rPr>
      </w:pPr>
      <w:r w:rsidRPr="008C5297">
        <w:rPr>
          <w:b/>
          <w:bCs/>
          <w:sz w:val="20"/>
        </w:rPr>
        <w:t>This Site Does Not Provide Legal or Medical Advice.</w:t>
      </w:r>
    </w:p>
    <w:p w:rsidR="00524262" w:rsidRPr="008C5297" w:rsidRDefault="00524262" w:rsidP="00524262">
      <w:pPr>
        <w:spacing w:before="100" w:beforeAutospacing="1" w:after="100" w:afterAutospacing="1"/>
        <w:rPr>
          <w:sz w:val="20"/>
        </w:rPr>
      </w:pPr>
      <w:r w:rsidRPr="008C5297">
        <w:rPr>
          <w:sz w:val="20"/>
        </w:rPr>
        <w:t xml:space="preserve">The content on this Site is intended to be an information resource, and is provided solely on an </w:t>
      </w:r>
      <w:r w:rsidR="0009492F">
        <w:rPr>
          <w:sz w:val="20"/>
        </w:rPr>
        <w:t>“</w:t>
      </w:r>
      <w:r w:rsidRPr="008C5297">
        <w:rPr>
          <w:sz w:val="20"/>
        </w:rPr>
        <w:t>AS IS</w:t>
      </w:r>
      <w:r w:rsidR="0009492F">
        <w:rPr>
          <w:sz w:val="20"/>
        </w:rPr>
        <w:t>”</w:t>
      </w:r>
      <w:r w:rsidRPr="008C5297">
        <w:rPr>
          <w:sz w:val="20"/>
        </w:rPr>
        <w:t xml:space="preserve"> and </w:t>
      </w:r>
      <w:r w:rsidR="0009492F">
        <w:rPr>
          <w:sz w:val="20"/>
        </w:rPr>
        <w:t>“</w:t>
      </w:r>
      <w:r w:rsidRPr="008C5297">
        <w:rPr>
          <w:sz w:val="20"/>
        </w:rPr>
        <w:t>AS AVAILABLE</w:t>
      </w:r>
      <w:r w:rsidR="0009492F">
        <w:rPr>
          <w:sz w:val="20"/>
        </w:rPr>
        <w:t>”</w:t>
      </w:r>
      <w:r w:rsidRPr="008C5297">
        <w:rPr>
          <w:sz w:val="20"/>
        </w:rPr>
        <w:t xml:space="preserve"> basis. Genomic Health is not engaged in rendering legal or medical advice via this Site, and the information provided is not intended to be a substitute for professional legal counsel or medical advice, diagnosis, or treatment. Genomic Health does not recommend or endorse any specific products, procedures, opinions, or other information that may be mentioned on the Site. </w:t>
      </w:r>
      <w:r>
        <w:rPr>
          <w:sz w:val="20"/>
        </w:rPr>
        <w:t>To the extent permitted by applicable law, r</w:t>
      </w:r>
      <w:r w:rsidRPr="008C5297">
        <w:rPr>
          <w:sz w:val="20"/>
        </w:rPr>
        <w:t>eliance on any information provided by Genomic Health, employees of Genomic Health, others appearing on the Site at the invitation of Genomic Health, or other visitors to the Site, is solely at your own risk.</w:t>
      </w:r>
    </w:p>
    <w:p w:rsidR="00524262" w:rsidRPr="008C5297" w:rsidRDefault="00524262" w:rsidP="00524262">
      <w:pPr>
        <w:spacing w:before="100" w:beforeAutospacing="1" w:after="100" w:afterAutospacing="1"/>
        <w:rPr>
          <w:sz w:val="20"/>
        </w:rPr>
      </w:pPr>
      <w:proofErr w:type="gramStart"/>
      <w:r w:rsidRPr="008C5297">
        <w:rPr>
          <w:b/>
          <w:bCs/>
          <w:sz w:val="20"/>
        </w:rPr>
        <w:t>Data Access and Privacy.</w:t>
      </w:r>
      <w:proofErr w:type="gramEnd"/>
    </w:p>
    <w:p w:rsidR="00524262" w:rsidRPr="008C5297" w:rsidRDefault="00524262" w:rsidP="00524262">
      <w:pPr>
        <w:spacing w:before="100" w:beforeAutospacing="1" w:after="100" w:afterAutospacing="1"/>
        <w:rPr>
          <w:sz w:val="20"/>
        </w:rPr>
      </w:pPr>
      <w:r w:rsidRPr="008C5297">
        <w:rPr>
          <w:sz w:val="20"/>
        </w:rPr>
        <w:t>See our Privacy Statement relating to the collection and use of personal information you provide to us</w:t>
      </w:r>
      <w:r>
        <w:rPr>
          <w:sz w:val="20"/>
        </w:rPr>
        <w:t xml:space="preserve"> with your patient’s consent</w:t>
      </w:r>
      <w:r w:rsidRPr="008C5297">
        <w:rPr>
          <w:sz w:val="20"/>
        </w:rPr>
        <w:t>. Genomic Health</w:t>
      </w:r>
      <w:r w:rsidR="0009492F">
        <w:rPr>
          <w:sz w:val="20"/>
        </w:rPr>
        <w:t>’</w:t>
      </w:r>
      <w:r w:rsidRPr="008C5297">
        <w:rPr>
          <w:sz w:val="20"/>
        </w:rPr>
        <w:t xml:space="preserve">s Privacy Statement, as it may change from time to time, applies to the collection and use of your personal information. The Privacy Statement is a part of these TOU and is incorporated herein by this </w:t>
      </w:r>
      <w:hyperlink r:id="rId185" w:tgtFrame="_blank" w:history="1">
        <w:r w:rsidRPr="008C5297">
          <w:rPr>
            <w:sz w:val="20"/>
            <w:u w:val="single"/>
          </w:rPr>
          <w:t>reference</w:t>
        </w:r>
      </w:hyperlink>
      <w:r w:rsidRPr="008C5297">
        <w:rPr>
          <w:sz w:val="20"/>
        </w:rPr>
        <w:t>.</w:t>
      </w:r>
    </w:p>
    <w:p w:rsidR="00524262" w:rsidRPr="008C5297" w:rsidRDefault="00524262" w:rsidP="00524262">
      <w:pPr>
        <w:spacing w:before="100" w:beforeAutospacing="1" w:after="100" w:afterAutospacing="1"/>
        <w:rPr>
          <w:sz w:val="20"/>
        </w:rPr>
      </w:pPr>
      <w:r w:rsidRPr="008C5297">
        <w:rPr>
          <w:b/>
          <w:bCs/>
          <w:sz w:val="20"/>
        </w:rPr>
        <w:lastRenderedPageBreak/>
        <w:t>E-mail or Electronic Correspondence Communications</w:t>
      </w:r>
    </w:p>
    <w:p w:rsidR="00524262" w:rsidRPr="008C5297" w:rsidRDefault="00524262" w:rsidP="00524262">
      <w:pPr>
        <w:spacing w:before="100" w:beforeAutospacing="1" w:after="100" w:afterAutospacing="1"/>
        <w:rPr>
          <w:sz w:val="20"/>
        </w:rPr>
      </w:pPr>
      <w:r w:rsidRPr="008C5297">
        <w:rPr>
          <w:sz w:val="20"/>
        </w:rPr>
        <w:t xml:space="preserve">If you choose to send us an e-mail message, we may retain the content of the e-mail, your e-mail address, and our response in order to service your needs. </w:t>
      </w:r>
    </w:p>
    <w:p w:rsidR="00524262" w:rsidRPr="008C5297" w:rsidRDefault="00524262" w:rsidP="00524262">
      <w:pPr>
        <w:spacing w:before="100" w:beforeAutospacing="1" w:after="100" w:afterAutospacing="1"/>
        <w:rPr>
          <w:sz w:val="20"/>
        </w:rPr>
      </w:pPr>
      <w:r w:rsidRPr="008C5297">
        <w:rPr>
          <w:sz w:val="20"/>
        </w:rPr>
        <w:t xml:space="preserve">Whenever you provide to us or we otherwise obtain your e-mail address, we may use that e-mail address to send you messages related to your accounts or services or other products or services that may be available to you. You can unsubscribe from some of these e-mail messages by contacting Customer Service. See E-mail Opt Out below for more details. Genomic Health, Inc. will not sell or distribute your E-mail address to third parties whether </w:t>
      </w:r>
      <w:r w:rsidR="0009492F">
        <w:rPr>
          <w:sz w:val="20"/>
        </w:rPr>
        <w:t>“</w:t>
      </w:r>
      <w:r w:rsidRPr="008C5297">
        <w:rPr>
          <w:sz w:val="20"/>
        </w:rPr>
        <w:t>websites</w:t>
      </w:r>
      <w:r w:rsidR="0009492F">
        <w:rPr>
          <w:sz w:val="20"/>
        </w:rPr>
        <w:t>”</w:t>
      </w:r>
      <w:r w:rsidRPr="008C5297">
        <w:rPr>
          <w:sz w:val="20"/>
        </w:rPr>
        <w:t xml:space="preserve"> that are not involved with business with Genomic Health, Inc. </w:t>
      </w:r>
    </w:p>
    <w:p w:rsidR="00524262" w:rsidRPr="008C5297" w:rsidRDefault="00524262" w:rsidP="00524262">
      <w:pPr>
        <w:spacing w:before="100" w:beforeAutospacing="1" w:after="100" w:afterAutospacing="1"/>
        <w:rPr>
          <w:sz w:val="20"/>
        </w:rPr>
      </w:pPr>
      <w:r w:rsidRPr="008C5297">
        <w:rPr>
          <w:sz w:val="20"/>
        </w:rPr>
        <w:t xml:space="preserve">Please note that some Genomic Health, Inc. services or online programs Online Ordering require a valid e-mail address in order to register and/or continue use of the service. You will receive e-mail alerts or notification messages from these programs unless you </w:t>
      </w:r>
      <w:proofErr w:type="gramStart"/>
      <w:r w:rsidRPr="008C5297">
        <w:rPr>
          <w:sz w:val="20"/>
        </w:rPr>
        <w:t>un-</w:t>
      </w:r>
      <w:proofErr w:type="gramEnd"/>
      <w:r w:rsidRPr="008C5297">
        <w:rPr>
          <w:sz w:val="20"/>
        </w:rPr>
        <w:t xml:space="preserve">enroll from these services. To learn more about these services and how to update your preferences, please contact Customer Service. </w:t>
      </w:r>
    </w:p>
    <w:p w:rsidR="00524262" w:rsidRPr="008C5297" w:rsidRDefault="00524262" w:rsidP="00524262">
      <w:pPr>
        <w:spacing w:before="100" w:beforeAutospacing="1" w:after="100" w:afterAutospacing="1"/>
        <w:rPr>
          <w:sz w:val="20"/>
        </w:rPr>
      </w:pPr>
      <w:r w:rsidRPr="008C5297">
        <w:rPr>
          <w:b/>
          <w:bCs/>
          <w:sz w:val="20"/>
        </w:rPr>
        <w:t>E-mail Opt Out</w:t>
      </w:r>
    </w:p>
    <w:p w:rsidR="00524262" w:rsidRPr="008C5297" w:rsidRDefault="00524262" w:rsidP="00524262">
      <w:pPr>
        <w:spacing w:before="100" w:beforeAutospacing="1" w:after="100" w:afterAutospacing="1"/>
        <w:rPr>
          <w:sz w:val="20"/>
        </w:rPr>
      </w:pPr>
      <w:r w:rsidRPr="008C5297">
        <w:rPr>
          <w:sz w:val="20"/>
        </w:rPr>
        <w:t xml:space="preserve">If you no longer wish to receive e-mail offers or solicitations from Genomic Health, Inc., you may unsubscribe by contacting Customer service at </w:t>
      </w:r>
      <w:hyperlink r:id="rId186" w:history="1">
        <w:r w:rsidRPr="008C5297">
          <w:rPr>
            <w:sz w:val="20"/>
            <w:u w:val="single"/>
          </w:rPr>
          <w:t>customerservice@genomichealth.com</w:t>
        </w:r>
      </w:hyperlink>
      <w:r w:rsidRPr="008C5297">
        <w:rPr>
          <w:sz w:val="20"/>
        </w:rPr>
        <w:t xml:space="preserve"> or by calling 866-ONCO</w:t>
      </w:r>
      <w:r w:rsidRPr="008C5297">
        <w:rPr>
          <w:i/>
          <w:sz w:val="20"/>
        </w:rPr>
        <w:t>TYPE</w:t>
      </w:r>
      <w:r w:rsidRPr="008C5297">
        <w:rPr>
          <w:sz w:val="20"/>
        </w:rPr>
        <w:t xml:space="preserve"> (866-662-6897). </w:t>
      </w:r>
    </w:p>
    <w:p w:rsidR="00524262" w:rsidRPr="008C5297" w:rsidRDefault="00524262" w:rsidP="00524262">
      <w:pPr>
        <w:spacing w:before="100" w:beforeAutospacing="1" w:after="100" w:afterAutospacing="1"/>
        <w:rPr>
          <w:sz w:val="20"/>
        </w:rPr>
      </w:pPr>
      <w:r w:rsidRPr="008C5297">
        <w:rPr>
          <w:sz w:val="20"/>
        </w:rPr>
        <w:t xml:space="preserve">If you opt out of e-mail solicitations, Genomic Health, Inc. reserves the right to contact you via e-mail to service and maintain your account relationship. For example, we may notify you about fraudulent activity on your account, respond to any customer inquiries or requests, or alert you to web site changes or outages. </w:t>
      </w:r>
    </w:p>
    <w:p w:rsidR="00524262" w:rsidRPr="008C5297" w:rsidRDefault="00524262" w:rsidP="00524262">
      <w:pPr>
        <w:spacing w:before="100" w:beforeAutospacing="1" w:after="100" w:afterAutospacing="1"/>
        <w:rPr>
          <w:sz w:val="20"/>
        </w:rPr>
      </w:pPr>
      <w:r w:rsidRPr="008C5297">
        <w:rPr>
          <w:b/>
          <w:bCs/>
          <w:sz w:val="20"/>
        </w:rPr>
        <w:t>E-mail Tips</w:t>
      </w:r>
    </w:p>
    <w:p w:rsidR="00524262" w:rsidRPr="008C5297" w:rsidRDefault="00524262" w:rsidP="00524262">
      <w:pPr>
        <w:spacing w:before="100" w:beforeAutospacing="1" w:after="100" w:afterAutospacing="1"/>
        <w:rPr>
          <w:sz w:val="20"/>
        </w:rPr>
      </w:pPr>
      <w:r w:rsidRPr="008C5297">
        <w:rPr>
          <w:sz w:val="20"/>
        </w:rPr>
        <w:t xml:space="preserve">Do not provide your e-mail address to third party web sites without reading the privacy and security policies and terms and conditions of these sites to ensure you understand the circumstances in which your e-mail address will be used. </w:t>
      </w:r>
    </w:p>
    <w:p w:rsidR="00524262" w:rsidRPr="008C5297" w:rsidRDefault="00524262" w:rsidP="00524262">
      <w:pPr>
        <w:spacing w:before="100" w:beforeAutospacing="1" w:after="100" w:afterAutospacing="1"/>
        <w:rPr>
          <w:sz w:val="20"/>
        </w:rPr>
      </w:pPr>
      <w:r w:rsidRPr="008C5297">
        <w:rPr>
          <w:sz w:val="20"/>
        </w:rPr>
        <w:t xml:space="preserve">If you suspect suspicious or fraudulent activity related to your account(s), please let your account provider know right away. You should also contact your Internet Service Provider so they may block suspicious messages from your e-mail inbox. To learn more about how to control and manage your incoming e-mails, please refer to your Internet Service Providers’ online resources. You may also visit the Federal Trade Commission’s web site on spam at </w:t>
      </w:r>
      <w:hyperlink r:id="rId187" w:tgtFrame="_blank" w:history="1">
        <w:r w:rsidRPr="008C5297">
          <w:rPr>
            <w:sz w:val="20"/>
            <w:u w:val="single"/>
          </w:rPr>
          <w:t>http://www.ftc.gov/spam</w:t>
        </w:r>
      </w:hyperlink>
      <w:r w:rsidRPr="008C5297">
        <w:rPr>
          <w:sz w:val="20"/>
        </w:rPr>
        <w:t xml:space="preserve"> </w:t>
      </w:r>
    </w:p>
    <w:p w:rsidR="00524262" w:rsidRPr="008C5297" w:rsidRDefault="00524262" w:rsidP="00524262">
      <w:pPr>
        <w:spacing w:before="100" w:beforeAutospacing="1" w:after="100" w:afterAutospacing="1"/>
        <w:rPr>
          <w:sz w:val="20"/>
        </w:rPr>
      </w:pPr>
      <w:r w:rsidRPr="008C5297">
        <w:rPr>
          <w:b/>
          <w:bCs/>
          <w:sz w:val="20"/>
        </w:rPr>
        <w:t>No Warranties.</w:t>
      </w:r>
    </w:p>
    <w:p w:rsidR="00524262" w:rsidRPr="008C5297" w:rsidRDefault="00524262" w:rsidP="00524262">
      <w:pPr>
        <w:spacing w:before="100" w:beforeAutospacing="1" w:after="100" w:afterAutospacing="1"/>
        <w:rPr>
          <w:sz w:val="20"/>
        </w:rPr>
      </w:pPr>
      <w:r w:rsidRPr="008C5297">
        <w:rPr>
          <w:sz w:val="20"/>
        </w:rPr>
        <w:t xml:space="preserve">Genomic Health makes no representations about the suitability or accuracy of the information contained on the Online Site, or provided under the Services for any purpose. ALL INFORMATION IS PROVIDED </w:t>
      </w:r>
      <w:r w:rsidR="0009492F">
        <w:rPr>
          <w:sz w:val="20"/>
        </w:rPr>
        <w:t>“</w:t>
      </w:r>
      <w:r w:rsidRPr="008C5297">
        <w:rPr>
          <w:sz w:val="20"/>
        </w:rPr>
        <w:t>AS IS</w:t>
      </w:r>
      <w:r w:rsidR="0009492F">
        <w:rPr>
          <w:sz w:val="20"/>
        </w:rPr>
        <w:t>”</w:t>
      </w:r>
      <w:r w:rsidRPr="008C5297">
        <w:rPr>
          <w:sz w:val="20"/>
        </w:rPr>
        <w:t xml:space="preserve"> WITHOUT WARRANTY OF ANY KIND. </w:t>
      </w:r>
      <w:r>
        <w:rPr>
          <w:sz w:val="20"/>
        </w:rPr>
        <w:t xml:space="preserve">TO THE EXTENT PERMITTED BY APPLICABLE LAW, </w:t>
      </w:r>
      <w:r w:rsidRPr="008C5297">
        <w:rPr>
          <w:sz w:val="20"/>
        </w:rPr>
        <w:t>THE COMPANY AND/OR ITS RESPECTIVE SERVICE PROVIDERS HEREBY DISCLAIM ALL WARRANTIES AND CONDITIONS WITH REGARD TO THIS INFORMATION, INCLUDING ALL WARRANTIES AND CONDITIONS OF MERCHANTABILITY, WHETHER EXPRESS, IMPLIED OR STATUTORY, FITNESS FOR A PARTICULAR PURPOSE, TITLE AND NON-INFRINGEMENT. GENOMIC HEALTH MAKES NO REPRESENTATIONS OR WARRANTIES THAT USE OF THE WEBSITE WILL BE UNINTERRUPTED OR ERROR-FREE. YOU ARE RESPONSIBLE FOR TAKING ALL NECESSARY PRECAUTIONS TO ENSURE THAT ANY CONTENT YOU OBTAIN FROM THE WEBSITE IS FREE OF VIRUSES AND MAINTAINED IN A SECURE MANNER.</w:t>
      </w:r>
    </w:p>
    <w:p w:rsidR="00524262" w:rsidRPr="008C5297" w:rsidRDefault="00524262" w:rsidP="00524262">
      <w:pPr>
        <w:spacing w:before="100" w:beforeAutospacing="1" w:after="100" w:afterAutospacing="1"/>
        <w:rPr>
          <w:sz w:val="20"/>
        </w:rPr>
      </w:pPr>
      <w:r w:rsidRPr="008C5297">
        <w:rPr>
          <w:sz w:val="20"/>
        </w:rPr>
        <w:lastRenderedPageBreak/>
        <w:t>The Online Site and/or documents available in connection with the Services may include technical inaccuracies or typographical errors. Changes are periodically added to the information on the Online Site and/or the TOU. Genomic Health and/or its respective suppliers may make improvements and/or changes in the Online Site, Services or TOU at any time, without notice.</w:t>
      </w:r>
    </w:p>
    <w:p w:rsidR="00524262" w:rsidRPr="008C5297" w:rsidRDefault="00524262" w:rsidP="00524262">
      <w:pPr>
        <w:spacing w:before="100" w:beforeAutospacing="1" w:after="100" w:afterAutospacing="1"/>
        <w:rPr>
          <w:sz w:val="20"/>
        </w:rPr>
      </w:pPr>
      <w:proofErr w:type="gramStart"/>
      <w:r w:rsidRPr="008C5297">
        <w:rPr>
          <w:b/>
          <w:bCs/>
          <w:sz w:val="20"/>
        </w:rPr>
        <w:t>Limitation of Liability.</w:t>
      </w:r>
      <w:proofErr w:type="gramEnd"/>
    </w:p>
    <w:p w:rsidR="00524262" w:rsidRPr="008C5297" w:rsidRDefault="00524262" w:rsidP="00524262">
      <w:pPr>
        <w:spacing w:before="100" w:beforeAutospacing="1" w:after="100" w:afterAutospacing="1"/>
        <w:rPr>
          <w:sz w:val="20"/>
        </w:rPr>
      </w:pPr>
      <w:proofErr w:type="gramStart"/>
      <w:r w:rsidRPr="008C5297">
        <w:rPr>
          <w:sz w:val="20"/>
        </w:rPr>
        <w:t>YOUR</w:t>
      </w:r>
      <w:proofErr w:type="gramEnd"/>
      <w:r w:rsidRPr="008C5297">
        <w:rPr>
          <w:sz w:val="20"/>
        </w:rPr>
        <w:t xml:space="preserve"> USE OF THIS SITE, ANY CONTENT ON THIS SITE, AND/OR THE SERVICES IS AT YOUR OWN RISK. </w:t>
      </w:r>
      <w:r>
        <w:rPr>
          <w:sz w:val="20"/>
        </w:rPr>
        <w:t xml:space="preserve">TO THE EXTENT PERMITTED BY APPLICABLE LAW, </w:t>
      </w:r>
      <w:r w:rsidRPr="008C5297">
        <w:rPr>
          <w:sz w:val="20"/>
        </w:rPr>
        <w:t>GENOMIC HEALTH SPECIFICALLY DISCLAIMS ANY LIABILITY, WHETHER BASED IN CONTRACT, TORT, STRICT LIABILITY, CRIMINAL, OR OTHERWISE, FOR ANY DIRECT, INDIRECT, INCIDENTAL, CONSEQUENTIAL, OR SPECIAL DAMAGES ARISING OUT OF OR IN ANY WAY CONNECTED WITH ACCESS TO OR USE OF THE WEBSITE OR THE SERVICES, EVEN IF GENOMIC HEALTH HAS BEEN ADVISED OF THE POSSIBILITY OF SUCH DAMAGES. IN NO EVENT SHALL GENOMIC HEALTH OR ITS RESPECTIVE SERVICE PROVIDERS BE LIABLE FOR ANY SPECIAL, INDIRECT OR CONSEQUENTIAL DAMAGES OR ANY DAMAGES WHATSOEVER RESULTING FROM LOSS OF USE, DATA OR PROFITS, WHETHER IN AN ACTION OF CONTRACT, NEGLIGENCE OR OTHER TORTIOUS ACTION, ARISING OUT OF OR IN CONNECTION WITH THE USE OF THE SITE OR THE SERVICES.</w:t>
      </w:r>
    </w:p>
    <w:p w:rsidR="00524262" w:rsidRPr="008C5297" w:rsidRDefault="00524262" w:rsidP="00524262">
      <w:pPr>
        <w:spacing w:before="100" w:beforeAutospacing="1" w:after="100" w:afterAutospacing="1"/>
        <w:rPr>
          <w:sz w:val="20"/>
        </w:rPr>
      </w:pPr>
      <w:r w:rsidRPr="008C5297">
        <w:rPr>
          <w:b/>
          <w:bCs/>
          <w:sz w:val="20"/>
        </w:rPr>
        <w:t>No Unlawful or Prohibited Use.</w:t>
      </w:r>
    </w:p>
    <w:p w:rsidR="00524262" w:rsidRPr="008C5297" w:rsidRDefault="00524262" w:rsidP="00524262">
      <w:pPr>
        <w:spacing w:before="100" w:beforeAutospacing="1" w:after="100" w:afterAutospacing="1"/>
        <w:rPr>
          <w:sz w:val="20"/>
        </w:rPr>
      </w:pPr>
      <w:r w:rsidRPr="008C5297">
        <w:rPr>
          <w:sz w:val="20"/>
        </w:rPr>
        <w:t>As a condition to your use of the Online Site and the Services, you will not use either for any purpose that is unlawful or prohibited by these TOU. You may not use the Online Site and the Services in any manner that could damage, disable, overburden, or impair any server for which Genomic Health is responsible, or the network(s) connected to those servers, or interfere with any other party</w:t>
      </w:r>
      <w:r w:rsidR="0009492F">
        <w:rPr>
          <w:sz w:val="20"/>
        </w:rPr>
        <w:t>’</w:t>
      </w:r>
      <w:r w:rsidRPr="008C5297">
        <w:rPr>
          <w:sz w:val="20"/>
        </w:rPr>
        <w:t>s use and enjoyment of the Online Site or any Services. You may not attempt to gain unauthorized access to the Online Site or any Services, other accounts, computer systems or networks connected to any of Genomic Health</w:t>
      </w:r>
      <w:r w:rsidR="0009492F">
        <w:rPr>
          <w:sz w:val="20"/>
        </w:rPr>
        <w:t>’</w:t>
      </w:r>
      <w:r w:rsidRPr="008C5297">
        <w:rPr>
          <w:sz w:val="20"/>
        </w:rPr>
        <w:t>s servers or to the Online Site or any of the Services, through hacking, password mining or any other means. You may not obtain or attempt to obtain any materials or information through any means not intentionally made available through the Online Site or the Services.</w:t>
      </w:r>
    </w:p>
    <w:p w:rsidR="00524262" w:rsidRPr="008C5297" w:rsidRDefault="00524262" w:rsidP="00524262">
      <w:pPr>
        <w:spacing w:before="100" w:beforeAutospacing="1" w:after="100" w:afterAutospacing="1"/>
        <w:rPr>
          <w:sz w:val="20"/>
        </w:rPr>
      </w:pPr>
      <w:r w:rsidRPr="008C5297">
        <w:rPr>
          <w:b/>
          <w:bCs/>
          <w:sz w:val="20"/>
        </w:rPr>
        <w:t>Submissions Provided to Genomic Health or Posted on the Online Site.</w:t>
      </w:r>
    </w:p>
    <w:p w:rsidR="00524262" w:rsidRPr="008C5297" w:rsidRDefault="00524262" w:rsidP="00524262">
      <w:pPr>
        <w:spacing w:before="100" w:beforeAutospacing="1" w:after="100" w:afterAutospacing="1"/>
        <w:rPr>
          <w:sz w:val="20"/>
        </w:rPr>
      </w:pPr>
      <w:r w:rsidRPr="008C5297">
        <w:rPr>
          <w:sz w:val="20"/>
        </w:rPr>
        <w:t xml:space="preserve">By posting, uploading, inputting, providing or submitting e-mails, feedback or information (collectively </w:t>
      </w:r>
      <w:r w:rsidR="0009492F">
        <w:rPr>
          <w:sz w:val="20"/>
        </w:rPr>
        <w:t>“</w:t>
      </w:r>
      <w:r w:rsidRPr="008C5297">
        <w:rPr>
          <w:sz w:val="20"/>
        </w:rPr>
        <w:t>Submissions</w:t>
      </w:r>
      <w:r w:rsidR="0009492F">
        <w:rPr>
          <w:sz w:val="20"/>
        </w:rPr>
        <w:t>”</w:t>
      </w:r>
      <w:r w:rsidRPr="008C5297">
        <w:rPr>
          <w:sz w:val="20"/>
        </w:rPr>
        <w:t xml:space="preserve">), you are granting Genomic Health, its affiliated companies and necessary </w:t>
      </w:r>
      <w:proofErr w:type="spellStart"/>
      <w:r w:rsidRPr="008C5297">
        <w:rPr>
          <w:sz w:val="20"/>
        </w:rPr>
        <w:t>sublicensees</w:t>
      </w:r>
      <w:proofErr w:type="spellEnd"/>
      <w:r w:rsidRPr="008C5297">
        <w:rPr>
          <w:sz w:val="20"/>
        </w:rPr>
        <w:t xml:space="preserve"> permission to use your Submissions </w:t>
      </w:r>
      <w:r>
        <w:rPr>
          <w:sz w:val="20"/>
        </w:rPr>
        <w:t>to the extent necessary to perform the</w:t>
      </w:r>
      <w:r w:rsidRPr="008C5297">
        <w:rPr>
          <w:sz w:val="20"/>
        </w:rPr>
        <w:t xml:space="preserve"> Services</w:t>
      </w:r>
      <w:r>
        <w:rPr>
          <w:sz w:val="20"/>
        </w:rPr>
        <w:t xml:space="preserve"> described in these TOU</w:t>
      </w:r>
      <w:r w:rsidRPr="008C5297">
        <w:rPr>
          <w:sz w:val="20"/>
        </w:rPr>
        <w:t>.</w:t>
      </w:r>
      <w:r>
        <w:rPr>
          <w:sz w:val="20"/>
        </w:rPr>
        <w:t xml:space="preserve">  In case of Information qualified as “personal data”, any processing and disclosure of such data to the above entities will be conducted in accordance with the applicable data protection laws.</w:t>
      </w:r>
    </w:p>
    <w:p w:rsidR="00524262" w:rsidRPr="008C5297" w:rsidRDefault="00524262" w:rsidP="00524262">
      <w:pPr>
        <w:spacing w:before="100" w:beforeAutospacing="1" w:after="100" w:afterAutospacing="1"/>
        <w:rPr>
          <w:sz w:val="20"/>
        </w:rPr>
      </w:pPr>
      <w:proofErr w:type="gramStart"/>
      <w:r w:rsidRPr="008C5297">
        <w:rPr>
          <w:b/>
          <w:bCs/>
          <w:sz w:val="20"/>
        </w:rPr>
        <w:t>Links to third party sites.</w:t>
      </w:r>
      <w:proofErr w:type="gramEnd"/>
    </w:p>
    <w:p w:rsidR="00524262" w:rsidRPr="008C5297" w:rsidRDefault="00524262" w:rsidP="00524262">
      <w:pPr>
        <w:spacing w:before="100" w:beforeAutospacing="1" w:after="100" w:afterAutospacing="1"/>
        <w:rPr>
          <w:sz w:val="20"/>
        </w:rPr>
      </w:pPr>
      <w:r w:rsidRPr="008C5297">
        <w:rPr>
          <w:sz w:val="20"/>
        </w:rPr>
        <w:t>There may be links within the Online Site that will take you to websites operated by third parties, subject to their respective terms of use and privacy policies. The linked sites are not under the control of Genomic Health and Genomic Health is not responsible for the contents of any linked site or any link contained in a linked site, or any changes or updates to such sites. Genomic Health is not responsible for webcasting or any other form of transmission received from any linked site. The company is providing these links to you only as a convenience, and the inclusion of any link does not imply endorsement by the company of the site.</w:t>
      </w:r>
    </w:p>
    <w:p w:rsidR="00524262" w:rsidRPr="008C5297" w:rsidRDefault="00524262" w:rsidP="00524262">
      <w:pPr>
        <w:spacing w:before="100" w:beforeAutospacing="1" w:after="100" w:afterAutospacing="1"/>
        <w:rPr>
          <w:sz w:val="20"/>
        </w:rPr>
      </w:pPr>
      <w:proofErr w:type="gramStart"/>
      <w:r w:rsidRPr="008C5297">
        <w:rPr>
          <w:b/>
          <w:bCs/>
          <w:sz w:val="20"/>
        </w:rPr>
        <w:t>Questions.</w:t>
      </w:r>
      <w:proofErr w:type="gramEnd"/>
    </w:p>
    <w:p w:rsidR="00524262" w:rsidRPr="008C5297" w:rsidRDefault="00524262" w:rsidP="00524262">
      <w:pPr>
        <w:spacing w:before="100" w:beforeAutospacing="1" w:after="100" w:afterAutospacing="1"/>
        <w:rPr>
          <w:sz w:val="20"/>
        </w:rPr>
      </w:pPr>
      <w:r w:rsidRPr="008C5297">
        <w:rPr>
          <w:sz w:val="20"/>
        </w:rPr>
        <w:t xml:space="preserve">If you have any questions about these TOU, please contact us </w:t>
      </w:r>
      <w:hyperlink r:id="rId188" w:history="1">
        <w:r w:rsidRPr="008C5297">
          <w:rPr>
            <w:sz w:val="20"/>
            <w:u w:val="single"/>
          </w:rPr>
          <w:t>privacy@genomichealth.com</w:t>
        </w:r>
      </w:hyperlink>
      <w:r w:rsidRPr="008C5297">
        <w:rPr>
          <w:sz w:val="20"/>
        </w:rPr>
        <w:t>.</w:t>
      </w:r>
    </w:p>
    <w:p w:rsidR="00BD5668" w:rsidRPr="00524262" w:rsidRDefault="00524262" w:rsidP="00524262">
      <w:pPr>
        <w:spacing w:before="502" w:after="167"/>
        <w:rPr>
          <w:b/>
          <w:bCs/>
          <w:sz w:val="20"/>
        </w:rPr>
      </w:pPr>
      <w:r w:rsidRPr="008C5297">
        <w:rPr>
          <w:b/>
          <w:bCs/>
          <w:sz w:val="20"/>
        </w:rPr>
        <w:lastRenderedPageBreak/>
        <w:t>YOU ACKNOWLEDGE THAT YOU HAVE READ GENOMIC HEALTH</w:t>
      </w:r>
      <w:r w:rsidR="0009492F">
        <w:rPr>
          <w:b/>
          <w:bCs/>
          <w:sz w:val="20"/>
        </w:rPr>
        <w:t>’</w:t>
      </w:r>
      <w:r w:rsidRPr="008C5297">
        <w:rPr>
          <w:b/>
          <w:bCs/>
          <w:sz w:val="20"/>
        </w:rPr>
        <w:t xml:space="preserve">S TOU AGREEMENT AND UNDERSTAND IT. BY PRESSING </w:t>
      </w:r>
      <w:r w:rsidR="0009492F">
        <w:rPr>
          <w:b/>
          <w:bCs/>
          <w:sz w:val="20"/>
        </w:rPr>
        <w:t>“</w:t>
      </w:r>
      <w:r w:rsidRPr="008C5297">
        <w:rPr>
          <w:b/>
          <w:bCs/>
          <w:sz w:val="20"/>
        </w:rPr>
        <w:t>I Agree</w:t>
      </w:r>
      <w:r w:rsidR="0009492F">
        <w:rPr>
          <w:b/>
          <w:bCs/>
          <w:sz w:val="20"/>
        </w:rPr>
        <w:t>”</w:t>
      </w:r>
      <w:r w:rsidRPr="008C5297">
        <w:rPr>
          <w:b/>
          <w:bCs/>
          <w:sz w:val="20"/>
        </w:rPr>
        <w:t xml:space="preserve"> BELOW, YOU CONSENT TO BE BOUND BY THESE TOU</w:t>
      </w:r>
      <w:bookmarkEnd w:id="2293"/>
    </w:p>
    <w:p w:rsidR="00AB45D6" w:rsidRDefault="00BD5668" w:rsidP="000F19E9">
      <w:pPr>
        <w:pStyle w:val="Heading2"/>
      </w:pPr>
      <w:bookmarkStart w:id="2341" w:name="_Toc292202377"/>
      <w:bookmarkStart w:id="2342" w:name="_Toc303757621"/>
      <w:r>
        <w:t>Delegate Attestation</w:t>
      </w:r>
      <w:bookmarkEnd w:id="2341"/>
      <w:bookmarkEnd w:id="2342"/>
      <w:r>
        <w:t xml:space="preserve"> </w:t>
      </w:r>
    </w:p>
    <w:p w:rsidR="00AB45D6" w:rsidRDefault="00996DCF" w:rsidP="000F19E9">
      <w:pPr>
        <w:pStyle w:val="Body2"/>
      </w:pPr>
      <w:r w:rsidRPr="00996DCF">
        <w:t xml:space="preserve">In addition to the Terms of Use, Delegates must also review </w:t>
      </w:r>
      <w:r w:rsidR="00BD5668">
        <w:t xml:space="preserve">and agree to </w:t>
      </w:r>
      <w:r w:rsidRPr="00996DCF">
        <w:t>the Delegate Attestation</w:t>
      </w:r>
      <w:r w:rsidR="0037586B">
        <w:t xml:space="preserve"> shown below:</w:t>
      </w:r>
    </w:p>
    <w:p w:rsidR="00BD5668" w:rsidRPr="00D655F2" w:rsidRDefault="00AB45D6" w:rsidP="00BD5668">
      <w:pPr>
        <w:pStyle w:val="Body1"/>
      </w:pPr>
      <w:r>
        <w:rPr>
          <w:b/>
          <w:noProof/>
        </w:rPr>
        <w:drawing>
          <wp:inline distT="0" distB="0" distL="0" distR="0" wp14:anchorId="4158831D" wp14:editId="7BAAD1EA">
            <wp:extent cx="5943600" cy="5412105"/>
            <wp:effectExtent l="19050" t="19050" r="19050" b="17145"/>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srcRect/>
                    <a:stretch>
                      <a:fillRect/>
                    </a:stretch>
                  </pic:blipFill>
                  <pic:spPr bwMode="auto">
                    <a:xfrm>
                      <a:off x="0" y="0"/>
                      <a:ext cx="5943600" cy="5412105"/>
                    </a:xfrm>
                    <a:prstGeom prst="rect">
                      <a:avLst/>
                    </a:prstGeom>
                    <a:noFill/>
                    <a:ln w="9525">
                      <a:solidFill>
                        <a:schemeClr val="accent1"/>
                      </a:solidFill>
                      <a:miter lim="800000"/>
                      <a:headEnd/>
                      <a:tailEnd/>
                    </a:ln>
                  </pic:spPr>
                </pic:pic>
              </a:graphicData>
            </a:graphic>
          </wp:inline>
        </w:drawing>
      </w:r>
    </w:p>
    <w:p w:rsidR="00EA7A10" w:rsidRDefault="00EA7A10">
      <w:pPr>
        <w:rPr>
          <w:color w:val="E36C0A" w:themeColor="accent6" w:themeShade="BF"/>
        </w:rPr>
      </w:pPr>
      <w:r>
        <w:rPr>
          <w:color w:val="E36C0A" w:themeColor="accent6" w:themeShade="BF"/>
        </w:rPr>
        <w:br w:type="page"/>
      </w:r>
    </w:p>
    <w:p w:rsidR="00EA7A10" w:rsidRPr="008B5172" w:rsidDel="00C93F83" w:rsidRDefault="00EA7A10" w:rsidP="000F19E9">
      <w:pPr>
        <w:pStyle w:val="Heading2"/>
        <w:rPr>
          <w:del w:id="2343" w:author="Stephen Adams" w:date="2011-10-06T15:48:00Z"/>
        </w:rPr>
      </w:pPr>
      <w:bookmarkStart w:id="2344" w:name="_Toc271790837"/>
      <w:bookmarkStart w:id="2345" w:name="_Toc292202378"/>
      <w:bookmarkStart w:id="2346" w:name="_Toc303757622"/>
      <w:del w:id="2347" w:author="Stephen Adams" w:date="2011-10-06T15:48:00Z">
        <w:r w:rsidRPr="008B5172" w:rsidDel="00C93F83">
          <w:lastRenderedPageBreak/>
          <w:delText>Physician’s Electronic Signature</w:delText>
        </w:r>
        <w:bookmarkEnd w:id="2344"/>
        <w:bookmarkEnd w:id="2345"/>
        <w:bookmarkEnd w:id="2346"/>
      </w:del>
    </w:p>
    <w:p w:rsidR="00EA7A10" w:rsidRPr="00CA1DE2" w:rsidDel="00C93F83" w:rsidRDefault="00EA7A10" w:rsidP="000F19E9">
      <w:pPr>
        <w:pStyle w:val="Body2"/>
        <w:rPr>
          <w:del w:id="2348" w:author="Stephen Adams" w:date="2011-10-06T15:48:00Z"/>
        </w:rPr>
      </w:pPr>
      <w:del w:id="2349" w:author="Stephen Adams" w:date="2011-10-06T15:48:00Z">
        <w:r w:rsidDel="00C93F83">
          <w:delText>T</w:delText>
        </w:r>
        <w:r w:rsidRPr="00CA1DE2" w:rsidDel="00C93F83">
          <w:delText xml:space="preserve">he </w:delText>
        </w:r>
        <w:r w:rsidR="00996DCF" w:rsidRPr="00996DCF" w:rsidDel="00C93F83">
          <w:rPr>
            <w:color w:val="E36C0A" w:themeColor="accent6" w:themeShade="BF"/>
          </w:rPr>
          <w:delText>Physician Signature</w:delText>
        </w:r>
        <w:r w:rsidRPr="00CA1DE2" w:rsidDel="00C93F83">
          <w:delText xml:space="preserve"> section on the </w:delText>
        </w:r>
        <w:r w:rsidR="00996DCF" w:rsidRPr="00996DCF" w:rsidDel="00C93F83">
          <w:rPr>
            <w:color w:val="E36C0A" w:themeColor="accent6" w:themeShade="BF"/>
          </w:rPr>
          <w:delText>Review</w:delText>
        </w:r>
        <w:r w:rsidRPr="00CA1DE2" w:rsidDel="00C93F83">
          <w:delText xml:space="preserve"> page of online ordering </w:delText>
        </w:r>
        <w:r w:rsidDel="00C93F83">
          <w:delText>will</w:delText>
        </w:r>
        <w:r w:rsidRPr="00CA1DE2" w:rsidDel="00C93F83">
          <w:delText xml:space="preserve"> contain the following verbiage:</w:delText>
        </w:r>
      </w:del>
    </w:p>
    <w:p w:rsidR="00EA7A10" w:rsidRPr="000F19E9" w:rsidDel="00C93F83" w:rsidRDefault="00996DCF" w:rsidP="000F19E9">
      <w:pPr>
        <w:pStyle w:val="Body2"/>
        <w:rPr>
          <w:del w:id="2350" w:author="Stephen Adams" w:date="2011-10-06T15:48:00Z"/>
          <w:b/>
          <w:color w:val="E36C0A" w:themeColor="accent6" w:themeShade="BF"/>
        </w:rPr>
      </w:pPr>
      <w:del w:id="2351" w:author="Stephen Adams" w:date="2011-10-06T15:48:00Z">
        <w:r w:rsidRPr="000F19E9" w:rsidDel="00C93F83">
          <w:rPr>
            <w:b/>
            <w:color w:val="E36C0A" w:themeColor="accent6" w:themeShade="BF"/>
          </w:rPr>
          <w:delText xml:space="preserve">Please read the statements below. </w:delText>
        </w:r>
        <w:r w:rsidR="000F19E9" w:rsidRPr="000F19E9" w:rsidDel="00C93F83">
          <w:rPr>
            <w:b/>
            <w:color w:val="E36C0A" w:themeColor="accent6" w:themeShade="BF"/>
          </w:rPr>
          <w:delText xml:space="preserve"> </w:delText>
        </w:r>
        <w:r w:rsidRPr="000F19E9" w:rsidDel="00C93F83">
          <w:rPr>
            <w:b/>
            <w:color w:val="E36C0A" w:themeColor="accent6" w:themeShade="BF"/>
          </w:rPr>
          <w:delText xml:space="preserve">When you are ready to place the test request, check the box </w:delText>
        </w:r>
      </w:del>
      <w:del w:id="2352" w:author="Stephen Adams" w:date="2011-07-28T14:24:00Z">
        <w:r w:rsidR="0038566D" w:rsidRPr="000F19E9" w:rsidDel="0091163A">
          <w:rPr>
            <w:b/>
            <w:color w:val="E36C0A" w:themeColor="accent6" w:themeShade="BF"/>
          </w:rPr>
          <w:delText>“</w:delText>
        </w:r>
      </w:del>
      <w:del w:id="2353" w:author="Stephen Adams" w:date="2011-10-06T15:48:00Z">
        <w:r w:rsidRPr="000F19E9" w:rsidDel="00C93F83">
          <w:rPr>
            <w:b/>
            <w:color w:val="E36C0A" w:themeColor="accent6" w:themeShade="BF"/>
          </w:rPr>
          <w:delText xml:space="preserve">nd click </w:delText>
        </w:r>
        <w:r w:rsidR="0009492F" w:rsidRPr="000F19E9" w:rsidDel="00C93F83">
          <w:rPr>
            <w:b/>
            <w:color w:val="E36C0A" w:themeColor="accent6" w:themeShade="BF"/>
          </w:rPr>
          <w:delText>“</w:delText>
        </w:r>
        <w:r w:rsidRPr="000F19E9" w:rsidDel="00C93F83">
          <w:rPr>
            <w:b/>
            <w:color w:val="E36C0A" w:themeColor="accent6" w:themeShade="BF"/>
          </w:rPr>
          <w:delText>P</w:delText>
        </w:r>
      </w:del>
      <w:del w:id="2354" w:author="Stephen Adams" w:date="2011-07-28T14:24:00Z">
        <w:r w:rsidR="0038566D" w:rsidRPr="000F19E9" w:rsidDel="0091163A">
          <w:rPr>
            <w:b/>
            <w:color w:val="E36C0A" w:themeColor="accent6" w:themeShade="BF"/>
          </w:rPr>
          <w:delText>”</w:delText>
        </w:r>
      </w:del>
      <w:del w:id="2355" w:author="Stephen Adams" w:date="2011-10-06T15:48:00Z">
        <w:r w:rsidRPr="000F19E9" w:rsidDel="00C93F83">
          <w:rPr>
            <w:b/>
            <w:color w:val="E36C0A" w:themeColor="accent6" w:themeShade="BF"/>
          </w:rPr>
          <w:delText>ace Order</w:delText>
        </w:r>
        <w:r w:rsidR="0009492F" w:rsidRPr="000F19E9" w:rsidDel="00C93F83">
          <w:rPr>
            <w:b/>
            <w:color w:val="E36C0A" w:themeColor="accent6" w:themeShade="BF"/>
          </w:rPr>
          <w:delText>”</w:delText>
        </w:r>
        <w:r w:rsidRPr="000F19E9" w:rsidDel="00C93F83">
          <w:rPr>
            <w:b/>
            <w:color w:val="E36C0A" w:themeColor="accent6" w:themeShade="BF"/>
          </w:rPr>
          <w:delText xml:space="preserve"> button.</w:delText>
        </w:r>
      </w:del>
    </w:p>
    <w:p w:rsidR="00EA7A10" w:rsidRPr="00EA7A10" w:rsidDel="00C93F83" w:rsidRDefault="00705357" w:rsidP="00705357">
      <w:pPr>
        <w:pStyle w:val="Heading3"/>
        <w:rPr>
          <w:del w:id="2356" w:author="Stephen Adams" w:date="2011-10-06T15:48:00Z"/>
        </w:rPr>
      </w:pPr>
      <w:bookmarkStart w:id="2357" w:name="_Toc292202379"/>
      <w:bookmarkStart w:id="2358" w:name="_Toc303757623"/>
      <w:del w:id="2359" w:author="Stephen Adams" w:date="2011-10-06T15:48:00Z">
        <w:r w:rsidDel="00C93F83">
          <w:delText>Breast</w:delText>
        </w:r>
        <w:bookmarkEnd w:id="2357"/>
        <w:bookmarkEnd w:id="2358"/>
      </w:del>
    </w:p>
    <w:p w:rsidR="00EA7A10" w:rsidRPr="00EA7A10" w:rsidDel="00C93F83" w:rsidRDefault="00EA7A10" w:rsidP="00EA7A10">
      <w:pPr>
        <w:autoSpaceDE w:val="0"/>
        <w:autoSpaceDN w:val="0"/>
        <w:adjustRightInd w:val="0"/>
        <w:rPr>
          <w:del w:id="2360" w:author="Stephen Adams" w:date="2011-10-06T15:48:00Z"/>
          <w:color w:val="E36C0A" w:themeColor="accent6" w:themeShade="BF"/>
          <w:sz w:val="20"/>
        </w:rPr>
      </w:pPr>
    </w:p>
    <w:p w:rsidR="00E60A0F" w:rsidRPr="00B160C7" w:rsidDel="00C93F83" w:rsidRDefault="00996DCF" w:rsidP="00B160C7">
      <w:pPr>
        <w:autoSpaceDE w:val="0"/>
        <w:autoSpaceDN w:val="0"/>
        <w:adjustRightInd w:val="0"/>
        <w:rPr>
          <w:del w:id="2361" w:author="Stephen Adams" w:date="2011-10-06T15:48:00Z"/>
          <w:color w:val="E36C0A" w:themeColor="accent6" w:themeShade="BF"/>
          <w:sz w:val="20"/>
          <w:rPrChange w:id="2362" w:author="Stephen Adams" w:date="2011-07-28T15:09:00Z">
            <w:rPr>
              <w:del w:id="2363" w:author="Stephen Adams" w:date="2011-10-06T15:48:00Z"/>
            </w:rPr>
          </w:rPrChange>
        </w:rPr>
      </w:pPr>
      <w:del w:id="2364" w:author="Stephen Adams" w:date="2011-10-06T15:48:00Z">
        <w:r w:rsidRPr="00996DCF" w:rsidDel="00C93F83">
          <w:rPr>
            <w:color w:val="E36C0A" w:themeColor="accent6" w:themeShade="BF"/>
            <w:sz w:val="20"/>
          </w:rPr>
          <w:delText xml:space="preserve">By </w:delText>
        </w:r>
        <w:r w:rsidR="0038566D" w:rsidDel="00C93F83">
          <w:rPr>
            <w:color w:val="E36C0A" w:themeColor="accent6" w:themeShade="BF"/>
            <w:sz w:val="20"/>
          </w:rPr>
          <w:delText>“</w:delText>
        </w:r>
        <w:r w:rsidRPr="00996DCF" w:rsidDel="00C93F83">
          <w:rPr>
            <w:color w:val="E36C0A" w:themeColor="accent6" w:themeShade="BF"/>
            <w:sz w:val="20"/>
          </w:rPr>
          <w:delText xml:space="preserve">electing </w:delText>
        </w:r>
        <w:r w:rsidR="0009492F" w:rsidDel="00C93F83">
          <w:rPr>
            <w:color w:val="E36C0A" w:themeColor="accent6" w:themeShade="BF"/>
            <w:sz w:val="20"/>
          </w:rPr>
          <w:delText>“</w:delText>
        </w:r>
        <w:r w:rsidRPr="00996DCF" w:rsidDel="00C93F83">
          <w:rPr>
            <w:color w:val="E36C0A" w:themeColor="accent6" w:themeShade="BF"/>
            <w:sz w:val="20"/>
          </w:rPr>
          <w:delText>P</w:delText>
        </w:r>
      </w:del>
      <w:del w:id="2365" w:author="Stephen Adams" w:date="2011-07-28T14:24:00Z">
        <w:r w:rsidR="0038566D" w:rsidDel="0091163A">
          <w:rPr>
            <w:color w:val="E36C0A" w:themeColor="accent6" w:themeShade="BF"/>
            <w:sz w:val="20"/>
          </w:rPr>
          <w:delText>”</w:delText>
        </w:r>
      </w:del>
      <w:del w:id="2366" w:author="Stephen Adams" w:date="2011-10-06T15:48:00Z">
        <w:r w:rsidRPr="00996DCF" w:rsidDel="00C93F83">
          <w:rPr>
            <w:color w:val="E36C0A" w:themeColor="accent6" w:themeShade="BF"/>
            <w:sz w:val="20"/>
          </w:rPr>
          <w:delText>ace Order</w:delText>
        </w:r>
        <w:r w:rsidR="0009492F" w:rsidDel="00C93F83">
          <w:rPr>
            <w:color w:val="E36C0A" w:themeColor="accent6" w:themeShade="BF"/>
            <w:sz w:val="20"/>
          </w:rPr>
          <w:delText>”</w:delText>
        </w:r>
        <w:r w:rsidRPr="00996DCF" w:rsidDel="00C93F83">
          <w:rPr>
            <w:color w:val="E36C0A" w:themeColor="accent6" w:themeShade="BF"/>
            <w:sz w:val="20"/>
          </w:rPr>
          <w:delText xml:space="preserve"> you are certifying the following:  (1) with respect to tests reimbursed by Medicare, Medicaid or other third party payers, the test is medically necessary and the results will be used in the management of the patient; (2) If the ordering physician is not the treating physician (or his/her authorized representative), the ordering physician confirms that the treating physician has ordered the Onco</w:delText>
        </w:r>
        <w:r w:rsidRPr="00996DCF" w:rsidDel="00C93F83">
          <w:rPr>
            <w:i/>
            <w:iCs/>
            <w:color w:val="E36C0A" w:themeColor="accent6" w:themeShade="BF"/>
            <w:sz w:val="20"/>
          </w:rPr>
          <w:delText xml:space="preserve">type </w:delText>
        </w:r>
        <w:r w:rsidRPr="00996DCF" w:rsidDel="00C93F83">
          <w:rPr>
            <w:color w:val="E36C0A" w:themeColor="accent6" w:themeShade="BF"/>
            <w:sz w:val="20"/>
          </w:rPr>
          <w:delText xml:space="preserve">DX assay for this purpose; (3) the treating physician has obtained the patient’s consent for GHI to send the patient’s test results to the patient’s third party payer in connection with an appeal of a reimbursement denial or other reimbursement matter, if GHI has made prior attempts to obtain reimbursement without the release of such tests results; (4) the patient </w:delText>
        </w:r>
      </w:del>
      <w:del w:id="2367" w:author="Stephen Adams" w:date="2011-07-28T14:29:00Z">
        <w:r w:rsidRPr="00996DCF" w:rsidDel="00E60A0F">
          <w:rPr>
            <w:color w:val="E36C0A" w:themeColor="accent6" w:themeShade="BF"/>
            <w:sz w:val="20"/>
          </w:rPr>
          <w:delText>is a newly diagnosed female patient with Stage I, II, or II (T3, N1) ER positive breast cancer unless otherwise indicated in the Exception Criteria field.</w:delText>
        </w:r>
      </w:del>
    </w:p>
    <w:p w:rsidR="00EA7A10" w:rsidRPr="00EA7A10" w:rsidDel="00ED6437" w:rsidRDefault="00EA7A10" w:rsidP="00EA7A10">
      <w:pPr>
        <w:autoSpaceDE w:val="0"/>
        <w:autoSpaceDN w:val="0"/>
        <w:adjustRightInd w:val="0"/>
        <w:rPr>
          <w:del w:id="2368" w:author="Stephen Adams" w:date="2011-07-28T14:54:00Z"/>
          <w:color w:val="E36C0A" w:themeColor="accent6" w:themeShade="BF"/>
          <w:sz w:val="20"/>
        </w:rPr>
      </w:pPr>
    </w:p>
    <w:p w:rsidR="00EA7A10" w:rsidRPr="00EA7A10" w:rsidDel="00C93F83" w:rsidRDefault="00996DCF" w:rsidP="00EA7A10">
      <w:pPr>
        <w:autoSpaceDE w:val="0"/>
        <w:autoSpaceDN w:val="0"/>
        <w:adjustRightInd w:val="0"/>
        <w:rPr>
          <w:del w:id="2369" w:author="Stephen Adams" w:date="2011-10-06T15:48:00Z"/>
          <w:color w:val="E36C0A" w:themeColor="accent6" w:themeShade="BF"/>
          <w:sz w:val="20"/>
        </w:rPr>
      </w:pPr>
      <w:del w:id="2370" w:author="Stephen Adams" w:date="2011-10-06T15:48:00Z">
        <w:r w:rsidRPr="00996DCF" w:rsidDel="00C93F83">
          <w:rPr>
            <w:b/>
            <w:bCs/>
            <w:color w:val="E36C0A" w:themeColor="accent6" w:themeShade="BF"/>
            <w:sz w:val="20"/>
          </w:rPr>
          <w:delText>Exception Criteria</w:delText>
        </w:r>
        <w:r w:rsidRPr="00996DCF" w:rsidDel="00C93F83">
          <w:rPr>
            <w:color w:val="E36C0A" w:themeColor="accent6" w:themeShade="BF"/>
            <w:sz w:val="20"/>
          </w:rPr>
          <w:delText xml:space="preserve"> </w:delText>
        </w:r>
        <w:r w:rsidRPr="00996DCF" w:rsidDel="00C93F83">
          <w:rPr>
            <w:color w:val="E36C0A" w:themeColor="accent6" w:themeShade="BF"/>
            <w:sz w:val="20"/>
          </w:rPr>
          <w:br/>
        </w:r>
        <w:r w:rsidR="00AB45D6" w:rsidDel="00C93F83">
          <w:rPr>
            <w:noProof/>
            <w:color w:val="E36C0A" w:themeColor="accent6" w:themeShade="BF"/>
            <w:sz w:val="20"/>
          </w:rPr>
          <w:drawing>
            <wp:inline distT="0" distB="0" distL="0" distR="0" wp14:anchorId="6343EACD" wp14:editId="3F93B0C9">
              <wp:extent cx="228600" cy="228600"/>
              <wp:effectExtent l="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0"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996DCF" w:rsidDel="00C93F83">
          <w:rPr>
            <w:color w:val="E36C0A" w:themeColor="accent6" w:themeShade="BF"/>
            <w:sz w:val="20"/>
          </w:rPr>
          <w:delText>[Text box: Must be no longer than 240 characters.]</w:delText>
        </w:r>
      </w:del>
    </w:p>
    <w:p w:rsidR="00EA7A10" w:rsidRPr="00EA7A10" w:rsidDel="00C93F83" w:rsidRDefault="00EA7A10" w:rsidP="00EA7A10">
      <w:pPr>
        <w:autoSpaceDE w:val="0"/>
        <w:autoSpaceDN w:val="0"/>
        <w:adjustRightInd w:val="0"/>
        <w:rPr>
          <w:del w:id="2371" w:author="Stephen Adams" w:date="2011-10-06T15:48:00Z"/>
          <w:color w:val="E36C0A" w:themeColor="accent6" w:themeShade="BF"/>
          <w:sz w:val="20"/>
        </w:rPr>
      </w:pPr>
    </w:p>
    <w:p w:rsidR="00124F16" w:rsidDel="00C93F83" w:rsidRDefault="00996DCF" w:rsidP="00EA7A10">
      <w:pPr>
        <w:autoSpaceDE w:val="0"/>
        <w:autoSpaceDN w:val="0"/>
        <w:adjustRightInd w:val="0"/>
        <w:rPr>
          <w:del w:id="2372" w:author="Stephen Adams" w:date="2011-10-06T15:48:00Z"/>
          <w:color w:val="E36C0A" w:themeColor="accent6" w:themeShade="BF"/>
          <w:sz w:val="20"/>
        </w:rPr>
      </w:pPr>
      <w:del w:id="2373" w:author="Stephen Adams" w:date="2011-10-06T15:48:00Z">
        <w:r w:rsidRPr="00996DCF" w:rsidDel="00C93F83">
          <w:rPr>
            <w:color w:val="E36C0A" w:themeColor="accent6" w:themeShade="BF"/>
            <w:sz w:val="20"/>
          </w:rPr>
          <w:delText xml:space="preserve">If GHI determines that the specimen does not </w:delText>
        </w:r>
      </w:del>
      <w:del w:id="2374" w:author="Stephen Adams" w:date="2011-07-28T14:53:00Z">
        <w:r w:rsidRPr="00996DCF" w:rsidDel="00ED6437">
          <w:rPr>
            <w:color w:val="E36C0A" w:themeColor="accent6" w:themeShade="BF"/>
            <w:sz w:val="20"/>
          </w:rPr>
          <w:delText>come from a patient fitting the above</w:delText>
        </w:r>
      </w:del>
      <w:del w:id="2375" w:author="Stephen Adams" w:date="2011-10-06T15:48:00Z">
        <w:r w:rsidRPr="00996DCF" w:rsidDel="00C93F83">
          <w:rPr>
            <w:color w:val="E36C0A" w:themeColor="accent6" w:themeShade="BF"/>
            <w:sz w:val="20"/>
          </w:rPr>
          <w:delText xml:space="preserve"> criteria, the patient’s test report will indicate where appropriate that the clinical interpretation of the </w:delText>
        </w:r>
      </w:del>
      <w:del w:id="2376" w:author="Stephen Adams" w:date="2011-07-28T14:55:00Z">
        <w:r w:rsidRPr="00996DCF" w:rsidDel="00ED6437">
          <w:rPr>
            <w:color w:val="E36C0A" w:themeColor="accent6" w:themeShade="BF"/>
            <w:sz w:val="20"/>
          </w:rPr>
          <w:delText>Recurrence Score® (RS)</w:delText>
        </w:r>
      </w:del>
      <w:del w:id="2377" w:author="Stephen Adams" w:date="2011-10-06T15:48:00Z">
        <w:r w:rsidRPr="00996DCF" w:rsidDel="00C93F83">
          <w:rPr>
            <w:color w:val="E36C0A" w:themeColor="accent6" w:themeShade="BF"/>
            <w:sz w:val="20"/>
          </w:rPr>
          <w:delText xml:space="preserve"> is unknown or adjusted. In all cases, it is the treating physician’s responsibility to determine whether and how the </w:delText>
        </w:r>
      </w:del>
      <w:del w:id="2378" w:author="Stephen Adams" w:date="2011-07-28T14:56:00Z">
        <w:r w:rsidRPr="00996DCF" w:rsidDel="00ED6437">
          <w:rPr>
            <w:color w:val="E36C0A" w:themeColor="accent6" w:themeShade="BF"/>
            <w:sz w:val="20"/>
          </w:rPr>
          <w:delText xml:space="preserve">RS </w:delText>
        </w:r>
      </w:del>
      <w:del w:id="2379" w:author="Stephen Adams" w:date="2011-10-06T15:48:00Z">
        <w:r w:rsidRPr="00996DCF" w:rsidDel="00C93F83">
          <w:rPr>
            <w:color w:val="E36C0A" w:themeColor="accent6" w:themeShade="BF"/>
            <w:sz w:val="20"/>
          </w:rPr>
          <w:delText xml:space="preserve">should be used in determining a treatment plan for that patient. </w:delText>
        </w:r>
      </w:del>
    </w:p>
    <w:p w:rsidR="00124F16" w:rsidDel="00C93F83" w:rsidRDefault="00124F16" w:rsidP="00EA7A10">
      <w:pPr>
        <w:autoSpaceDE w:val="0"/>
        <w:autoSpaceDN w:val="0"/>
        <w:adjustRightInd w:val="0"/>
        <w:rPr>
          <w:del w:id="2380" w:author="Stephen Adams" w:date="2011-10-06T15:48:00Z"/>
          <w:color w:val="E36C0A" w:themeColor="accent6" w:themeShade="BF"/>
          <w:sz w:val="20"/>
        </w:rPr>
      </w:pPr>
    </w:p>
    <w:p w:rsidR="00EA7A10" w:rsidRPr="00EA7A10" w:rsidDel="00C93F83" w:rsidRDefault="00996DCF" w:rsidP="00EA7A10">
      <w:pPr>
        <w:autoSpaceDE w:val="0"/>
        <w:autoSpaceDN w:val="0"/>
        <w:adjustRightInd w:val="0"/>
        <w:rPr>
          <w:del w:id="2381" w:author="Stephen Adams" w:date="2011-10-06T15:48:00Z"/>
          <w:color w:val="E36C0A" w:themeColor="accent6" w:themeShade="BF"/>
          <w:sz w:val="20"/>
        </w:rPr>
      </w:pPr>
      <w:del w:id="2382" w:author="Stephen Adams" w:date="2011-10-06T15:48:00Z">
        <w:r w:rsidRPr="00996DCF" w:rsidDel="00C93F83">
          <w:rPr>
            <w:color w:val="E36C0A" w:themeColor="accent6" w:themeShade="BF"/>
            <w:sz w:val="20"/>
          </w:rPr>
          <w:delText xml:space="preserve">GHI will run the assay and report a </w:delText>
        </w:r>
      </w:del>
      <w:del w:id="2383" w:author="Stephen Adams" w:date="2011-07-28T14:57:00Z">
        <w:r w:rsidRPr="00996DCF" w:rsidDel="00ED6437">
          <w:rPr>
            <w:color w:val="E36C0A" w:themeColor="accent6" w:themeShade="BF"/>
            <w:sz w:val="20"/>
          </w:rPr>
          <w:delText xml:space="preserve">RS </w:delText>
        </w:r>
      </w:del>
      <w:del w:id="2384" w:author="Stephen Adams" w:date="2011-10-06T15:48:00Z">
        <w:r w:rsidRPr="00996DCF" w:rsidDel="00C93F83">
          <w:rPr>
            <w:color w:val="E36C0A" w:themeColor="accent6" w:themeShade="BF"/>
            <w:sz w:val="20"/>
          </w:rPr>
          <w:delText xml:space="preserve">unless it determines that the specimen does not have adequate cancer tissue or if it determines that the </w:delText>
        </w:r>
      </w:del>
      <w:del w:id="2385" w:author="Stephen Adams" w:date="2011-07-28T14:57:00Z">
        <w:r w:rsidRPr="00996DCF" w:rsidDel="00ED6437">
          <w:rPr>
            <w:color w:val="E36C0A" w:themeColor="accent6" w:themeShade="BF"/>
            <w:sz w:val="20"/>
          </w:rPr>
          <w:delText>Requisition Form</w:delText>
        </w:r>
      </w:del>
      <w:del w:id="2386" w:author="Stephen Adams" w:date="2011-10-06T15:48:00Z">
        <w:r w:rsidRPr="00996DCF" w:rsidDel="00C93F83">
          <w:rPr>
            <w:color w:val="E36C0A" w:themeColor="accent6" w:themeShade="BF"/>
            <w:sz w:val="20"/>
          </w:rPr>
          <w:delText xml:space="preserve"> provides insufficient information to perform and report a result.</w:delText>
        </w:r>
      </w:del>
    </w:p>
    <w:p w:rsidR="00EA7A10" w:rsidRPr="00EA7A10" w:rsidDel="00C93F83" w:rsidRDefault="00EA7A10" w:rsidP="00EA7A10">
      <w:pPr>
        <w:autoSpaceDE w:val="0"/>
        <w:autoSpaceDN w:val="0"/>
        <w:adjustRightInd w:val="0"/>
        <w:rPr>
          <w:del w:id="2387" w:author="Stephen Adams" w:date="2011-10-06T15:48:00Z"/>
          <w:color w:val="E36C0A" w:themeColor="accent6" w:themeShade="BF"/>
          <w:sz w:val="20"/>
        </w:rPr>
      </w:pPr>
    </w:p>
    <w:p w:rsidR="00124F16" w:rsidDel="00C93F83" w:rsidRDefault="00124F16" w:rsidP="00EA7A10">
      <w:pPr>
        <w:autoSpaceDE w:val="0"/>
        <w:autoSpaceDN w:val="0"/>
        <w:adjustRightInd w:val="0"/>
        <w:rPr>
          <w:del w:id="2388" w:author="Stephen Adams" w:date="2011-10-06T15:48:00Z"/>
          <w:color w:val="E36C0A" w:themeColor="accent6" w:themeShade="BF"/>
          <w:sz w:val="20"/>
        </w:rPr>
      </w:pPr>
      <w:del w:id="2389" w:author="Stephen Adams" w:date="2011-10-06T15:48:00Z">
        <w:r w:rsidDel="00C93F83">
          <w:rPr>
            <w:color w:val="E36C0A" w:themeColor="accent6" w:themeShade="BF"/>
            <w:sz w:val="20"/>
          </w:rPr>
          <w:delText>In some cases additional assessment methods, including confirmatory testing of HER2 status, may be used to verify that the specimen meets the criteria for the Onco</w:delText>
        </w:r>
        <w:r w:rsidRPr="00124F16" w:rsidDel="00C93F83">
          <w:rPr>
            <w:i/>
            <w:color w:val="E36C0A" w:themeColor="accent6" w:themeShade="BF"/>
            <w:sz w:val="20"/>
          </w:rPr>
          <w:delText>type</w:delText>
        </w:r>
        <w:r w:rsidDel="00C93F83">
          <w:rPr>
            <w:color w:val="E36C0A" w:themeColor="accent6" w:themeShade="BF"/>
            <w:sz w:val="20"/>
          </w:rPr>
          <w:delText xml:space="preserve"> DX assay.</w:delText>
        </w:r>
      </w:del>
    </w:p>
    <w:p w:rsidR="00124F16" w:rsidDel="00C93F83" w:rsidRDefault="00124F16" w:rsidP="00EA7A10">
      <w:pPr>
        <w:autoSpaceDE w:val="0"/>
        <w:autoSpaceDN w:val="0"/>
        <w:adjustRightInd w:val="0"/>
        <w:rPr>
          <w:del w:id="2390" w:author="Stephen Adams" w:date="2011-10-06T15:48:00Z"/>
          <w:color w:val="E36C0A" w:themeColor="accent6" w:themeShade="BF"/>
          <w:sz w:val="20"/>
        </w:rPr>
      </w:pPr>
    </w:p>
    <w:p w:rsidR="00B160C7" w:rsidRPr="00EA7A10" w:rsidDel="00C93F83" w:rsidRDefault="00B160C7" w:rsidP="00B160C7">
      <w:pPr>
        <w:autoSpaceDE w:val="0"/>
        <w:autoSpaceDN w:val="0"/>
        <w:adjustRightInd w:val="0"/>
        <w:rPr>
          <w:del w:id="2391" w:author="Stephen Adams" w:date="2011-10-06T15:48:00Z"/>
          <w:color w:val="E36C0A" w:themeColor="accent6" w:themeShade="BF"/>
          <w:sz w:val="20"/>
        </w:rPr>
      </w:pPr>
      <w:del w:id="2392" w:author="Stephen Adams" w:date="2011-10-06T15:48:00Z">
        <w:r w:rsidRPr="00996DCF" w:rsidDel="00C93F83">
          <w:rPr>
            <w:color w:val="E36C0A" w:themeColor="accent6" w:themeShade="BF"/>
            <w:sz w:val="20"/>
          </w:rPr>
          <w:delText xml:space="preserve">The submitted specimen must be estrogen receptor positive (ER+) by </w:delText>
        </w:r>
      </w:del>
      <w:del w:id="2393" w:author="Stephen Adams" w:date="2011-07-28T15:06:00Z">
        <w:r w:rsidRPr="00996DCF" w:rsidDel="00B160C7">
          <w:rPr>
            <w:color w:val="E36C0A" w:themeColor="accent6" w:themeShade="BF"/>
            <w:sz w:val="20"/>
          </w:rPr>
          <w:delText>one of two methods to qualify for full testing and reporting of a RS. Those two methods for determining ER status are the</w:delText>
        </w:r>
      </w:del>
      <w:del w:id="2394" w:author="Stephen Adams" w:date="2011-10-06T15:48:00Z">
        <w:r w:rsidRPr="00996DCF" w:rsidDel="00C93F83">
          <w:rPr>
            <w:color w:val="E36C0A" w:themeColor="accent6" w:themeShade="BF"/>
            <w:sz w:val="20"/>
          </w:rPr>
          <w:delText xml:space="preserve"> IHC method used by a referring laboratory </w:delText>
        </w:r>
      </w:del>
      <w:del w:id="2395" w:author="Stephen Adams" w:date="2011-07-28T15:06:00Z">
        <w:r w:rsidRPr="00996DCF" w:rsidDel="00B160C7">
          <w:rPr>
            <w:color w:val="E36C0A" w:themeColor="accent6" w:themeShade="BF"/>
            <w:sz w:val="20"/>
          </w:rPr>
          <w:delText xml:space="preserve">and </w:delText>
        </w:r>
      </w:del>
      <w:del w:id="2396" w:author="Stephen Adams" w:date="2011-10-06T15:48:00Z">
        <w:r w:rsidRPr="00996DCF" w:rsidDel="00C93F83">
          <w:rPr>
            <w:color w:val="E36C0A" w:themeColor="accent6" w:themeShade="BF"/>
            <w:sz w:val="20"/>
          </w:rPr>
          <w:delText xml:space="preserve">the quantitative RT-PCR method used by </w:delText>
        </w:r>
      </w:del>
      <w:del w:id="2397" w:author="Stephen Adams" w:date="2011-07-28T15:07:00Z">
        <w:r w:rsidRPr="00996DCF" w:rsidDel="00B160C7">
          <w:rPr>
            <w:color w:val="E36C0A" w:themeColor="accent6" w:themeShade="BF"/>
            <w:sz w:val="20"/>
          </w:rPr>
          <w:delText xml:space="preserve">the </w:delText>
        </w:r>
      </w:del>
      <w:del w:id="2398" w:author="Stephen Adams" w:date="2011-10-06T15:48:00Z">
        <w:r w:rsidRPr="00996DCF" w:rsidDel="00C93F83">
          <w:rPr>
            <w:color w:val="E36C0A" w:themeColor="accent6" w:themeShade="BF"/>
            <w:sz w:val="20"/>
          </w:rPr>
          <w:delText xml:space="preserve">GHI </w:delText>
        </w:r>
      </w:del>
      <w:del w:id="2399" w:author="Stephen Adams" w:date="2011-07-28T15:07:00Z">
        <w:r w:rsidRPr="00996DCF" w:rsidDel="00B160C7">
          <w:rPr>
            <w:color w:val="E36C0A" w:themeColor="accent6" w:themeShade="BF"/>
            <w:sz w:val="20"/>
          </w:rPr>
          <w:delText>laboratory to pre-qualify specimens submitted for Onco</w:delText>
        </w:r>
        <w:r w:rsidRPr="00996DCF" w:rsidDel="00B160C7">
          <w:rPr>
            <w:i/>
            <w:iCs/>
            <w:color w:val="E36C0A" w:themeColor="accent6" w:themeShade="BF"/>
            <w:sz w:val="20"/>
          </w:rPr>
          <w:delText>type</w:delText>
        </w:r>
        <w:r w:rsidRPr="00996DCF" w:rsidDel="00B160C7">
          <w:rPr>
            <w:color w:val="E36C0A" w:themeColor="accent6" w:themeShade="BF"/>
            <w:sz w:val="20"/>
          </w:rPr>
          <w:delText xml:space="preserve"> DX testing. </w:delText>
        </w:r>
      </w:del>
      <w:del w:id="2400" w:author="Stephen Adams" w:date="2011-10-06T15:48:00Z">
        <w:r w:rsidRPr="00996DCF" w:rsidDel="00C93F83">
          <w:rPr>
            <w:color w:val="E36C0A" w:themeColor="accent6" w:themeShade="BF"/>
            <w:sz w:val="20"/>
          </w:rPr>
          <w:delText xml:space="preserve">If GHI determines that the submitted specimen is not ER+ by either method, a RS will not be reported </w:delText>
        </w:r>
      </w:del>
      <w:del w:id="2401" w:author="Stephen Adams" w:date="2011-07-28T15:08:00Z">
        <w:r w:rsidRPr="00996DCF" w:rsidDel="00B160C7">
          <w:rPr>
            <w:color w:val="E36C0A" w:themeColor="accent6" w:themeShade="BF"/>
            <w:sz w:val="20"/>
          </w:rPr>
          <w:delText xml:space="preserve">for </w:delText>
        </w:r>
      </w:del>
      <w:del w:id="2402" w:author="Stephen Adams" w:date="2011-08-18T14:13:00Z">
        <w:r w:rsidRPr="00996DCF" w:rsidDel="00A74D42">
          <w:rPr>
            <w:color w:val="E36C0A" w:themeColor="accent6" w:themeShade="BF"/>
            <w:sz w:val="20"/>
          </w:rPr>
          <w:delText>the patient</w:delText>
        </w:r>
      </w:del>
      <w:del w:id="2403" w:author="Stephen Adams" w:date="2011-07-28T15:08:00Z">
        <w:r w:rsidRPr="00996DCF" w:rsidDel="00B160C7">
          <w:rPr>
            <w:color w:val="E36C0A" w:themeColor="accent6" w:themeShade="BF"/>
            <w:sz w:val="20"/>
          </w:rPr>
          <w:delText>.</w:delText>
        </w:r>
      </w:del>
    </w:p>
    <w:p w:rsidR="00EA7A10" w:rsidDel="00C93F83" w:rsidRDefault="00124F16" w:rsidP="00EA7A10">
      <w:pPr>
        <w:autoSpaceDE w:val="0"/>
        <w:autoSpaceDN w:val="0"/>
        <w:adjustRightInd w:val="0"/>
        <w:rPr>
          <w:del w:id="2404" w:author="Stephen Adams" w:date="2011-10-06T15:48:00Z"/>
          <w:color w:val="E36C0A" w:themeColor="accent6" w:themeShade="BF"/>
          <w:sz w:val="20"/>
        </w:rPr>
      </w:pPr>
      <w:del w:id="2405" w:author="Stephen Adams" w:date="2011-10-06T15:48:00Z">
        <w:r w:rsidRPr="00996DCF" w:rsidDel="00C93F83">
          <w:rPr>
            <w:color w:val="E36C0A" w:themeColor="accent6" w:themeShade="BF"/>
            <w:sz w:val="20"/>
          </w:rPr>
          <w:delText>The nodal status is required to determine the extent of the clinical experience information to be included in the report for your patient. If the nodal status is not provided, a report with clinical experience for both node negative and node positive specimens will be sent. Additionally, the node status may be required for payor coverage determinations. If the nodal status is not specified, GHI may use the pathology report, if provided, to determine the nodal status for reimbursement purposes.</w:delText>
        </w:r>
      </w:del>
    </w:p>
    <w:p w:rsidR="00B160C7" w:rsidRPr="00EA7A10" w:rsidDel="00C93F83" w:rsidRDefault="00B160C7" w:rsidP="00EA7A10">
      <w:pPr>
        <w:autoSpaceDE w:val="0"/>
        <w:autoSpaceDN w:val="0"/>
        <w:adjustRightInd w:val="0"/>
        <w:rPr>
          <w:del w:id="2406" w:author="Stephen Adams" w:date="2011-10-06T15:48:00Z"/>
          <w:color w:val="E36C0A" w:themeColor="accent6" w:themeShade="BF"/>
          <w:sz w:val="20"/>
        </w:rPr>
      </w:pPr>
    </w:p>
    <w:p w:rsidR="00EA7A10" w:rsidRPr="00EA7A10" w:rsidDel="00B160C7" w:rsidRDefault="00996DCF" w:rsidP="00EA7A10">
      <w:pPr>
        <w:autoSpaceDE w:val="0"/>
        <w:autoSpaceDN w:val="0"/>
        <w:adjustRightInd w:val="0"/>
        <w:rPr>
          <w:del w:id="2407" w:author="Stephen Adams" w:date="2011-07-28T15:09:00Z"/>
          <w:color w:val="E36C0A" w:themeColor="accent6" w:themeShade="BF"/>
          <w:sz w:val="20"/>
        </w:rPr>
      </w:pPr>
      <w:del w:id="2408" w:author="Stephen Adams" w:date="2011-07-28T15:09:00Z">
        <w:r w:rsidRPr="00996DCF" w:rsidDel="00B160C7">
          <w:rPr>
            <w:color w:val="E36C0A" w:themeColor="accent6" w:themeShade="BF"/>
            <w:sz w:val="20"/>
          </w:rPr>
          <w:delText>All Onco</w:delText>
        </w:r>
        <w:r w:rsidRPr="00996DCF" w:rsidDel="00B160C7">
          <w:rPr>
            <w:i/>
            <w:iCs/>
            <w:color w:val="E36C0A" w:themeColor="accent6" w:themeShade="BF"/>
            <w:sz w:val="20"/>
          </w:rPr>
          <w:delText xml:space="preserve">type </w:delText>
        </w:r>
        <w:r w:rsidRPr="00996DCF" w:rsidDel="00B160C7">
          <w:rPr>
            <w:color w:val="E36C0A" w:themeColor="accent6" w:themeShade="BF"/>
            <w:sz w:val="20"/>
          </w:rPr>
          <w:delText>DX Breast Cancer Assay result reports will include ER, PR and HER2 Scores.</w:delText>
        </w:r>
      </w:del>
    </w:p>
    <w:p w:rsidR="00EA7A10" w:rsidRPr="00EA7A10" w:rsidDel="00C93F83" w:rsidRDefault="00EA7A10" w:rsidP="00EA7A10">
      <w:pPr>
        <w:autoSpaceDE w:val="0"/>
        <w:autoSpaceDN w:val="0"/>
        <w:adjustRightInd w:val="0"/>
        <w:rPr>
          <w:del w:id="2409" w:author="Stephen Adams" w:date="2011-10-06T15:48:00Z"/>
          <w:color w:val="E36C0A" w:themeColor="accent6" w:themeShade="BF"/>
          <w:sz w:val="20"/>
        </w:rPr>
      </w:pPr>
    </w:p>
    <w:p w:rsidR="00EA7A10" w:rsidRPr="00EA7A10" w:rsidDel="00C93F83" w:rsidRDefault="00996DCF" w:rsidP="00EA7A10">
      <w:pPr>
        <w:autoSpaceDE w:val="0"/>
        <w:autoSpaceDN w:val="0"/>
        <w:adjustRightInd w:val="0"/>
        <w:spacing w:before="100" w:after="100"/>
        <w:rPr>
          <w:del w:id="2410" w:author="Stephen Adams" w:date="2011-10-06T15:48:00Z"/>
          <w:color w:val="E36C0A" w:themeColor="accent6" w:themeShade="BF"/>
          <w:sz w:val="20"/>
        </w:rPr>
      </w:pPr>
      <w:del w:id="2411" w:author="Stephen Adams" w:date="2011-10-06T15:48:00Z">
        <w:r w:rsidRPr="00996DCF" w:rsidDel="00C93F83">
          <w:rPr>
            <w:color w:val="E36C0A" w:themeColor="accent6" w:themeShade="BF"/>
            <w:sz w:val="20"/>
          </w:rPr>
          <w:delText>To review all information / instructions on how to order Onco</w:delText>
        </w:r>
        <w:r w:rsidRPr="00996DCF" w:rsidDel="00C93F83">
          <w:rPr>
            <w:i/>
            <w:iCs/>
            <w:color w:val="E36C0A" w:themeColor="accent6" w:themeShade="BF"/>
            <w:sz w:val="20"/>
          </w:rPr>
          <w:delText>type</w:delText>
        </w:r>
        <w:r w:rsidRPr="00996DCF" w:rsidDel="00C93F83">
          <w:rPr>
            <w:color w:val="E36C0A" w:themeColor="accent6" w:themeShade="BF"/>
            <w:sz w:val="20"/>
          </w:rPr>
          <w:delText xml:space="preserve"> DX, please see </w:delText>
        </w:r>
        <w:r w:rsidR="00C93F83" w:rsidDel="00C93F83">
          <w:fldChar w:fldCharType="begin"/>
        </w:r>
        <w:r w:rsidR="00C93F83" w:rsidDel="00C93F83">
          <w:delInstrText xml:space="preserve"> HYPERLINK "file:///C:/Documents%20and%20Settings/czambo/Local%20Settings/Temporary%20Internet%20Files/Content.Outlook/Help-HowToOrder.aspx" </w:delInstrText>
        </w:r>
        <w:r w:rsidR="00C93F83" w:rsidDel="00C93F83">
          <w:fldChar w:fldCharType="separate"/>
        </w:r>
        <w:r w:rsidRPr="00996DCF" w:rsidDel="00C93F83">
          <w:rPr>
            <w:color w:val="E36C0A" w:themeColor="accent6" w:themeShade="BF"/>
            <w:sz w:val="20"/>
            <w:u w:val="single"/>
          </w:rPr>
          <w:delText>Help</w:delText>
        </w:r>
        <w:r w:rsidR="00C93F83" w:rsidDel="00C93F83">
          <w:rPr>
            <w:color w:val="E36C0A" w:themeColor="accent6" w:themeShade="BF"/>
            <w:sz w:val="20"/>
            <w:u w:val="single"/>
          </w:rPr>
          <w:fldChar w:fldCharType="end"/>
        </w:r>
        <w:r w:rsidRPr="00996DCF" w:rsidDel="00C93F83">
          <w:rPr>
            <w:color w:val="E36C0A" w:themeColor="accent6" w:themeShade="BF"/>
            <w:sz w:val="20"/>
          </w:rPr>
          <w:delText xml:space="preserve">. </w:delText>
        </w:r>
      </w:del>
    </w:p>
    <w:p w:rsidR="00EA7A10" w:rsidRPr="00EA7A10" w:rsidDel="00C93F83" w:rsidRDefault="00996DCF" w:rsidP="00EA7A10">
      <w:pPr>
        <w:autoSpaceDE w:val="0"/>
        <w:autoSpaceDN w:val="0"/>
        <w:adjustRightInd w:val="0"/>
        <w:spacing w:before="100" w:after="100"/>
        <w:rPr>
          <w:del w:id="2412" w:author="Stephen Adams" w:date="2011-10-06T15:48:00Z"/>
          <w:color w:val="E36C0A" w:themeColor="accent6" w:themeShade="BF"/>
          <w:sz w:val="20"/>
        </w:rPr>
      </w:pPr>
      <w:del w:id="2413" w:author="Stephen Adams" w:date="2011-10-06T15:48:00Z">
        <w:r w:rsidRPr="00996DCF" w:rsidDel="00C93F83">
          <w:rPr>
            <w:b/>
            <w:bCs/>
            <w:color w:val="E36C0A" w:themeColor="accent6" w:themeShade="BF"/>
            <w:sz w:val="20"/>
          </w:rPr>
          <w:delText>[</w:delText>
        </w:r>
      </w:del>
      <w:del w:id="2414" w:author="Stephen Adams" w:date="2011-07-28T14:25:00Z">
        <w:r w:rsidR="0038566D" w:rsidDel="0091163A">
          <w:rPr>
            <w:b/>
            <w:bCs/>
            <w:color w:val="E36C0A" w:themeColor="accent6" w:themeShade="BF"/>
            <w:sz w:val="20"/>
          </w:rPr>
          <w:delText>–</w:delText>
        </w:r>
      </w:del>
      <w:del w:id="2415" w:author="Stephen Adams" w:date="2011-10-06T15:48:00Z">
        <w:r w:rsidRPr="00996DCF" w:rsidDel="00C93F83">
          <w:rPr>
            <w:b/>
            <w:bCs/>
            <w:color w:val="E36C0A" w:themeColor="accent6" w:themeShade="BF"/>
            <w:sz w:val="20"/>
          </w:rPr>
          <w:delText xml:space="preserve">heck box </w:delText>
        </w:r>
        <w:r w:rsidR="0009492F" w:rsidDel="00C93F83">
          <w:rPr>
            <w:b/>
            <w:bCs/>
            <w:color w:val="E36C0A" w:themeColor="accent6" w:themeShade="BF"/>
            <w:sz w:val="20"/>
          </w:rPr>
          <w:delText>–</w:delText>
        </w:r>
        <w:r w:rsidRPr="00996DCF" w:rsidDel="00C93F83">
          <w:rPr>
            <w:b/>
            <w:bCs/>
            <w:color w:val="E36C0A" w:themeColor="accent6" w:themeShade="BF"/>
            <w:sz w:val="20"/>
          </w:rPr>
          <w:delText xml:space="preserve"> no change] I have read and agree to the above statements. If my patient falls outside of the specimen criteria for Onco</w:delText>
        </w:r>
        <w:r w:rsidRPr="00996DCF" w:rsidDel="00C93F83">
          <w:rPr>
            <w:b/>
            <w:bCs/>
            <w:i/>
            <w:iCs/>
            <w:color w:val="E36C0A" w:themeColor="accent6" w:themeShade="BF"/>
            <w:sz w:val="20"/>
          </w:rPr>
          <w:delText>type</w:delText>
        </w:r>
        <w:r w:rsidRPr="00996DCF" w:rsidDel="00C93F83">
          <w:rPr>
            <w:b/>
            <w:bCs/>
            <w:color w:val="E36C0A" w:themeColor="accent6" w:themeShade="BF"/>
            <w:sz w:val="20"/>
          </w:rPr>
          <w:delText xml:space="preserve"> DX, I have supplied the exception criteria in the field provided. Checking this box and</w:delText>
        </w:r>
      </w:del>
      <w:del w:id="2416" w:author="Stephen Adams" w:date="2011-07-28T14:25:00Z">
        <w:r w:rsidR="0038566D" w:rsidDel="0091163A">
          <w:rPr>
            <w:b/>
            <w:bCs/>
            <w:color w:val="E36C0A" w:themeColor="accent6" w:themeShade="BF"/>
            <w:sz w:val="20"/>
          </w:rPr>
          <w:delText>“</w:delText>
        </w:r>
      </w:del>
      <w:del w:id="2417" w:author="Stephen Adams" w:date="2011-10-06T15:48:00Z">
        <w:r w:rsidRPr="00996DCF" w:rsidDel="00C93F83">
          <w:rPr>
            <w:b/>
            <w:bCs/>
            <w:color w:val="E36C0A" w:themeColor="accent6" w:themeShade="BF"/>
            <w:sz w:val="20"/>
          </w:rPr>
          <w:delText xml:space="preserve">clicking </w:delText>
        </w:r>
        <w:r w:rsidR="0009492F" w:rsidDel="00C93F83">
          <w:rPr>
            <w:b/>
            <w:bCs/>
            <w:color w:val="E36C0A" w:themeColor="accent6" w:themeShade="BF"/>
            <w:sz w:val="20"/>
          </w:rPr>
          <w:delText>“</w:delText>
        </w:r>
        <w:r w:rsidRPr="00996DCF" w:rsidDel="00C93F83">
          <w:rPr>
            <w:b/>
            <w:bCs/>
            <w:color w:val="E36C0A" w:themeColor="accent6" w:themeShade="BF"/>
            <w:sz w:val="20"/>
          </w:rPr>
          <w:delText>P</w:delText>
        </w:r>
      </w:del>
      <w:del w:id="2418" w:author="Stephen Adams" w:date="2011-07-28T14:25:00Z">
        <w:r w:rsidR="0038566D" w:rsidDel="0091163A">
          <w:rPr>
            <w:b/>
            <w:bCs/>
            <w:color w:val="E36C0A" w:themeColor="accent6" w:themeShade="BF"/>
            <w:sz w:val="20"/>
          </w:rPr>
          <w:delText>”</w:delText>
        </w:r>
      </w:del>
      <w:del w:id="2419" w:author="Stephen Adams" w:date="2011-10-06T15:48:00Z">
        <w:r w:rsidRPr="00996DCF" w:rsidDel="00C93F83">
          <w:rPr>
            <w:b/>
            <w:bCs/>
            <w:color w:val="E36C0A" w:themeColor="accent6" w:themeShade="BF"/>
            <w:sz w:val="20"/>
          </w:rPr>
          <w:delText>ace Order</w:delText>
        </w:r>
        <w:r w:rsidR="0009492F" w:rsidDel="00C93F83">
          <w:rPr>
            <w:b/>
            <w:bCs/>
            <w:color w:val="E36C0A" w:themeColor="accent6" w:themeShade="BF"/>
            <w:sz w:val="20"/>
          </w:rPr>
          <w:delText>”</w:delText>
        </w:r>
        <w:r w:rsidRPr="00996DCF" w:rsidDel="00C93F83">
          <w:rPr>
            <w:b/>
            <w:bCs/>
            <w:color w:val="E36C0A" w:themeColor="accent6" w:themeShade="BF"/>
            <w:sz w:val="20"/>
          </w:rPr>
          <w:delText xml:space="preserve"> constitutes my electronic signature and my consent to sign this request pursuant to the Terms of Use.</w:delText>
        </w:r>
        <w:r w:rsidRPr="00996DCF" w:rsidDel="00C93F83">
          <w:rPr>
            <w:color w:val="E36C0A" w:themeColor="accent6" w:themeShade="BF"/>
            <w:sz w:val="20"/>
          </w:rPr>
          <w:delText xml:space="preserve"> Agreement is required to proceed</w:delText>
        </w:r>
      </w:del>
    </w:p>
    <w:p w:rsidR="00EA7A10" w:rsidRPr="00EA7A10" w:rsidDel="00C93F83" w:rsidRDefault="00EA7A10" w:rsidP="00EA7A10">
      <w:pPr>
        <w:autoSpaceDE w:val="0"/>
        <w:autoSpaceDN w:val="0"/>
        <w:adjustRightInd w:val="0"/>
        <w:spacing w:before="100" w:after="100"/>
        <w:rPr>
          <w:del w:id="2420" w:author="Stephen Adams" w:date="2011-10-06T15:48:00Z"/>
          <w:color w:val="E36C0A" w:themeColor="accent6" w:themeShade="BF"/>
          <w:sz w:val="20"/>
        </w:rPr>
      </w:pPr>
    </w:p>
    <w:p w:rsidR="00EA7A10" w:rsidRPr="00EA7A10" w:rsidDel="00C93F83" w:rsidRDefault="00705357" w:rsidP="00705357">
      <w:pPr>
        <w:pStyle w:val="Heading3"/>
        <w:rPr>
          <w:del w:id="2421" w:author="Stephen Adams" w:date="2011-10-06T15:48:00Z"/>
        </w:rPr>
      </w:pPr>
      <w:del w:id="2422" w:author="Stephen Adams" w:date="2011-10-06T15:48:00Z">
        <w:r w:rsidDel="00C93F83">
          <w:lastRenderedPageBreak/>
          <w:delText xml:space="preserve"> </w:delText>
        </w:r>
        <w:bookmarkStart w:id="2423" w:name="_Toc292202380"/>
        <w:bookmarkStart w:id="2424" w:name="_Toc303757624"/>
        <w:r w:rsidDel="00C93F83">
          <w:delText>Colon</w:delText>
        </w:r>
        <w:bookmarkEnd w:id="2423"/>
        <w:bookmarkEnd w:id="2424"/>
      </w:del>
    </w:p>
    <w:p w:rsidR="00EA7A10" w:rsidRPr="00EA7A10" w:rsidDel="00B160C7" w:rsidRDefault="00996DCF" w:rsidP="00EA7A10">
      <w:pPr>
        <w:autoSpaceDE w:val="0"/>
        <w:autoSpaceDN w:val="0"/>
        <w:adjustRightInd w:val="0"/>
        <w:spacing w:before="100" w:after="100"/>
        <w:rPr>
          <w:del w:id="2425" w:author="Stephen Adams" w:date="2011-07-28T15:11:00Z"/>
          <w:color w:val="E36C0A" w:themeColor="accent6" w:themeShade="BF"/>
          <w:sz w:val="20"/>
        </w:rPr>
      </w:pPr>
      <w:del w:id="2426" w:author="Stephen Adams" w:date="2011-10-06T15:48:00Z">
        <w:r w:rsidRPr="00996DCF" w:rsidDel="00C93F83">
          <w:rPr>
            <w:color w:val="E36C0A" w:themeColor="accent6" w:themeShade="BF"/>
            <w:sz w:val="20"/>
          </w:rPr>
          <w:delText xml:space="preserve">By </w:delText>
        </w:r>
      </w:del>
      <w:del w:id="2427" w:author="Stephen Adams" w:date="2011-07-28T15:10:00Z">
        <w:r w:rsidR="0038566D" w:rsidDel="00B160C7">
          <w:rPr>
            <w:color w:val="E36C0A" w:themeColor="accent6" w:themeShade="BF"/>
            <w:sz w:val="20"/>
          </w:rPr>
          <w:delText>“</w:delText>
        </w:r>
      </w:del>
      <w:del w:id="2428" w:author="Stephen Adams" w:date="2011-10-06T15:48:00Z">
        <w:r w:rsidRPr="00996DCF" w:rsidDel="00C93F83">
          <w:rPr>
            <w:color w:val="E36C0A" w:themeColor="accent6" w:themeShade="BF"/>
            <w:sz w:val="20"/>
          </w:rPr>
          <w:delText xml:space="preserve">electing </w:delText>
        </w:r>
        <w:r w:rsidR="0009492F" w:rsidDel="00C93F83">
          <w:rPr>
            <w:color w:val="E36C0A" w:themeColor="accent6" w:themeShade="BF"/>
            <w:sz w:val="20"/>
          </w:rPr>
          <w:delText>“</w:delText>
        </w:r>
        <w:r w:rsidRPr="00996DCF" w:rsidDel="00C93F83">
          <w:rPr>
            <w:color w:val="E36C0A" w:themeColor="accent6" w:themeShade="BF"/>
            <w:sz w:val="20"/>
          </w:rPr>
          <w:delText>P</w:delText>
        </w:r>
      </w:del>
      <w:del w:id="2429" w:author="Stephen Adams" w:date="2011-07-28T14:26:00Z">
        <w:r w:rsidR="0038566D" w:rsidDel="0091163A">
          <w:rPr>
            <w:color w:val="E36C0A" w:themeColor="accent6" w:themeShade="BF"/>
            <w:sz w:val="20"/>
          </w:rPr>
          <w:delText>”</w:delText>
        </w:r>
      </w:del>
      <w:del w:id="2430" w:author="Stephen Adams" w:date="2011-10-06T15:48:00Z">
        <w:r w:rsidRPr="00996DCF" w:rsidDel="00C93F83">
          <w:rPr>
            <w:color w:val="E36C0A" w:themeColor="accent6" w:themeShade="BF"/>
            <w:sz w:val="20"/>
          </w:rPr>
          <w:delText>ace Order</w:delText>
        </w:r>
        <w:r w:rsidR="0009492F" w:rsidDel="00C93F83">
          <w:rPr>
            <w:color w:val="E36C0A" w:themeColor="accent6" w:themeShade="BF"/>
            <w:sz w:val="20"/>
          </w:rPr>
          <w:delText>”</w:delText>
        </w:r>
        <w:r w:rsidRPr="00996DCF" w:rsidDel="00C93F83">
          <w:rPr>
            <w:color w:val="E36C0A" w:themeColor="accent6" w:themeShade="BF"/>
            <w:sz w:val="20"/>
          </w:rPr>
          <w:delText xml:space="preserve"> you are certifying the following:  (1) with respect to tests reimbursed by Medicare, Medicaid or other third party payers, the test is medically necessary and the results will be used in the management of the patient; (2) If the ordering physician is not the treating physician (or his/her authorized representative), the ordering physician confirms that the treating physician has ordered the Onco</w:delText>
        </w:r>
        <w:r w:rsidRPr="00996DCF" w:rsidDel="00C93F83">
          <w:rPr>
            <w:i/>
            <w:iCs/>
            <w:color w:val="E36C0A" w:themeColor="accent6" w:themeShade="BF"/>
            <w:sz w:val="20"/>
          </w:rPr>
          <w:delText xml:space="preserve">type </w:delText>
        </w:r>
        <w:r w:rsidRPr="00996DCF" w:rsidDel="00C93F83">
          <w:rPr>
            <w:color w:val="E36C0A" w:themeColor="accent6" w:themeShade="BF"/>
            <w:sz w:val="20"/>
          </w:rPr>
          <w:delText xml:space="preserve">DX assay for this purpose; (3) the treating physician has obtained the patient’s consent for GHI to send the patient’s test results to the patient’s third party payer in connection with an appeal of a reimbursement denial or other reimbursement matter, if GHI has made prior attempts to obtain reimbursement without the release of such tests results; (4) the patient  </w:delText>
        </w:r>
      </w:del>
      <w:del w:id="2431" w:author="Stephen Adams" w:date="2011-07-28T15:11:00Z">
        <w:r w:rsidRPr="00996DCF" w:rsidDel="00B160C7">
          <w:rPr>
            <w:color w:val="E36C0A" w:themeColor="accent6" w:themeShade="BF"/>
            <w:sz w:val="20"/>
          </w:rPr>
          <w:delText>is a newly diagnosed Stage II colon cancer patient with adenocarcinoma or mucinous carcinoma unless otherwise indicated in the Exception Criteria field:</w:delText>
        </w:r>
      </w:del>
    </w:p>
    <w:p w:rsidR="00EA7A10" w:rsidRPr="00EA7A10" w:rsidDel="00C93F83" w:rsidRDefault="00996DCF" w:rsidP="00EA7A10">
      <w:pPr>
        <w:autoSpaceDE w:val="0"/>
        <w:autoSpaceDN w:val="0"/>
        <w:adjustRightInd w:val="0"/>
        <w:spacing w:before="100" w:after="100"/>
        <w:rPr>
          <w:del w:id="2432" w:author="Stephen Adams" w:date="2011-10-06T15:48:00Z"/>
          <w:color w:val="E36C0A" w:themeColor="accent6" w:themeShade="BF"/>
          <w:sz w:val="20"/>
        </w:rPr>
      </w:pPr>
      <w:del w:id="2433" w:author="Stephen Adams" w:date="2011-10-06T15:48:00Z">
        <w:r w:rsidRPr="00996DCF" w:rsidDel="00C93F83">
          <w:rPr>
            <w:b/>
            <w:bCs/>
            <w:color w:val="E36C0A" w:themeColor="accent6" w:themeShade="BF"/>
            <w:sz w:val="20"/>
          </w:rPr>
          <w:delText>Exception Criteria</w:delText>
        </w:r>
        <w:r w:rsidRPr="00996DCF" w:rsidDel="00C93F83">
          <w:rPr>
            <w:color w:val="E36C0A" w:themeColor="accent6" w:themeShade="BF"/>
            <w:sz w:val="20"/>
          </w:rPr>
          <w:delText xml:space="preserve"> </w:delText>
        </w:r>
        <w:r w:rsidRPr="00996DCF" w:rsidDel="00C93F83">
          <w:rPr>
            <w:color w:val="E36C0A" w:themeColor="accent6" w:themeShade="BF"/>
            <w:sz w:val="20"/>
          </w:rPr>
          <w:br/>
        </w:r>
      </w:del>
    </w:p>
    <w:p w:rsidR="00EA7A10" w:rsidRPr="00EA7A10" w:rsidDel="00C93F83" w:rsidRDefault="00996DCF" w:rsidP="00EA7A10">
      <w:pPr>
        <w:autoSpaceDE w:val="0"/>
        <w:autoSpaceDN w:val="0"/>
        <w:adjustRightInd w:val="0"/>
        <w:spacing w:before="100" w:after="100"/>
        <w:rPr>
          <w:del w:id="2434" w:author="Stephen Adams" w:date="2011-10-06T15:48:00Z"/>
          <w:color w:val="E36C0A" w:themeColor="accent6" w:themeShade="BF"/>
          <w:sz w:val="20"/>
        </w:rPr>
      </w:pPr>
      <w:del w:id="2435" w:author="Stephen Adams" w:date="2011-10-06T15:48:00Z">
        <w:r w:rsidRPr="00996DCF" w:rsidDel="00C93F83">
          <w:rPr>
            <w:color w:val="E36C0A" w:themeColor="accent6" w:themeShade="BF"/>
            <w:sz w:val="20"/>
          </w:rPr>
          <w:delText>[Text box: Must be no longer than 240 characters.]</w:delText>
        </w:r>
      </w:del>
    </w:p>
    <w:p w:rsidR="00124F16" w:rsidDel="00B160C7" w:rsidRDefault="00996DCF" w:rsidP="00EA7A10">
      <w:pPr>
        <w:autoSpaceDE w:val="0"/>
        <w:autoSpaceDN w:val="0"/>
        <w:adjustRightInd w:val="0"/>
        <w:rPr>
          <w:del w:id="2436" w:author="Stephen Adams" w:date="2011-07-28T15:12:00Z"/>
          <w:color w:val="E36C0A" w:themeColor="accent6" w:themeShade="BF"/>
          <w:sz w:val="20"/>
        </w:rPr>
      </w:pPr>
      <w:del w:id="2437" w:author="Stephen Adams" w:date="2011-07-28T15:12:00Z">
        <w:r w:rsidRPr="00996DCF" w:rsidDel="00B160C7">
          <w:rPr>
            <w:color w:val="E36C0A" w:themeColor="accent6" w:themeShade="BF"/>
            <w:sz w:val="20"/>
          </w:rPr>
          <w:delText xml:space="preserve">If GHI determines that the specimen does not come from a patient fitting the above criteria, the patient’s test report will indicate where appropriate that the clinical interpretation of the Recurrence Score® (RS) is unknown or adjusted. In all cases, it is the treating physician’s responsibility to determine whether and how the RS should be used in determining a treatment plan for that patient. </w:delText>
        </w:r>
      </w:del>
    </w:p>
    <w:p w:rsidR="00124F16" w:rsidDel="00C93F83" w:rsidRDefault="00124F16" w:rsidP="00EA7A10">
      <w:pPr>
        <w:autoSpaceDE w:val="0"/>
        <w:autoSpaceDN w:val="0"/>
        <w:adjustRightInd w:val="0"/>
        <w:rPr>
          <w:del w:id="2438" w:author="Stephen Adams" w:date="2011-10-06T15:48:00Z"/>
          <w:color w:val="E36C0A" w:themeColor="accent6" w:themeShade="BF"/>
          <w:sz w:val="20"/>
        </w:rPr>
      </w:pPr>
    </w:p>
    <w:p w:rsidR="00EA7A10" w:rsidDel="00C93F83" w:rsidRDefault="00996DCF" w:rsidP="00EA7A10">
      <w:pPr>
        <w:autoSpaceDE w:val="0"/>
        <w:autoSpaceDN w:val="0"/>
        <w:adjustRightInd w:val="0"/>
        <w:rPr>
          <w:del w:id="2439" w:author="Stephen Adams" w:date="2011-10-06T15:48:00Z"/>
          <w:color w:val="E36C0A" w:themeColor="accent6" w:themeShade="BF"/>
          <w:sz w:val="20"/>
        </w:rPr>
      </w:pPr>
      <w:del w:id="2440" w:author="Stephen Adams" w:date="2011-10-06T15:48:00Z">
        <w:r w:rsidRPr="00996DCF" w:rsidDel="00C93F83">
          <w:rPr>
            <w:color w:val="E36C0A" w:themeColor="accent6" w:themeShade="BF"/>
            <w:sz w:val="20"/>
          </w:rPr>
          <w:delText xml:space="preserve">GHI will run the assay and report a </w:delText>
        </w:r>
      </w:del>
      <w:del w:id="2441" w:author="Stephen Adams" w:date="2011-07-28T15:13:00Z">
        <w:r w:rsidRPr="00996DCF" w:rsidDel="00B160C7">
          <w:rPr>
            <w:color w:val="E36C0A" w:themeColor="accent6" w:themeShade="BF"/>
            <w:sz w:val="20"/>
          </w:rPr>
          <w:delText xml:space="preserve">RS </w:delText>
        </w:r>
      </w:del>
      <w:del w:id="2442" w:author="Stephen Adams" w:date="2011-10-06T15:48:00Z">
        <w:r w:rsidRPr="00996DCF" w:rsidDel="00C93F83">
          <w:rPr>
            <w:color w:val="E36C0A" w:themeColor="accent6" w:themeShade="BF"/>
            <w:sz w:val="20"/>
          </w:rPr>
          <w:delText xml:space="preserve">unless it determines that the specimen does not have adequate cancer tissue or if it determines that the </w:delText>
        </w:r>
      </w:del>
      <w:del w:id="2443" w:author="Stephen Adams" w:date="2011-07-28T15:13:00Z">
        <w:r w:rsidRPr="00996DCF" w:rsidDel="00B160C7">
          <w:rPr>
            <w:color w:val="E36C0A" w:themeColor="accent6" w:themeShade="BF"/>
            <w:sz w:val="20"/>
          </w:rPr>
          <w:delText>Requisition Form</w:delText>
        </w:r>
      </w:del>
      <w:del w:id="2444" w:author="Stephen Adams" w:date="2011-10-06T15:48:00Z">
        <w:r w:rsidRPr="00996DCF" w:rsidDel="00C93F83">
          <w:rPr>
            <w:color w:val="E36C0A" w:themeColor="accent6" w:themeShade="BF"/>
            <w:sz w:val="20"/>
          </w:rPr>
          <w:delText xml:space="preserve"> provides insufficient information to perform and report a result.</w:delText>
        </w:r>
      </w:del>
    </w:p>
    <w:p w:rsidR="00665065" w:rsidRPr="00665065" w:rsidDel="00C93F83" w:rsidRDefault="00665065">
      <w:pPr>
        <w:pStyle w:val="ListParagraph"/>
        <w:numPr>
          <w:ilvl w:val="0"/>
          <w:numId w:val="57"/>
        </w:numPr>
        <w:autoSpaceDE w:val="0"/>
        <w:autoSpaceDN w:val="0"/>
        <w:adjustRightInd w:val="0"/>
        <w:rPr>
          <w:del w:id="2445" w:author="Stephen Adams" w:date="2011-10-06T15:48:00Z"/>
          <w:color w:val="E36C0A" w:themeColor="accent6" w:themeShade="BF"/>
          <w:rPrChange w:id="2446" w:author="Stephen Adams" w:date="2011-07-28T15:17:00Z">
            <w:rPr>
              <w:del w:id="2447" w:author="Stephen Adams" w:date="2011-10-06T15:48:00Z"/>
            </w:rPr>
          </w:rPrChange>
        </w:rPr>
        <w:pPrChange w:id="2448" w:author="Stephen Adams" w:date="2011-07-28T15:17:00Z">
          <w:pPr>
            <w:autoSpaceDE w:val="0"/>
            <w:autoSpaceDN w:val="0"/>
            <w:adjustRightInd w:val="0"/>
          </w:pPr>
        </w:pPrChange>
      </w:pPr>
    </w:p>
    <w:p w:rsidR="00EA7A10" w:rsidRPr="00EA7A10" w:rsidDel="00C93F83" w:rsidRDefault="00996DCF" w:rsidP="00EA7A10">
      <w:pPr>
        <w:autoSpaceDE w:val="0"/>
        <w:autoSpaceDN w:val="0"/>
        <w:adjustRightInd w:val="0"/>
        <w:spacing w:before="100" w:after="100"/>
        <w:rPr>
          <w:del w:id="2449" w:author="Stephen Adams" w:date="2011-10-06T15:48:00Z"/>
          <w:color w:val="E36C0A" w:themeColor="accent6" w:themeShade="BF"/>
          <w:sz w:val="20"/>
        </w:rPr>
      </w:pPr>
      <w:del w:id="2450" w:author="Stephen Adams" w:date="2011-10-06T15:48:00Z">
        <w:r w:rsidRPr="00996DCF" w:rsidDel="00C93F83">
          <w:rPr>
            <w:color w:val="E36C0A" w:themeColor="accent6" w:themeShade="BF"/>
            <w:sz w:val="20"/>
          </w:rPr>
          <w:delText>To review all information / instructions on how to order Onco</w:delText>
        </w:r>
        <w:r w:rsidRPr="00996DCF" w:rsidDel="00C93F83">
          <w:rPr>
            <w:i/>
            <w:iCs/>
            <w:color w:val="E36C0A" w:themeColor="accent6" w:themeShade="BF"/>
            <w:sz w:val="20"/>
          </w:rPr>
          <w:delText>type</w:delText>
        </w:r>
        <w:r w:rsidRPr="00996DCF" w:rsidDel="00C93F83">
          <w:rPr>
            <w:color w:val="E36C0A" w:themeColor="accent6" w:themeShade="BF"/>
            <w:sz w:val="20"/>
          </w:rPr>
          <w:delText xml:space="preserve"> DX, please see </w:delText>
        </w:r>
        <w:r w:rsidR="00C93F83" w:rsidDel="00C93F83">
          <w:fldChar w:fldCharType="begin"/>
        </w:r>
        <w:r w:rsidR="00C93F83" w:rsidDel="00C93F83">
          <w:delInstrText xml:space="preserve"> HYPERLINK "file:///C:/Documents%20and%20Settings/czambo/Local%20Settings/Temporary%20Internet%20Files/Content.Outlook/Help-HowToOrder.aspx" </w:delInstrText>
        </w:r>
        <w:r w:rsidR="00C93F83" w:rsidDel="00C93F83">
          <w:fldChar w:fldCharType="separate"/>
        </w:r>
        <w:r w:rsidRPr="00996DCF" w:rsidDel="00C93F83">
          <w:rPr>
            <w:color w:val="E36C0A" w:themeColor="accent6" w:themeShade="BF"/>
            <w:sz w:val="20"/>
            <w:u w:val="single"/>
          </w:rPr>
          <w:delText>Help</w:delText>
        </w:r>
        <w:r w:rsidR="00C93F83" w:rsidDel="00C93F83">
          <w:rPr>
            <w:color w:val="E36C0A" w:themeColor="accent6" w:themeShade="BF"/>
            <w:sz w:val="20"/>
            <w:u w:val="single"/>
          </w:rPr>
          <w:fldChar w:fldCharType="end"/>
        </w:r>
        <w:r w:rsidRPr="00996DCF" w:rsidDel="00C93F83">
          <w:rPr>
            <w:color w:val="E36C0A" w:themeColor="accent6" w:themeShade="BF"/>
            <w:sz w:val="20"/>
          </w:rPr>
          <w:delText xml:space="preserve">. </w:delText>
        </w:r>
      </w:del>
    </w:p>
    <w:p w:rsidR="00AB45D6" w:rsidDel="00C93F83" w:rsidRDefault="00996DCF" w:rsidP="00C016AA">
      <w:pPr>
        <w:autoSpaceDE w:val="0"/>
        <w:autoSpaceDN w:val="0"/>
        <w:adjustRightInd w:val="0"/>
        <w:spacing w:before="100" w:after="100"/>
        <w:rPr>
          <w:del w:id="2451" w:author="Stephen Adams" w:date="2011-10-06T15:48:00Z"/>
          <w:rStyle w:val="CommentReference"/>
          <w:color w:val="E36C0A" w:themeColor="accent6" w:themeShade="BF"/>
          <w:sz w:val="20"/>
        </w:rPr>
      </w:pPr>
      <w:del w:id="2452" w:author="Stephen Adams" w:date="2011-10-06T15:48:00Z">
        <w:r w:rsidRPr="00996DCF" w:rsidDel="00C93F83">
          <w:rPr>
            <w:b/>
            <w:bCs/>
            <w:color w:val="E36C0A" w:themeColor="accent6" w:themeShade="BF"/>
            <w:sz w:val="20"/>
          </w:rPr>
          <w:delText>[</w:delText>
        </w:r>
      </w:del>
      <w:del w:id="2453" w:author="Stephen Adams" w:date="2011-07-28T14:26:00Z">
        <w:r w:rsidR="0038566D" w:rsidDel="0091163A">
          <w:rPr>
            <w:b/>
            <w:bCs/>
            <w:color w:val="E36C0A" w:themeColor="accent6" w:themeShade="BF"/>
            <w:sz w:val="20"/>
          </w:rPr>
          <w:delText>–</w:delText>
        </w:r>
      </w:del>
      <w:del w:id="2454" w:author="Stephen Adams" w:date="2011-10-06T15:48:00Z">
        <w:r w:rsidRPr="00996DCF" w:rsidDel="00C93F83">
          <w:rPr>
            <w:b/>
            <w:bCs/>
            <w:color w:val="E36C0A" w:themeColor="accent6" w:themeShade="BF"/>
            <w:sz w:val="20"/>
          </w:rPr>
          <w:delText xml:space="preserve">heck box </w:delText>
        </w:r>
        <w:r w:rsidR="0009492F" w:rsidDel="00C93F83">
          <w:rPr>
            <w:b/>
            <w:bCs/>
            <w:color w:val="E36C0A" w:themeColor="accent6" w:themeShade="BF"/>
            <w:sz w:val="20"/>
          </w:rPr>
          <w:delText>–</w:delText>
        </w:r>
        <w:r w:rsidRPr="00996DCF" w:rsidDel="00C93F83">
          <w:rPr>
            <w:b/>
            <w:bCs/>
            <w:color w:val="E36C0A" w:themeColor="accent6" w:themeShade="BF"/>
            <w:sz w:val="20"/>
          </w:rPr>
          <w:delText xml:space="preserve"> no change] I have read and agree to the above statements. If my patient falls outside of the specimen criteria for Onco</w:delText>
        </w:r>
        <w:r w:rsidRPr="00996DCF" w:rsidDel="00C93F83">
          <w:rPr>
            <w:b/>
            <w:bCs/>
            <w:i/>
            <w:iCs/>
            <w:color w:val="E36C0A" w:themeColor="accent6" w:themeShade="BF"/>
            <w:sz w:val="20"/>
          </w:rPr>
          <w:delText>type</w:delText>
        </w:r>
        <w:r w:rsidRPr="00996DCF" w:rsidDel="00C93F83">
          <w:rPr>
            <w:b/>
            <w:bCs/>
            <w:color w:val="E36C0A" w:themeColor="accent6" w:themeShade="BF"/>
            <w:sz w:val="20"/>
          </w:rPr>
          <w:delText xml:space="preserve"> DX, I have supplied the exception criteria in the field provided. Checking this box and</w:delText>
        </w:r>
      </w:del>
      <w:del w:id="2455" w:author="Stephen Adams" w:date="2011-07-28T14:26:00Z">
        <w:r w:rsidR="0038566D" w:rsidDel="0091163A">
          <w:rPr>
            <w:b/>
            <w:bCs/>
            <w:color w:val="E36C0A" w:themeColor="accent6" w:themeShade="BF"/>
            <w:sz w:val="20"/>
          </w:rPr>
          <w:delText>“</w:delText>
        </w:r>
      </w:del>
      <w:del w:id="2456" w:author="Stephen Adams" w:date="2011-10-06T15:48:00Z">
        <w:r w:rsidRPr="00996DCF" w:rsidDel="00C93F83">
          <w:rPr>
            <w:b/>
            <w:bCs/>
            <w:color w:val="E36C0A" w:themeColor="accent6" w:themeShade="BF"/>
            <w:sz w:val="20"/>
          </w:rPr>
          <w:delText xml:space="preserve">clicking </w:delText>
        </w:r>
        <w:r w:rsidR="0009492F" w:rsidDel="00C93F83">
          <w:rPr>
            <w:b/>
            <w:bCs/>
            <w:color w:val="E36C0A" w:themeColor="accent6" w:themeShade="BF"/>
            <w:sz w:val="20"/>
          </w:rPr>
          <w:delText>“</w:delText>
        </w:r>
        <w:r w:rsidRPr="00996DCF" w:rsidDel="00C93F83">
          <w:rPr>
            <w:b/>
            <w:bCs/>
            <w:color w:val="E36C0A" w:themeColor="accent6" w:themeShade="BF"/>
            <w:sz w:val="20"/>
          </w:rPr>
          <w:delText>P</w:delText>
        </w:r>
      </w:del>
      <w:del w:id="2457" w:author="Stephen Adams" w:date="2011-07-28T14:26:00Z">
        <w:r w:rsidR="0038566D" w:rsidDel="0091163A">
          <w:rPr>
            <w:b/>
            <w:bCs/>
            <w:color w:val="E36C0A" w:themeColor="accent6" w:themeShade="BF"/>
            <w:sz w:val="20"/>
          </w:rPr>
          <w:delText>”</w:delText>
        </w:r>
      </w:del>
      <w:del w:id="2458" w:author="Stephen Adams" w:date="2011-10-06T15:48:00Z">
        <w:r w:rsidRPr="00996DCF" w:rsidDel="00C93F83">
          <w:rPr>
            <w:b/>
            <w:bCs/>
            <w:color w:val="E36C0A" w:themeColor="accent6" w:themeShade="BF"/>
            <w:sz w:val="20"/>
          </w:rPr>
          <w:delText>ace Order</w:delText>
        </w:r>
        <w:r w:rsidR="0009492F" w:rsidDel="00C93F83">
          <w:rPr>
            <w:b/>
            <w:bCs/>
            <w:color w:val="E36C0A" w:themeColor="accent6" w:themeShade="BF"/>
            <w:sz w:val="20"/>
          </w:rPr>
          <w:delText>”</w:delText>
        </w:r>
        <w:r w:rsidRPr="00996DCF" w:rsidDel="00C93F83">
          <w:rPr>
            <w:b/>
            <w:bCs/>
            <w:color w:val="E36C0A" w:themeColor="accent6" w:themeShade="BF"/>
            <w:sz w:val="20"/>
          </w:rPr>
          <w:delText xml:space="preserve"> constitutes my electronic signature and my consent to sign this request pursuant to the Terms of Use.</w:delText>
        </w:r>
        <w:r w:rsidRPr="00996DCF" w:rsidDel="00C93F83">
          <w:rPr>
            <w:color w:val="E36C0A" w:themeColor="accent6" w:themeShade="BF"/>
            <w:sz w:val="20"/>
          </w:rPr>
          <w:delText xml:space="preserve"> Agreement is required to proceed</w:delText>
        </w:r>
      </w:del>
    </w:p>
    <w:p w:rsidR="00C93F83" w:rsidRDefault="00C93F83" w:rsidP="00C93F83">
      <w:pPr>
        <w:pStyle w:val="Heading2"/>
        <w:numPr>
          <w:ilvl w:val="1"/>
          <w:numId w:val="19"/>
        </w:numPr>
        <w:rPr>
          <w:ins w:id="2459" w:author="Stephen Adams" w:date="2011-10-06T15:48:00Z"/>
        </w:rPr>
      </w:pPr>
      <w:bookmarkStart w:id="2460" w:name="_Toc271874217"/>
      <w:bookmarkStart w:id="2461" w:name="_Toc271874379"/>
      <w:bookmarkStart w:id="2462" w:name="_Toc271874509"/>
      <w:bookmarkStart w:id="2463" w:name="_Toc271874636"/>
      <w:bookmarkStart w:id="2464" w:name="_Toc271874763"/>
      <w:bookmarkStart w:id="2465" w:name="_Toc271874890"/>
      <w:bookmarkStart w:id="2466" w:name="_Toc271875016"/>
      <w:bookmarkStart w:id="2467" w:name="_Toc271875144"/>
      <w:bookmarkStart w:id="2468" w:name="_Toc271875271"/>
      <w:bookmarkStart w:id="2469" w:name="_Toc271875438"/>
      <w:bookmarkStart w:id="2470" w:name="_Toc271875607"/>
      <w:bookmarkStart w:id="2471" w:name="_Toc271875775"/>
      <w:bookmarkStart w:id="2472" w:name="_Toc271875953"/>
      <w:bookmarkStart w:id="2473" w:name="_Toc271876130"/>
      <w:bookmarkStart w:id="2474" w:name="_Toc271876307"/>
      <w:bookmarkStart w:id="2475" w:name="_Toc271876493"/>
      <w:bookmarkStart w:id="2476" w:name="_Toc271876688"/>
      <w:bookmarkStart w:id="2477" w:name="_Toc271878283"/>
      <w:bookmarkStart w:id="2478" w:name="_Toc271878484"/>
      <w:bookmarkStart w:id="2479" w:name="_Toc271879077"/>
      <w:bookmarkStart w:id="2480" w:name="_Toc271879296"/>
      <w:bookmarkStart w:id="2481" w:name="_Toc271879787"/>
      <w:bookmarkStart w:id="2482" w:name="_Toc271880159"/>
      <w:bookmarkStart w:id="2483" w:name="_Toc271880531"/>
      <w:bookmarkStart w:id="2484" w:name="_Toc271880905"/>
      <w:bookmarkStart w:id="2485" w:name="_Toc271881083"/>
      <w:bookmarkStart w:id="2486" w:name="_Toc271881259"/>
      <w:bookmarkStart w:id="2487" w:name="_Toc271881435"/>
      <w:bookmarkStart w:id="2488" w:name="_Toc271881610"/>
      <w:bookmarkStart w:id="2489" w:name="_Toc271881784"/>
      <w:bookmarkStart w:id="2490" w:name="_Toc271881960"/>
      <w:bookmarkStart w:id="2491" w:name="_Toc271882137"/>
      <w:bookmarkStart w:id="2492" w:name="_Toc271871706"/>
      <w:bookmarkStart w:id="2493" w:name="_Toc271872530"/>
      <w:bookmarkStart w:id="2494" w:name="_Toc271873419"/>
      <w:bookmarkStart w:id="2495" w:name="_Toc271873578"/>
      <w:bookmarkStart w:id="2496" w:name="_Toc271873737"/>
      <w:bookmarkStart w:id="2497" w:name="_Toc271873897"/>
      <w:bookmarkStart w:id="2498" w:name="_Toc271874057"/>
      <w:bookmarkStart w:id="2499" w:name="_Toc271874218"/>
      <w:bookmarkStart w:id="2500" w:name="_Toc271874380"/>
      <w:bookmarkStart w:id="2501" w:name="_Toc271874510"/>
      <w:bookmarkStart w:id="2502" w:name="_Toc271874637"/>
      <w:bookmarkStart w:id="2503" w:name="_Toc271874764"/>
      <w:bookmarkStart w:id="2504" w:name="_Toc271874891"/>
      <w:bookmarkStart w:id="2505" w:name="_Toc271875017"/>
      <w:bookmarkStart w:id="2506" w:name="_Toc271875145"/>
      <w:bookmarkStart w:id="2507" w:name="_Toc271875272"/>
      <w:bookmarkStart w:id="2508" w:name="_Toc271875439"/>
      <w:bookmarkStart w:id="2509" w:name="_Toc271875608"/>
      <w:bookmarkStart w:id="2510" w:name="_Toc271875776"/>
      <w:bookmarkStart w:id="2511" w:name="_Toc271875954"/>
      <w:bookmarkStart w:id="2512" w:name="_Toc271876131"/>
      <w:bookmarkStart w:id="2513" w:name="_Toc271876308"/>
      <w:bookmarkStart w:id="2514" w:name="_Toc271876494"/>
      <w:bookmarkStart w:id="2515" w:name="_Toc271876689"/>
      <w:bookmarkStart w:id="2516" w:name="_Toc271878284"/>
      <w:bookmarkStart w:id="2517" w:name="_Toc271878485"/>
      <w:bookmarkStart w:id="2518" w:name="_Toc271879078"/>
      <w:bookmarkStart w:id="2519" w:name="_Toc271879297"/>
      <w:bookmarkStart w:id="2520" w:name="_Toc271879788"/>
      <w:bookmarkStart w:id="2521" w:name="_Toc271880160"/>
      <w:bookmarkStart w:id="2522" w:name="_Toc271880532"/>
      <w:bookmarkStart w:id="2523" w:name="_Toc271880906"/>
      <w:bookmarkStart w:id="2524" w:name="_Toc271881084"/>
      <w:bookmarkStart w:id="2525" w:name="_Toc271881260"/>
      <w:bookmarkStart w:id="2526" w:name="_Toc271881436"/>
      <w:bookmarkStart w:id="2527" w:name="_Toc271881611"/>
      <w:bookmarkStart w:id="2528" w:name="_Toc271881785"/>
      <w:bookmarkStart w:id="2529" w:name="_Toc271881961"/>
      <w:bookmarkStart w:id="2530" w:name="_Toc271882138"/>
      <w:bookmarkStart w:id="2531" w:name="_Toc271871707"/>
      <w:bookmarkStart w:id="2532" w:name="_Toc271872531"/>
      <w:bookmarkStart w:id="2533" w:name="_Toc271873420"/>
      <w:bookmarkStart w:id="2534" w:name="_Toc271873579"/>
      <w:bookmarkStart w:id="2535" w:name="_Toc271873738"/>
      <w:bookmarkStart w:id="2536" w:name="_Toc271873898"/>
      <w:bookmarkStart w:id="2537" w:name="_Toc271874058"/>
      <w:bookmarkStart w:id="2538" w:name="_Toc271874219"/>
      <w:bookmarkStart w:id="2539" w:name="_Toc271874381"/>
      <w:bookmarkStart w:id="2540" w:name="_Toc271874511"/>
      <w:bookmarkStart w:id="2541" w:name="_Toc271874638"/>
      <w:bookmarkStart w:id="2542" w:name="_Toc271874765"/>
      <w:bookmarkStart w:id="2543" w:name="_Toc271874892"/>
      <w:bookmarkStart w:id="2544" w:name="_Toc271875018"/>
      <w:bookmarkStart w:id="2545" w:name="_Toc271875146"/>
      <w:bookmarkStart w:id="2546" w:name="_Toc271875273"/>
      <w:bookmarkStart w:id="2547" w:name="_Toc271875440"/>
      <w:bookmarkStart w:id="2548" w:name="_Toc271875609"/>
      <w:bookmarkStart w:id="2549" w:name="_Toc271875777"/>
      <w:bookmarkStart w:id="2550" w:name="_Toc271875955"/>
      <w:bookmarkStart w:id="2551" w:name="_Toc271876132"/>
      <w:bookmarkStart w:id="2552" w:name="_Toc271876309"/>
      <w:bookmarkStart w:id="2553" w:name="_Toc271876495"/>
      <w:bookmarkStart w:id="2554" w:name="_Toc271876690"/>
      <w:bookmarkStart w:id="2555" w:name="_Toc271878285"/>
      <w:bookmarkStart w:id="2556" w:name="_Toc271878486"/>
      <w:bookmarkStart w:id="2557" w:name="_Toc271879079"/>
      <w:bookmarkStart w:id="2558" w:name="_Toc271879298"/>
      <w:bookmarkStart w:id="2559" w:name="_Toc271879789"/>
      <w:bookmarkStart w:id="2560" w:name="_Toc271880161"/>
      <w:bookmarkStart w:id="2561" w:name="_Toc271880533"/>
      <w:bookmarkStart w:id="2562" w:name="_Toc271880907"/>
      <w:bookmarkStart w:id="2563" w:name="_Toc271881085"/>
      <w:bookmarkStart w:id="2564" w:name="_Toc271881261"/>
      <w:bookmarkStart w:id="2565" w:name="_Toc271881437"/>
      <w:bookmarkStart w:id="2566" w:name="_Toc271881612"/>
      <w:bookmarkStart w:id="2567" w:name="_Toc271881786"/>
      <w:bookmarkStart w:id="2568" w:name="_Toc271881962"/>
      <w:bookmarkStart w:id="2569" w:name="_Toc271882139"/>
      <w:bookmarkStart w:id="2570" w:name="_Toc271871708"/>
      <w:bookmarkStart w:id="2571" w:name="_Toc271872532"/>
      <w:bookmarkStart w:id="2572" w:name="_Toc271873421"/>
      <w:bookmarkStart w:id="2573" w:name="_Toc271873580"/>
      <w:bookmarkStart w:id="2574" w:name="_Toc271873739"/>
      <w:bookmarkStart w:id="2575" w:name="_Toc271873899"/>
      <w:bookmarkStart w:id="2576" w:name="_Toc271874059"/>
      <w:bookmarkStart w:id="2577" w:name="_Toc271874220"/>
      <w:bookmarkStart w:id="2578" w:name="_Toc271874382"/>
      <w:bookmarkStart w:id="2579" w:name="_Toc271874512"/>
      <w:bookmarkStart w:id="2580" w:name="_Toc271874639"/>
      <w:bookmarkStart w:id="2581" w:name="_Toc271874766"/>
      <w:bookmarkStart w:id="2582" w:name="_Toc271874893"/>
      <w:bookmarkStart w:id="2583" w:name="_Toc271875019"/>
      <w:bookmarkStart w:id="2584" w:name="_Toc271875147"/>
      <w:bookmarkStart w:id="2585" w:name="_Toc271875274"/>
      <w:bookmarkStart w:id="2586" w:name="_Toc271875441"/>
      <w:bookmarkStart w:id="2587" w:name="_Toc271875610"/>
      <w:bookmarkStart w:id="2588" w:name="_Toc271875778"/>
      <w:bookmarkStart w:id="2589" w:name="_Toc271875956"/>
      <w:bookmarkStart w:id="2590" w:name="_Toc271876133"/>
      <w:bookmarkStart w:id="2591" w:name="_Toc271876310"/>
      <w:bookmarkStart w:id="2592" w:name="_Toc271876496"/>
      <w:bookmarkStart w:id="2593" w:name="_Toc271876691"/>
      <w:bookmarkStart w:id="2594" w:name="_Toc271878286"/>
      <w:bookmarkStart w:id="2595" w:name="_Toc271878487"/>
      <w:bookmarkStart w:id="2596" w:name="_Toc271879080"/>
      <w:bookmarkStart w:id="2597" w:name="_Toc271879299"/>
      <w:bookmarkStart w:id="2598" w:name="_Toc271879790"/>
      <w:bookmarkStart w:id="2599" w:name="_Toc271880162"/>
      <w:bookmarkStart w:id="2600" w:name="_Toc271880534"/>
      <w:bookmarkStart w:id="2601" w:name="_Toc271880908"/>
      <w:bookmarkStart w:id="2602" w:name="_Toc271881086"/>
      <w:bookmarkStart w:id="2603" w:name="_Toc271881262"/>
      <w:bookmarkStart w:id="2604" w:name="_Toc271881438"/>
      <w:bookmarkStart w:id="2605" w:name="_Toc271881613"/>
      <w:bookmarkStart w:id="2606" w:name="_Toc271881787"/>
      <w:bookmarkStart w:id="2607" w:name="_Toc271881963"/>
      <w:bookmarkStart w:id="2608" w:name="_Toc271882140"/>
      <w:bookmarkStart w:id="2609" w:name="_Toc271871709"/>
      <w:bookmarkStart w:id="2610" w:name="_Toc271872533"/>
      <w:bookmarkStart w:id="2611" w:name="_Toc271873422"/>
      <w:bookmarkStart w:id="2612" w:name="_Toc271873581"/>
      <w:bookmarkStart w:id="2613" w:name="_Toc271873740"/>
      <w:bookmarkStart w:id="2614" w:name="_Toc271873900"/>
      <w:bookmarkStart w:id="2615" w:name="_Toc271874060"/>
      <w:bookmarkStart w:id="2616" w:name="_Toc271874221"/>
      <w:bookmarkStart w:id="2617" w:name="_Toc271874383"/>
      <w:bookmarkStart w:id="2618" w:name="_Toc271874513"/>
      <w:bookmarkStart w:id="2619" w:name="_Toc271874640"/>
      <w:bookmarkStart w:id="2620" w:name="_Toc271874767"/>
      <w:bookmarkStart w:id="2621" w:name="_Toc271874894"/>
      <w:bookmarkStart w:id="2622" w:name="_Toc271875020"/>
      <w:bookmarkStart w:id="2623" w:name="_Toc271875148"/>
      <w:bookmarkStart w:id="2624" w:name="_Toc271875275"/>
      <w:bookmarkStart w:id="2625" w:name="_Toc271875442"/>
      <w:bookmarkStart w:id="2626" w:name="_Toc271875611"/>
      <w:bookmarkStart w:id="2627" w:name="_Toc271875779"/>
      <w:bookmarkStart w:id="2628" w:name="_Toc271875957"/>
      <w:bookmarkStart w:id="2629" w:name="_Toc271876134"/>
      <w:bookmarkStart w:id="2630" w:name="_Toc271876311"/>
      <w:bookmarkStart w:id="2631" w:name="_Toc271876497"/>
      <w:bookmarkStart w:id="2632" w:name="_Toc271876692"/>
      <w:bookmarkStart w:id="2633" w:name="_Toc271878287"/>
      <w:bookmarkStart w:id="2634" w:name="_Toc271878488"/>
      <w:bookmarkStart w:id="2635" w:name="_Toc271879081"/>
      <w:bookmarkStart w:id="2636" w:name="_Toc271879300"/>
      <w:bookmarkStart w:id="2637" w:name="_Toc271879791"/>
      <w:bookmarkStart w:id="2638" w:name="_Toc271880163"/>
      <w:bookmarkStart w:id="2639" w:name="_Toc271880535"/>
      <w:bookmarkStart w:id="2640" w:name="_Toc271880909"/>
      <w:bookmarkStart w:id="2641" w:name="_Toc271881087"/>
      <w:bookmarkStart w:id="2642" w:name="_Toc271881263"/>
      <w:bookmarkStart w:id="2643" w:name="_Toc271881439"/>
      <w:bookmarkStart w:id="2644" w:name="_Toc271881614"/>
      <w:bookmarkStart w:id="2645" w:name="_Toc271881788"/>
      <w:bookmarkStart w:id="2646" w:name="_Toc271881964"/>
      <w:bookmarkStart w:id="2647" w:name="_Toc271882141"/>
      <w:bookmarkStart w:id="2648" w:name="_Toc271871710"/>
      <w:bookmarkStart w:id="2649" w:name="_Toc271872534"/>
      <w:bookmarkStart w:id="2650" w:name="_Toc271873423"/>
      <w:bookmarkStart w:id="2651" w:name="_Toc271873582"/>
      <w:bookmarkStart w:id="2652" w:name="_Toc271873741"/>
      <w:bookmarkStart w:id="2653" w:name="_Toc271873901"/>
      <w:bookmarkStart w:id="2654" w:name="_Toc271874061"/>
      <w:bookmarkStart w:id="2655" w:name="_Toc271874222"/>
      <w:bookmarkStart w:id="2656" w:name="_Toc271874384"/>
      <w:bookmarkStart w:id="2657" w:name="_Toc271874514"/>
      <w:bookmarkStart w:id="2658" w:name="_Toc271874641"/>
      <w:bookmarkStart w:id="2659" w:name="_Toc271874768"/>
      <w:bookmarkStart w:id="2660" w:name="_Toc271874895"/>
      <w:bookmarkStart w:id="2661" w:name="_Toc271875021"/>
      <w:bookmarkStart w:id="2662" w:name="_Toc271875149"/>
      <w:bookmarkStart w:id="2663" w:name="_Toc271875276"/>
      <w:bookmarkStart w:id="2664" w:name="_Toc271875443"/>
      <w:bookmarkStart w:id="2665" w:name="_Toc271875612"/>
      <w:bookmarkStart w:id="2666" w:name="_Toc271875780"/>
      <w:bookmarkStart w:id="2667" w:name="_Toc271875958"/>
      <w:bookmarkStart w:id="2668" w:name="_Toc271876135"/>
      <w:bookmarkStart w:id="2669" w:name="_Toc271876312"/>
      <w:bookmarkStart w:id="2670" w:name="_Toc271876498"/>
      <w:bookmarkStart w:id="2671" w:name="_Toc271876693"/>
      <w:bookmarkStart w:id="2672" w:name="_Toc271878288"/>
      <w:bookmarkStart w:id="2673" w:name="_Toc271878489"/>
      <w:bookmarkStart w:id="2674" w:name="_Toc271879082"/>
      <w:bookmarkStart w:id="2675" w:name="_Toc271879301"/>
      <w:bookmarkStart w:id="2676" w:name="_Toc271879792"/>
      <w:bookmarkStart w:id="2677" w:name="_Toc271880164"/>
      <w:bookmarkStart w:id="2678" w:name="_Toc271880536"/>
      <w:bookmarkStart w:id="2679" w:name="_Toc271880910"/>
      <w:bookmarkStart w:id="2680" w:name="_Toc271881088"/>
      <w:bookmarkStart w:id="2681" w:name="_Toc271881264"/>
      <w:bookmarkStart w:id="2682" w:name="_Toc271881440"/>
      <w:bookmarkStart w:id="2683" w:name="_Toc271881615"/>
      <w:bookmarkStart w:id="2684" w:name="_Toc271881789"/>
      <w:bookmarkStart w:id="2685" w:name="_Toc271881965"/>
      <w:bookmarkStart w:id="2686" w:name="_Toc271882142"/>
      <w:bookmarkStart w:id="2687" w:name="_Toc271871711"/>
      <w:bookmarkStart w:id="2688" w:name="_Toc271872535"/>
      <w:bookmarkStart w:id="2689" w:name="_Toc271873424"/>
      <w:bookmarkStart w:id="2690" w:name="_Toc271873583"/>
      <w:bookmarkStart w:id="2691" w:name="_Toc271873742"/>
      <w:bookmarkStart w:id="2692" w:name="_Toc271873902"/>
      <w:bookmarkStart w:id="2693" w:name="_Toc271874062"/>
      <w:bookmarkStart w:id="2694" w:name="_Toc271874223"/>
      <w:bookmarkStart w:id="2695" w:name="_Toc271874385"/>
      <w:bookmarkStart w:id="2696" w:name="_Toc271874515"/>
      <w:bookmarkStart w:id="2697" w:name="_Toc271874642"/>
      <w:bookmarkStart w:id="2698" w:name="_Toc271874769"/>
      <w:bookmarkStart w:id="2699" w:name="_Toc271874896"/>
      <w:bookmarkStart w:id="2700" w:name="_Toc271875022"/>
      <w:bookmarkStart w:id="2701" w:name="_Toc271875150"/>
      <w:bookmarkStart w:id="2702" w:name="_Toc271875277"/>
      <w:bookmarkStart w:id="2703" w:name="_Toc271875444"/>
      <w:bookmarkStart w:id="2704" w:name="_Toc271875613"/>
      <w:bookmarkStart w:id="2705" w:name="_Toc271875781"/>
      <w:bookmarkStart w:id="2706" w:name="_Toc271875959"/>
      <w:bookmarkStart w:id="2707" w:name="_Toc271876136"/>
      <w:bookmarkStart w:id="2708" w:name="_Toc271876313"/>
      <w:bookmarkStart w:id="2709" w:name="_Toc271876499"/>
      <w:bookmarkStart w:id="2710" w:name="_Toc271876694"/>
      <w:bookmarkStart w:id="2711" w:name="_Toc271878289"/>
      <w:bookmarkStart w:id="2712" w:name="_Toc271878490"/>
      <w:bookmarkStart w:id="2713" w:name="_Toc271879083"/>
      <w:bookmarkStart w:id="2714" w:name="_Toc271879302"/>
      <w:bookmarkStart w:id="2715" w:name="_Toc271879793"/>
      <w:bookmarkStart w:id="2716" w:name="_Toc271880165"/>
      <w:bookmarkStart w:id="2717" w:name="_Toc271880537"/>
      <w:bookmarkStart w:id="2718" w:name="_Toc271880911"/>
      <w:bookmarkStart w:id="2719" w:name="_Toc271881089"/>
      <w:bookmarkStart w:id="2720" w:name="_Toc271881265"/>
      <w:bookmarkStart w:id="2721" w:name="_Toc271881441"/>
      <w:bookmarkStart w:id="2722" w:name="_Toc271881616"/>
      <w:bookmarkStart w:id="2723" w:name="_Toc271881790"/>
      <w:bookmarkStart w:id="2724" w:name="_Toc271881966"/>
      <w:bookmarkStart w:id="2725" w:name="_Toc271882143"/>
      <w:bookmarkStart w:id="2726" w:name="_Toc271871712"/>
      <w:bookmarkStart w:id="2727" w:name="_Toc271872536"/>
      <w:bookmarkStart w:id="2728" w:name="_Toc271873425"/>
      <w:bookmarkStart w:id="2729" w:name="_Toc271873584"/>
      <w:bookmarkStart w:id="2730" w:name="_Toc271873743"/>
      <w:bookmarkStart w:id="2731" w:name="_Toc271873903"/>
      <w:bookmarkStart w:id="2732" w:name="_Toc271874063"/>
      <w:bookmarkStart w:id="2733" w:name="_Toc271874224"/>
      <w:bookmarkStart w:id="2734" w:name="_Toc271874386"/>
      <w:bookmarkStart w:id="2735" w:name="_Toc271874516"/>
      <w:bookmarkStart w:id="2736" w:name="_Toc271874643"/>
      <w:bookmarkStart w:id="2737" w:name="_Toc271874770"/>
      <w:bookmarkStart w:id="2738" w:name="_Toc271874897"/>
      <w:bookmarkStart w:id="2739" w:name="_Toc271875023"/>
      <w:bookmarkStart w:id="2740" w:name="_Toc271875151"/>
      <w:bookmarkStart w:id="2741" w:name="_Toc271875278"/>
      <w:bookmarkStart w:id="2742" w:name="_Toc271875445"/>
      <w:bookmarkStart w:id="2743" w:name="_Toc271875614"/>
      <w:bookmarkStart w:id="2744" w:name="_Toc271875782"/>
      <w:bookmarkStart w:id="2745" w:name="_Toc271875960"/>
      <w:bookmarkStart w:id="2746" w:name="_Toc271876137"/>
      <w:bookmarkStart w:id="2747" w:name="_Toc271876314"/>
      <w:bookmarkStart w:id="2748" w:name="_Toc271876500"/>
      <w:bookmarkStart w:id="2749" w:name="_Toc271876695"/>
      <w:bookmarkStart w:id="2750" w:name="_Toc271878290"/>
      <w:bookmarkStart w:id="2751" w:name="_Toc271878491"/>
      <w:bookmarkStart w:id="2752" w:name="_Toc271879084"/>
      <w:bookmarkStart w:id="2753" w:name="_Toc271879303"/>
      <w:bookmarkStart w:id="2754" w:name="_Toc271879794"/>
      <w:bookmarkStart w:id="2755" w:name="_Toc271880166"/>
      <w:bookmarkStart w:id="2756" w:name="_Toc271880538"/>
      <w:bookmarkStart w:id="2757" w:name="_Toc271880912"/>
      <w:bookmarkStart w:id="2758" w:name="_Toc271881090"/>
      <w:bookmarkStart w:id="2759" w:name="_Toc271881266"/>
      <w:bookmarkStart w:id="2760" w:name="_Toc271881442"/>
      <w:bookmarkStart w:id="2761" w:name="_Toc271881617"/>
      <w:bookmarkStart w:id="2762" w:name="_Toc271881791"/>
      <w:bookmarkStart w:id="2763" w:name="_Toc271881967"/>
      <w:bookmarkStart w:id="2764" w:name="_Toc271882144"/>
      <w:bookmarkStart w:id="2765" w:name="_Toc426474968"/>
      <w:bookmarkStart w:id="2766" w:name="_Toc261263104"/>
      <w:bookmarkStart w:id="2767" w:name="_Toc271864557"/>
      <w:bookmarkStart w:id="2768" w:name="_Toc292202381"/>
      <w:bookmarkStart w:id="2769" w:name="_Toc303757625"/>
      <w:bookmarkStart w:id="2770" w:name="_Toc386710470"/>
      <w:bookmarkEnd w:id="767"/>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ins w:id="2771" w:author="Stephen Adams" w:date="2011-10-06T15:48:00Z">
        <w:r>
          <w:t>Physician’s Electronic Signature</w:t>
        </w:r>
      </w:ins>
    </w:p>
    <w:p w:rsidR="00C93F83" w:rsidRDefault="00C93F83" w:rsidP="00C93F83">
      <w:pPr>
        <w:pStyle w:val="Body2"/>
        <w:rPr>
          <w:ins w:id="2772" w:author="Stephen Adams" w:date="2011-10-06T15:48:00Z"/>
        </w:rPr>
      </w:pPr>
      <w:ins w:id="2773" w:author="Stephen Adams" w:date="2011-10-06T15:48:00Z">
        <w:r>
          <w:t xml:space="preserve">The </w:t>
        </w:r>
        <w:r>
          <w:rPr>
            <w:color w:val="E36C0A" w:themeColor="accent6" w:themeShade="BF"/>
          </w:rPr>
          <w:t>Physician Signature</w:t>
        </w:r>
        <w:r>
          <w:t xml:space="preserve"> section on the </w:t>
        </w:r>
        <w:r>
          <w:rPr>
            <w:color w:val="E36C0A" w:themeColor="accent6" w:themeShade="BF"/>
          </w:rPr>
          <w:t>Review</w:t>
        </w:r>
        <w:r>
          <w:t xml:space="preserve"> page of online ordering will contain the following verbiage:</w:t>
        </w:r>
      </w:ins>
    </w:p>
    <w:p w:rsidR="00C93F83" w:rsidRDefault="00C93F83" w:rsidP="00C93F83">
      <w:pPr>
        <w:pStyle w:val="Body2"/>
        <w:rPr>
          <w:ins w:id="2774" w:author="Stephen Adams" w:date="2011-10-06T15:48:00Z"/>
          <w:b/>
          <w:color w:val="E36C0A" w:themeColor="accent6" w:themeShade="BF"/>
        </w:rPr>
      </w:pPr>
      <w:ins w:id="2775" w:author="Stephen Adams" w:date="2011-10-06T15:48:00Z">
        <w:r>
          <w:rPr>
            <w:b/>
            <w:color w:val="E36C0A" w:themeColor="accent6" w:themeShade="BF"/>
          </w:rPr>
          <w:t>Please read the statements below.  When you are ready to place the test request, check the box and click the “Place Order” button.</w:t>
        </w:r>
      </w:ins>
    </w:p>
    <w:p w:rsidR="00C93F83" w:rsidRDefault="00C93F83" w:rsidP="00C93F83">
      <w:pPr>
        <w:pStyle w:val="Heading3"/>
        <w:numPr>
          <w:ilvl w:val="2"/>
          <w:numId w:val="19"/>
        </w:numPr>
        <w:ind w:left="1080"/>
        <w:rPr>
          <w:ins w:id="2776" w:author="Stephen Adams" w:date="2011-10-06T15:48:00Z"/>
        </w:rPr>
      </w:pPr>
      <w:ins w:id="2777" w:author="Stephen Adams" w:date="2011-10-06T15:48:00Z">
        <w:r>
          <w:t>Breast - DCIS</w:t>
        </w:r>
      </w:ins>
    </w:p>
    <w:p w:rsidR="00C93F83" w:rsidRDefault="00C93F83" w:rsidP="00C93F83">
      <w:pPr>
        <w:autoSpaceDE w:val="0"/>
        <w:autoSpaceDN w:val="0"/>
        <w:adjustRightInd w:val="0"/>
        <w:rPr>
          <w:ins w:id="2778" w:author="Stephen Adams" w:date="2011-10-06T15:48:00Z"/>
          <w:color w:val="E36C0A" w:themeColor="accent6" w:themeShade="BF"/>
          <w:sz w:val="20"/>
        </w:rPr>
      </w:pPr>
      <w:ins w:id="2779" w:author="Stephen Adams" w:date="2011-10-06T15:48:00Z">
        <w:r>
          <w:rPr>
            <w:color w:val="E36C0A" w:themeColor="accent6" w:themeShade="BF"/>
            <w:sz w:val="20"/>
          </w:rPr>
          <w:t xml:space="preserve">By selecting “Place Order” you are certifying the following: (1) with respect to tests reimbursed by Medicare, Medicaid or other third party payers, the test is medically necessary and the results will be used in the management of the patient; (2) If the ordering physician is not the treating physician (or his/her authorized representative), the ordering physician confirms that the treating physician has ordered the </w:t>
        </w:r>
        <w:proofErr w:type="spellStart"/>
        <w:r>
          <w:rPr>
            <w:color w:val="E36C0A" w:themeColor="accent6" w:themeShade="BF"/>
            <w:sz w:val="20"/>
          </w:rPr>
          <w:t>Onco</w:t>
        </w:r>
        <w:r>
          <w:rPr>
            <w:i/>
            <w:iCs/>
            <w:color w:val="E36C0A" w:themeColor="accent6" w:themeShade="BF"/>
            <w:sz w:val="20"/>
          </w:rPr>
          <w:t>type</w:t>
        </w:r>
        <w:proofErr w:type="spellEnd"/>
        <w:r>
          <w:rPr>
            <w:i/>
            <w:iCs/>
            <w:color w:val="E36C0A" w:themeColor="accent6" w:themeShade="BF"/>
            <w:sz w:val="20"/>
          </w:rPr>
          <w:t xml:space="preserve"> </w:t>
        </w:r>
        <w:r>
          <w:rPr>
            <w:color w:val="E36C0A" w:themeColor="accent6" w:themeShade="BF"/>
            <w:sz w:val="20"/>
          </w:rPr>
          <w:t>DX assay for this purpose; (3) the treating physician has obtained the patient’s consent for GHI to send the patient’s test results to the patient’s third party payer in connection with an appeal of a reimbursement denial or other reimbursement matter, if GHI has made prior attempts to obtain reimbursement without the release of such tests results; (4) the patient  meets the criteria defined in the breast assay section below unless otherwise indicated in the Exception Criteria field.</w:t>
        </w:r>
      </w:ins>
    </w:p>
    <w:p w:rsidR="00C93F83" w:rsidRDefault="00C93F83" w:rsidP="00C93F83">
      <w:pPr>
        <w:autoSpaceDE w:val="0"/>
        <w:autoSpaceDN w:val="0"/>
        <w:adjustRightInd w:val="0"/>
        <w:rPr>
          <w:ins w:id="2780" w:author="Stephen Adams" w:date="2011-10-06T15:48:00Z"/>
          <w:color w:val="E36C0A" w:themeColor="accent6" w:themeShade="BF"/>
          <w:sz w:val="20"/>
        </w:rPr>
      </w:pPr>
    </w:p>
    <w:p w:rsidR="00C93F83" w:rsidRDefault="00C93F83" w:rsidP="00C93F83">
      <w:pPr>
        <w:autoSpaceDE w:val="0"/>
        <w:autoSpaceDN w:val="0"/>
        <w:adjustRightInd w:val="0"/>
        <w:rPr>
          <w:ins w:id="2781" w:author="Stephen Adams" w:date="2011-10-06T15:48:00Z"/>
          <w:color w:val="E36C0A" w:themeColor="accent6" w:themeShade="BF"/>
          <w:sz w:val="20"/>
        </w:rPr>
      </w:pPr>
      <w:ins w:id="2782" w:author="Stephen Adams" w:date="2011-10-06T15:48:00Z">
        <w:r>
          <w:rPr>
            <w:b/>
            <w:bCs/>
            <w:color w:val="E36C0A" w:themeColor="accent6" w:themeShade="BF"/>
            <w:sz w:val="20"/>
          </w:rPr>
          <w:t>Exception Criteria</w:t>
        </w:r>
        <w:r>
          <w:rPr>
            <w:color w:val="E36C0A" w:themeColor="accent6" w:themeShade="BF"/>
            <w:sz w:val="20"/>
          </w:rPr>
          <w:t xml:space="preserve"> </w:t>
        </w:r>
        <w:r>
          <w:rPr>
            <w:color w:val="E36C0A" w:themeColor="accent6" w:themeShade="BF"/>
            <w:sz w:val="20"/>
          </w:rPr>
          <w:br/>
        </w:r>
        <w:r>
          <w:rPr>
            <w:noProof/>
            <w:color w:val="E36C0A" w:themeColor="accent6" w:themeShade="BF"/>
            <w:sz w:val="20"/>
          </w:rPr>
          <w:drawing>
            <wp:inline distT="0" distB="0" distL="0" distR="0">
              <wp:extent cx="231140" cy="231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color w:val="E36C0A" w:themeColor="accent6" w:themeShade="BF"/>
            <w:sz w:val="20"/>
          </w:rPr>
          <w:t>[Text box: Must be no longer than 240 characters.]</w:t>
        </w:r>
      </w:ins>
    </w:p>
    <w:p w:rsidR="00C93F83" w:rsidRDefault="00C93F83" w:rsidP="00C93F83">
      <w:pPr>
        <w:autoSpaceDE w:val="0"/>
        <w:autoSpaceDN w:val="0"/>
        <w:adjustRightInd w:val="0"/>
        <w:rPr>
          <w:ins w:id="2783" w:author="Stephen Adams" w:date="2011-10-06T15:48:00Z"/>
          <w:color w:val="E36C0A" w:themeColor="accent6" w:themeShade="BF"/>
          <w:sz w:val="20"/>
        </w:rPr>
      </w:pPr>
    </w:p>
    <w:p w:rsidR="00C93F83" w:rsidRDefault="00C93F83" w:rsidP="00C93F83">
      <w:pPr>
        <w:autoSpaceDE w:val="0"/>
        <w:autoSpaceDN w:val="0"/>
        <w:adjustRightInd w:val="0"/>
        <w:rPr>
          <w:ins w:id="2784" w:author="Stephen Adams" w:date="2011-10-06T15:48:00Z"/>
          <w:color w:val="E36C0A" w:themeColor="accent6" w:themeShade="BF"/>
          <w:sz w:val="20"/>
        </w:rPr>
      </w:pPr>
      <w:ins w:id="2785" w:author="Stephen Adams" w:date="2011-10-06T15:48:00Z">
        <w:r>
          <w:rPr>
            <w:color w:val="E36C0A" w:themeColor="accent6" w:themeShade="BF"/>
            <w:sz w:val="20"/>
          </w:rPr>
          <w:t xml:space="preserve">If GHI determines that the specimen does not fit the criteria stated in the applicable assay criteria section below, the patient’s test report will indicate, where appropriate, that the clinical interpretation of the assay result is unknown or adjusted. In all cases, it is the treating physician’s responsibility to determine whether and how the assay should be used in determining a treatment plan for that patient. </w:t>
        </w:r>
      </w:ins>
    </w:p>
    <w:p w:rsidR="00C93F83" w:rsidRDefault="00C93F83" w:rsidP="00C93F83">
      <w:pPr>
        <w:autoSpaceDE w:val="0"/>
        <w:autoSpaceDN w:val="0"/>
        <w:adjustRightInd w:val="0"/>
        <w:rPr>
          <w:ins w:id="2786" w:author="Stephen Adams" w:date="2011-10-06T15:48:00Z"/>
          <w:color w:val="E36C0A" w:themeColor="accent6" w:themeShade="BF"/>
          <w:sz w:val="20"/>
        </w:rPr>
      </w:pPr>
    </w:p>
    <w:p w:rsidR="00C93F83" w:rsidRDefault="00C93F83" w:rsidP="00C93F83">
      <w:pPr>
        <w:autoSpaceDE w:val="0"/>
        <w:autoSpaceDN w:val="0"/>
        <w:adjustRightInd w:val="0"/>
        <w:rPr>
          <w:ins w:id="2787" w:author="Stephen Adams" w:date="2011-10-06T15:48:00Z"/>
          <w:color w:val="E36C0A" w:themeColor="accent6" w:themeShade="BF"/>
          <w:sz w:val="20"/>
        </w:rPr>
      </w:pPr>
      <w:ins w:id="2788" w:author="Stephen Adams" w:date="2011-10-06T15:48:00Z">
        <w:r>
          <w:rPr>
            <w:color w:val="E36C0A" w:themeColor="accent6" w:themeShade="BF"/>
            <w:sz w:val="20"/>
          </w:rPr>
          <w:t>GHI will run the assay and report a result unless it determines that the specimen does not have adequate cancer tissue or if it determines that the order provides insufficient information to perform and report a result.</w:t>
        </w:r>
      </w:ins>
    </w:p>
    <w:p w:rsidR="00C93F83" w:rsidRDefault="00C93F83" w:rsidP="00C93F83">
      <w:pPr>
        <w:autoSpaceDE w:val="0"/>
        <w:autoSpaceDN w:val="0"/>
        <w:adjustRightInd w:val="0"/>
        <w:rPr>
          <w:ins w:id="2789" w:author="Stephen Adams" w:date="2011-10-06T15:48:00Z"/>
          <w:color w:val="E36C0A" w:themeColor="accent6" w:themeShade="BF"/>
          <w:sz w:val="20"/>
        </w:rPr>
      </w:pPr>
    </w:p>
    <w:p w:rsidR="00C93F83" w:rsidRDefault="00C93F83" w:rsidP="00C93F83">
      <w:pPr>
        <w:autoSpaceDE w:val="0"/>
        <w:autoSpaceDN w:val="0"/>
        <w:adjustRightInd w:val="0"/>
        <w:rPr>
          <w:ins w:id="2790" w:author="Stephen Adams" w:date="2011-10-06T15:48:00Z"/>
          <w:color w:val="E36C0A" w:themeColor="accent6" w:themeShade="BF"/>
          <w:sz w:val="20"/>
        </w:rPr>
      </w:pPr>
      <w:ins w:id="2791" w:author="Stephen Adams" w:date="2011-10-06T15:48:00Z">
        <w:r>
          <w:rPr>
            <w:color w:val="E36C0A" w:themeColor="accent6" w:themeShade="BF"/>
            <w:sz w:val="20"/>
          </w:rPr>
          <w:t xml:space="preserve">In some cases additional assessment methods, including confirmatory testing of HER2 status, may be used to verify that the specimen meets the criteria for the </w:t>
        </w:r>
        <w:proofErr w:type="spellStart"/>
        <w:r>
          <w:rPr>
            <w:color w:val="E36C0A" w:themeColor="accent6" w:themeShade="BF"/>
            <w:sz w:val="20"/>
          </w:rPr>
          <w:t>Onco</w:t>
        </w:r>
        <w:r>
          <w:rPr>
            <w:i/>
            <w:color w:val="E36C0A" w:themeColor="accent6" w:themeShade="BF"/>
            <w:sz w:val="20"/>
          </w:rPr>
          <w:t>type</w:t>
        </w:r>
        <w:proofErr w:type="spellEnd"/>
        <w:r>
          <w:rPr>
            <w:color w:val="E36C0A" w:themeColor="accent6" w:themeShade="BF"/>
            <w:sz w:val="20"/>
          </w:rPr>
          <w:t xml:space="preserve"> DX assay.</w:t>
        </w:r>
      </w:ins>
    </w:p>
    <w:p w:rsidR="00C93F83" w:rsidRDefault="00C93F83" w:rsidP="00C93F83">
      <w:pPr>
        <w:autoSpaceDE w:val="0"/>
        <w:autoSpaceDN w:val="0"/>
        <w:adjustRightInd w:val="0"/>
        <w:rPr>
          <w:ins w:id="2792" w:author="Stephen Adams" w:date="2011-10-06T15:48:00Z"/>
          <w:color w:val="E36C0A" w:themeColor="accent6" w:themeShade="BF"/>
          <w:sz w:val="20"/>
        </w:rPr>
      </w:pPr>
    </w:p>
    <w:p w:rsidR="00C93F83" w:rsidRDefault="00C93F83" w:rsidP="00C93F83">
      <w:pPr>
        <w:autoSpaceDE w:val="0"/>
        <w:autoSpaceDN w:val="0"/>
        <w:adjustRightInd w:val="0"/>
        <w:rPr>
          <w:ins w:id="2793" w:author="Stephen Adams" w:date="2011-10-06T15:48:00Z"/>
          <w:color w:val="E36C0A" w:themeColor="accent6" w:themeShade="BF"/>
          <w:sz w:val="20"/>
        </w:rPr>
      </w:pPr>
      <w:proofErr w:type="spellStart"/>
      <w:ins w:id="2794" w:author="Stephen Adams" w:date="2011-10-06T15:48:00Z">
        <w:r>
          <w:rPr>
            <w:color w:val="E36C0A" w:themeColor="accent6" w:themeShade="BF"/>
            <w:sz w:val="20"/>
          </w:rPr>
          <w:t>Oncotype</w:t>
        </w:r>
        <w:proofErr w:type="spellEnd"/>
        <w:r>
          <w:rPr>
            <w:color w:val="E36C0A" w:themeColor="accent6" w:themeShade="BF"/>
            <w:sz w:val="20"/>
          </w:rPr>
          <w:t xml:space="preserve"> DX Breast Cancer Assay Criteria</w:t>
        </w:r>
      </w:ins>
    </w:p>
    <w:p w:rsidR="00C93F83" w:rsidRDefault="00C93F83" w:rsidP="00C93F83">
      <w:pPr>
        <w:pStyle w:val="ListParagraph"/>
        <w:numPr>
          <w:ilvl w:val="0"/>
          <w:numId w:val="60"/>
        </w:numPr>
        <w:autoSpaceDE w:val="0"/>
        <w:autoSpaceDN w:val="0"/>
        <w:adjustRightInd w:val="0"/>
        <w:rPr>
          <w:ins w:id="2795" w:author="Stephen Adams" w:date="2011-10-06T15:48:00Z"/>
          <w:color w:val="E36C0A" w:themeColor="accent6" w:themeShade="BF"/>
        </w:rPr>
      </w:pPr>
      <w:ins w:id="2796" w:author="Stephen Adams" w:date="2011-10-06T15:48:00Z">
        <w:r>
          <w:rPr>
            <w:color w:val="E36C0A" w:themeColor="accent6" w:themeShade="BF"/>
          </w:rPr>
          <w:t>Ductal Carcinoma In Situ patients</w:t>
        </w:r>
      </w:ins>
    </w:p>
    <w:p w:rsidR="00C93F83" w:rsidRDefault="00C93F83" w:rsidP="00C93F83">
      <w:pPr>
        <w:pStyle w:val="ListParagraph"/>
        <w:autoSpaceDE w:val="0"/>
        <w:autoSpaceDN w:val="0"/>
        <w:adjustRightInd w:val="0"/>
        <w:rPr>
          <w:ins w:id="2797" w:author="Stephen Adams" w:date="2011-10-06T15:48:00Z"/>
          <w:color w:val="E36C0A" w:themeColor="accent6" w:themeShade="BF"/>
        </w:rPr>
      </w:pPr>
      <w:ins w:id="2798" w:author="Stephen Adams" w:date="2011-10-06T15:48:00Z">
        <w:r>
          <w:rPr>
            <w:color w:val="E36C0A" w:themeColor="accent6" w:themeShade="BF"/>
          </w:rPr>
          <w:t>If you select “Place Order”, no exception criteria have been entered, you attest that the specimen is from a newly diagnosed female patient with DCIS (Stage 0: Tis</w:t>
        </w:r>
        <w:proofErr w:type="gramStart"/>
        <w:r>
          <w:rPr>
            <w:color w:val="E36C0A" w:themeColor="accent6" w:themeShade="BF"/>
          </w:rPr>
          <w:t>,N0</w:t>
        </w:r>
        <w:proofErr w:type="gramEnd"/>
        <w:r>
          <w:rPr>
            <w:color w:val="E36C0A" w:themeColor="accent6" w:themeShade="BF"/>
          </w:rPr>
          <w:t>, M0)</w:t>
        </w:r>
      </w:ins>
    </w:p>
    <w:p w:rsidR="00C93F83" w:rsidRDefault="00C93F83" w:rsidP="00C93F83">
      <w:pPr>
        <w:autoSpaceDE w:val="0"/>
        <w:autoSpaceDN w:val="0"/>
        <w:adjustRightInd w:val="0"/>
        <w:rPr>
          <w:ins w:id="2799" w:author="Stephen Adams" w:date="2011-10-06T15:48:00Z"/>
          <w:color w:val="E36C0A" w:themeColor="accent6" w:themeShade="BF"/>
          <w:sz w:val="20"/>
        </w:rPr>
      </w:pPr>
    </w:p>
    <w:p w:rsidR="00C93F83" w:rsidRDefault="00C93F83" w:rsidP="00C93F83">
      <w:pPr>
        <w:autoSpaceDE w:val="0"/>
        <w:autoSpaceDN w:val="0"/>
        <w:adjustRightInd w:val="0"/>
        <w:spacing w:before="100" w:after="100"/>
        <w:rPr>
          <w:ins w:id="2800" w:author="Stephen Adams" w:date="2011-10-06T15:48:00Z"/>
          <w:color w:val="E36C0A" w:themeColor="accent6" w:themeShade="BF"/>
          <w:sz w:val="20"/>
        </w:rPr>
      </w:pPr>
      <w:ins w:id="2801" w:author="Stephen Adams" w:date="2011-10-06T15:48:00Z">
        <w:r>
          <w:rPr>
            <w:color w:val="E36C0A" w:themeColor="accent6" w:themeShade="BF"/>
            <w:sz w:val="20"/>
          </w:rPr>
          <w:t xml:space="preserve">To review all information / instructions on how to order </w:t>
        </w:r>
        <w:proofErr w:type="spellStart"/>
        <w:r>
          <w:rPr>
            <w:color w:val="E36C0A" w:themeColor="accent6" w:themeShade="BF"/>
            <w:sz w:val="20"/>
          </w:rPr>
          <w:t>Onco</w:t>
        </w:r>
        <w:r>
          <w:rPr>
            <w:i/>
            <w:iCs/>
            <w:color w:val="E36C0A" w:themeColor="accent6" w:themeShade="BF"/>
            <w:sz w:val="20"/>
          </w:rPr>
          <w:t>type</w:t>
        </w:r>
        <w:proofErr w:type="spellEnd"/>
        <w:r>
          <w:rPr>
            <w:color w:val="E36C0A" w:themeColor="accent6" w:themeShade="BF"/>
            <w:sz w:val="20"/>
          </w:rPr>
          <w:t xml:space="preserve"> DX, please see </w:t>
        </w:r>
        <w:r>
          <w:fldChar w:fldCharType="begin"/>
        </w:r>
        <w:r>
          <w:instrText xml:space="preserve"> HYPERLINK "file:///C:\\Documents%20and%20Settings\\czambo\\Local%20Settings\\Temporary%20Internet%20Files\\Content.Outlook\\Help-HowToOrder.aspx" </w:instrText>
        </w:r>
        <w:r>
          <w:fldChar w:fldCharType="separate"/>
        </w:r>
        <w:r>
          <w:rPr>
            <w:rStyle w:val="Hyperlink"/>
            <w:color w:val="E36C0A" w:themeColor="accent6" w:themeShade="BF"/>
            <w:sz w:val="20"/>
          </w:rPr>
          <w:t>Help</w:t>
        </w:r>
        <w:r>
          <w:fldChar w:fldCharType="end"/>
        </w:r>
        <w:r>
          <w:rPr>
            <w:color w:val="E36C0A" w:themeColor="accent6" w:themeShade="BF"/>
            <w:sz w:val="20"/>
          </w:rPr>
          <w:t xml:space="preserve">. </w:t>
        </w:r>
      </w:ins>
    </w:p>
    <w:p w:rsidR="00C93F83" w:rsidRDefault="00C93F83" w:rsidP="00C93F83">
      <w:pPr>
        <w:autoSpaceDE w:val="0"/>
        <w:autoSpaceDN w:val="0"/>
        <w:adjustRightInd w:val="0"/>
        <w:spacing w:before="100" w:after="100"/>
        <w:rPr>
          <w:ins w:id="2802" w:author="Stephen Adams" w:date="2011-10-06T15:48:00Z"/>
          <w:color w:val="E36C0A" w:themeColor="accent6" w:themeShade="BF"/>
          <w:sz w:val="20"/>
        </w:rPr>
      </w:pPr>
      <w:ins w:id="2803" w:author="Stephen Adams" w:date="2011-10-06T15:48:00Z">
        <w:r>
          <w:rPr>
            <w:b/>
            <w:bCs/>
            <w:color w:val="E36C0A" w:themeColor="accent6" w:themeShade="BF"/>
            <w:sz w:val="20"/>
          </w:rPr>
          <w:t xml:space="preserve">[Check box – no change] I have read and agree to the above statements. If my patient falls outside of the specimen criteria for </w:t>
        </w:r>
        <w:proofErr w:type="spellStart"/>
        <w:r>
          <w:rPr>
            <w:b/>
            <w:bCs/>
            <w:color w:val="E36C0A" w:themeColor="accent6" w:themeShade="BF"/>
            <w:sz w:val="20"/>
          </w:rPr>
          <w:t>Onco</w:t>
        </w:r>
        <w:r>
          <w:rPr>
            <w:b/>
            <w:bCs/>
            <w:i/>
            <w:iCs/>
            <w:color w:val="E36C0A" w:themeColor="accent6" w:themeShade="BF"/>
            <w:sz w:val="20"/>
          </w:rPr>
          <w:t>type</w:t>
        </w:r>
        <w:proofErr w:type="spellEnd"/>
        <w:r>
          <w:rPr>
            <w:b/>
            <w:bCs/>
            <w:color w:val="E36C0A" w:themeColor="accent6" w:themeShade="BF"/>
            <w:sz w:val="20"/>
          </w:rPr>
          <w:t xml:space="preserve"> DX, I have supplied the exception criteria in the field provided. Checking this box </w:t>
        </w:r>
        <w:proofErr w:type="spellStart"/>
        <w:r>
          <w:rPr>
            <w:b/>
            <w:bCs/>
            <w:color w:val="E36C0A" w:themeColor="accent6" w:themeShade="BF"/>
            <w:sz w:val="20"/>
          </w:rPr>
          <w:t>andclicking</w:t>
        </w:r>
        <w:proofErr w:type="spellEnd"/>
        <w:r>
          <w:rPr>
            <w:b/>
            <w:bCs/>
            <w:color w:val="E36C0A" w:themeColor="accent6" w:themeShade="BF"/>
            <w:sz w:val="20"/>
          </w:rPr>
          <w:t xml:space="preserve"> “Place Order” constitutes my electronic signature and my consent to sign this request pursuant to the Terms of Use.</w:t>
        </w:r>
        <w:r>
          <w:rPr>
            <w:color w:val="E36C0A" w:themeColor="accent6" w:themeShade="BF"/>
            <w:sz w:val="20"/>
          </w:rPr>
          <w:t xml:space="preserve"> Agreement is required to proceed</w:t>
        </w:r>
      </w:ins>
    </w:p>
    <w:p w:rsidR="00C93F83" w:rsidRDefault="00C93F83" w:rsidP="00C93F83">
      <w:pPr>
        <w:pStyle w:val="Body3"/>
        <w:rPr>
          <w:ins w:id="2804" w:author="Stephen Adams" w:date="2011-10-06T15:48:00Z"/>
        </w:rPr>
      </w:pPr>
    </w:p>
    <w:p w:rsidR="00C93F83" w:rsidRDefault="00C93F83" w:rsidP="00C93F83">
      <w:pPr>
        <w:pStyle w:val="Heading3"/>
        <w:numPr>
          <w:ilvl w:val="2"/>
          <w:numId w:val="19"/>
        </w:numPr>
        <w:ind w:left="1080"/>
        <w:rPr>
          <w:ins w:id="2805" w:author="Stephen Adams" w:date="2011-10-06T15:48:00Z"/>
        </w:rPr>
      </w:pPr>
      <w:ins w:id="2806" w:author="Stephen Adams" w:date="2011-10-06T15:48:00Z">
        <w:r>
          <w:t xml:space="preserve">Breast </w:t>
        </w:r>
        <w:r>
          <w:rPr>
            <w:rFonts w:ascii="Times New Roman" w:hAnsi="Times New Roman"/>
            <w:sz w:val="20"/>
          </w:rPr>
          <w:t>-</w:t>
        </w:r>
        <w:r>
          <w:t xml:space="preserve"> Invasive</w:t>
        </w:r>
      </w:ins>
    </w:p>
    <w:p w:rsidR="00C93F83" w:rsidRDefault="00C93F83" w:rsidP="00C93F83">
      <w:pPr>
        <w:autoSpaceDE w:val="0"/>
        <w:autoSpaceDN w:val="0"/>
        <w:adjustRightInd w:val="0"/>
        <w:rPr>
          <w:ins w:id="2807" w:author="Stephen Adams" w:date="2011-10-06T15:48:00Z"/>
          <w:color w:val="E36C0A" w:themeColor="accent6" w:themeShade="BF"/>
          <w:sz w:val="20"/>
        </w:rPr>
      </w:pPr>
    </w:p>
    <w:p w:rsidR="00C93F83" w:rsidRDefault="00C93F83" w:rsidP="00C93F83">
      <w:pPr>
        <w:autoSpaceDE w:val="0"/>
        <w:autoSpaceDN w:val="0"/>
        <w:adjustRightInd w:val="0"/>
        <w:rPr>
          <w:ins w:id="2808" w:author="Stephen Adams" w:date="2011-10-06T15:48:00Z"/>
          <w:color w:val="E36C0A" w:themeColor="accent6" w:themeShade="BF"/>
          <w:sz w:val="20"/>
        </w:rPr>
      </w:pPr>
      <w:ins w:id="2809" w:author="Stephen Adams" w:date="2011-10-06T15:48:00Z">
        <w:r>
          <w:rPr>
            <w:color w:val="E36C0A" w:themeColor="accent6" w:themeShade="BF"/>
            <w:sz w:val="20"/>
          </w:rPr>
          <w:t xml:space="preserve">By selecting “Place Order” you are certifying the following:  (1) with respect to tests reimbursed by Medicare, Medicaid or other third party payers, the test is medically necessary and the results will be used in the management of the patient; (2) If the ordering physician is not the treating physician (or his/her authorized representative), the ordering physician confirms that the treating physician has ordered the </w:t>
        </w:r>
        <w:proofErr w:type="spellStart"/>
        <w:r>
          <w:rPr>
            <w:color w:val="E36C0A" w:themeColor="accent6" w:themeShade="BF"/>
            <w:sz w:val="20"/>
          </w:rPr>
          <w:t>Onco</w:t>
        </w:r>
        <w:r>
          <w:rPr>
            <w:i/>
            <w:iCs/>
            <w:color w:val="E36C0A" w:themeColor="accent6" w:themeShade="BF"/>
            <w:sz w:val="20"/>
          </w:rPr>
          <w:t>type</w:t>
        </w:r>
        <w:proofErr w:type="spellEnd"/>
        <w:r>
          <w:rPr>
            <w:i/>
            <w:iCs/>
            <w:color w:val="E36C0A" w:themeColor="accent6" w:themeShade="BF"/>
            <w:sz w:val="20"/>
          </w:rPr>
          <w:t xml:space="preserve"> </w:t>
        </w:r>
        <w:r>
          <w:rPr>
            <w:color w:val="E36C0A" w:themeColor="accent6" w:themeShade="BF"/>
            <w:sz w:val="20"/>
          </w:rPr>
          <w:t>DX assay for this purpose; (3) the treating physician has obtained the patient’s consent for GHI to send the patient’s test results to the patient’s third party payer in connection with an appeal of a reimbursement denial or other reimbursement matter, if GHI has made prior attempts to obtain reimbursement without the release of such tests results; (4) the patient  meets the criteria defined in the breast assay section below unless otherwise indicated in the Exception Criteria field.</w:t>
        </w:r>
      </w:ins>
    </w:p>
    <w:p w:rsidR="00C93F83" w:rsidRDefault="00C93F83" w:rsidP="00C93F83">
      <w:pPr>
        <w:autoSpaceDE w:val="0"/>
        <w:autoSpaceDN w:val="0"/>
        <w:adjustRightInd w:val="0"/>
        <w:rPr>
          <w:ins w:id="2810" w:author="Stephen Adams" w:date="2011-10-06T15:48:00Z"/>
          <w:color w:val="E36C0A" w:themeColor="accent6" w:themeShade="BF"/>
          <w:sz w:val="20"/>
        </w:rPr>
      </w:pPr>
    </w:p>
    <w:p w:rsidR="00C93F83" w:rsidRDefault="00C93F83" w:rsidP="00C93F83">
      <w:pPr>
        <w:autoSpaceDE w:val="0"/>
        <w:autoSpaceDN w:val="0"/>
        <w:adjustRightInd w:val="0"/>
        <w:rPr>
          <w:ins w:id="2811" w:author="Stephen Adams" w:date="2011-10-06T15:48:00Z"/>
          <w:color w:val="E36C0A" w:themeColor="accent6" w:themeShade="BF"/>
          <w:sz w:val="20"/>
        </w:rPr>
      </w:pPr>
      <w:ins w:id="2812" w:author="Stephen Adams" w:date="2011-10-06T15:48:00Z">
        <w:r>
          <w:rPr>
            <w:b/>
            <w:bCs/>
            <w:color w:val="E36C0A" w:themeColor="accent6" w:themeShade="BF"/>
            <w:sz w:val="20"/>
          </w:rPr>
          <w:t>Exception Criteria</w:t>
        </w:r>
        <w:r>
          <w:rPr>
            <w:color w:val="E36C0A" w:themeColor="accent6" w:themeShade="BF"/>
            <w:sz w:val="20"/>
          </w:rPr>
          <w:t xml:space="preserve"> </w:t>
        </w:r>
        <w:r>
          <w:rPr>
            <w:color w:val="E36C0A" w:themeColor="accent6" w:themeShade="BF"/>
            <w:sz w:val="20"/>
          </w:rPr>
          <w:br/>
        </w:r>
        <w:r>
          <w:rPr>
            <w:noProof/>
            <w:color w:val="E36C0A" w:themeColor="accent6" w:themeShade="BF"/>
            <w:sz w:val="20"/>
          </w:rPr>
          <w:drawing>
            <wp:inline distT="0" distB="0" distL="0" distR="0">
              <wp:extent cx="231140" cy="231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Pr>
            <w:color w:val="E36C0A" w:themeColor="accent6" w:themeShade="BF"/>
            <w:sz w:val="20"/>
          </w:rPr>
          <w:t>[Text box: Must be no longer than 240 characters.]</w:t>
        </w:r>
      </w:ins>
    </w:p>
    <w:p w:rsidR="00C93F83" w:rsidRDefault="00C93F83" w:rsidP="00C93F83">
      <w:pPr>
        <w:autoSpaceDE w:val="0"/>
        <w:autoSpaceDN w:val="0"/>
        <w:adjustRightInd w:val="0"/>
        <w:rPr>
          <w:ins w:id="2813" w:author="Stephen Adams" w:date="2011-10-06T15:48:00Z"/>
          <w:color w:val="E36C0A" w:themeColor="accent6" w:themeShade="BF"/>
          <w:sz w:val="20"/>
        </w:rPr>
      </w:pPr>
    </w:p>
    <w:p w:rsidR="00C93F83" w:rsidRDefault="00C93F83" w:rsidP="00C93F83">
      <w:pPr>
        <w:autoSpaceDE w:val="0"/>
        <w:autoSpaceDN w:val="0"/>
        <w:adjustRightInd w:val="0"/>
        <w:rPr>
          <w:ins w:id="2814" w:author="Stephen Adams" w:date="2011-10-06T15:48:00Z"/>
          <w:color w:val="E36C0A" w:themeColor="accent6" w:themeShade="BF"/>
          <w:sz w:val="20"/>
        </w:rPr>
      </w:pPr>
      <w:ins w:id="2815" w:author="Stephen Adams" w:date="2011-10-06T15:48:00Z">
        <w:r>
          <w:rPr>
            <w:color w:val="E36C0A" w:themeColor="accent6" w:themeShade="BF"/>
            <w:sz w:val="20"/>
          </w:rPr>
          <w:t xml:space="preserve">If GHI determines that the specimen does not fit the criteria stated in the applicable assay criteria section below, the patient’s test report will indicate, where appropriate, that the clinical interpretation of the assay result is unknown or adjusted. In all cases, it is the treating physician’s responsibility to determine whether and how the assay should be used in determining a treatment plan for that patient. </w:t>
        </w:r>
      </w:ins>
    </w:p>
    <w:p w:rsidR="00C93F83" w:rsidRDefault="00C93F83" w:rsidP="00C93F83">
      <w:pPr>
        <w:autoSpaceDE w:val="0"/>
        <w:autoSpaceDN w:val="0"/>
        <w:adjustRightInd w:val="0"/>
        <w:rPr>
          <w:ins w:id="2816" w:author="Stephen Adams" w:date="2011-10-06T15:48:00Z"/>
          <w:color w:val="E36C0A" w:themeColor="accent6" w:themeShade="BF"/>
          <w:sz w:val="20"/>
        </w:rPr>
      </w:pPr>
    </w:p>
    <w:p w:rsidR="00C93F83" w:rsidRDefault="00C93F83" w:rsidP="00C93F83">
      <w:pPr>
        <w:autoSpaceDE w:val="0"/>
        <w:autoSpaceDN w:val="0"/>
        <w:adjustRightInd w:val="0"/>
        <w:rPr>
          <w:ins w:id="2817" w:author="Stephen Adams" w:date="2011-10-06T15:48:00Z"/>
          <w:color w:val="E36C0A" w:themeColor="accent6" w:themeShade="BF"/>
          <w:sz w:val="20"/>
        </w:rPr>
      </w:pPr>
      <w:ins w:id="2818" w:author="Stephen Adams" w:date="2011-10-06T15:48:00Z">
        <w:r>
          <w:rPr>
            <w:color w:val="E36C0A" w:themeColor="accent6" w:themeShade="BF"/>
            <w:sz w:val="20"/>
          </w:rPr>
          <w:t>GHI will run the assay and report a result unless it determines that the specimen does not have adequate cancer tissue or if it determines that the order provides insufficient information to perform and report a result.</w:t>
        </w:r>
      </w:ins>
    </w:p>
    <w:p w:rsidR="00C93F83" w:rsidRDefault="00C93F83" w:rsidP="00C93F83">
      <w:pPr>
        <w:autoSpaceDE w:val="0"/>
        <w:autoSpaceDN w:val="0"/>
        <w:adjustRightInd w:val="0"/>
        <w:rPr>
          <w:ins w:id="2819" w:author="Stephen Adams" w:date="2011-10-06T15:48:00Z"/>
          <w:color w:val="E36C0A" w:themeColor="accent6" w:themeShade="BF"/>
          <w:sz w:val="20"/>
        </w:rPr>
      </w:pPr>
    </w:p>
    <w:p w:rsidR="00C93F83" w:rsidRDefault="00C93F83" w:rsidP="00C93F83">
      <w:pPr>
        <w:autoSpaceDE w:val="0"/>
        <w:autoSpaceDN w:val="0"/>
        <w:adjustRightInd w:val="0"/>
        <w:rPr>
          <w:ins w:id="2820" w:author="Stephen Adams" w:date="2011-10-06T15:48:00Z"/>
          <w:color w:val="E36C0A" w:themeColor="accent6" w:themeShade="BF"/>
          <w:sz w:val="20"/>
        </w:rPr>
      </w:pPr>
      <w:ins w:id="2821" w:author="Stephen Adams" w:date="2011-10-06T15:48:00Z">
        <w:r>
          <w:rPr>
            <w:color w:val="E36C0A" w:themeColor="accent6" w:themeShade="BF"/>
            <w:sz w:val="20"/>
          </w:rPr>
          <w:t xml:space="preserve">In some cases additional assessment methods, including confirmatory testing of HER2 status, may be used to verify that the specimen meets the criteria for the </w:t>
        </w:r>
        <w:proofErr w:type="spellStart"/>
        <w:r>
          <w:rPr>
            <w:color w:val="E36C0A" w:themeColor="accent6" w:themeShade="BF"/>
            <w:sz w:val="20"/>
          </w:rPr>
          <w:t>Onco</w:t>
        </w:r>
        <w:r>
          <w:rPr>
            <w:i/>
            <w:color w:val="E36C0A" w:themeColor="accent6" w:themeShade="BF"/>
            <w:sz w:val="20"/>
          </w:rPr>
          <w:t>type</w:t>
        </w:r>
        <w:proofErr w:type="spellEnd"/>
        <w:r>
          <w:rPr>
            <w:color w:val="E36C0A" w:themeColor="accent6" w:themeShade="BF"/>
            <w:sz w:val="20"/>
          </w:rPr>
          <w:t xml:space="preserve"> DX assay.</w:t>
        </w:r>
      </w:ins>
    </w:p>
    <w:p w:rsidR="00C93F83" w:rsidRDefault="00C93F83" w:rsidP="00C93F83">
      <w:pPr>
        <w:autoSpaceDE w:val="0"/>
        <w:autoSpaceDN w:val="0"/>
        <w:adjustRightInd w:val="0"/>
        <w:rPr>
          <w:ins w:id="2822" w:author="Stephen Adams" w:date="2011-10-06T15:48:00Z"/>
          <w:color w:val="E36C0A" w:themeColor="accent6" w:themeShade="BF"/>
          <w:sz w:val="20"/>
        </w:rPr>
      </w:pPr>
    </w:p>
    <w:p w:rsidR="00C93F83" w:rsidRDefault="00C93F83" w:rsidP="00C93F83">
      <w:pPr>
        <w:autoSpaceDE w:val="0"/>
        <w:autoSpaceDN w:val="0"/>
        <w:adjustRightInd w:val="0"/>
        <w:rPr>
          <w:ins w:id="2823" w:author="Stephen Adams" w:date="2011-10-06T15:48:00Z"/>
          <w:color w:val="E36C0A" w:themeColor="accent6" w:themeShade="BF"/>
          <w:sz w:val="20"/>
        </w:rPr>
      </w:pPr>
      <w:ins w:id="2824" w:author="Stephen Adams" w:date="2011-10-06T15:48:00Z">
        <w:r>
          <w:rPr>
            <w:color w:val="E36C0A" w:themeColor="accent6" w:themeShade="BF"/>
            <w:sz w:val="20"/>
          </w:rPr>
          <w:t>ER Status:</w:t>
        </w:r>
      </w:ins>
    </w:p>
    <w:p w:rsidR="00C93F83" w:rsidRDefault="00C93F83" w:rsidP="00C93F83">
      <w:pPr>
        <w:autoSpaceDE w:val="0"/>
        <w:autoSpaceDN w:val="0"/>
        <w:adjustRightInd w:val="0"/>
        <w:rPr>
          <w:ins w:id="2825" w:author="Stephen Adams" w:date="2011-10-06T15:48:00Z"/>
          <w:color w:val="E36C0A" w:themeColor="accent6" w:themeShade="BF"/>
          <w:sz w:val="20"/>
        </w:rPr>
      </w:pPr>
      <w:ins w:id="2826" w:author="Stephen Adams" w:date="2011-10-06T15:48:00Z">
        <w:r>
          <w:rPr>
            <w:color w:val="E36C0A" w:themeColor="accent6" w:themeShade="BF"/>
            <w:sz w:val="20"/>
          </w:rPr>
          <w:t>The submitted specimen must be estrogen receptor positive (ER+) by either the IHC method used by a referring laboratory or the quantitative RT-PCR method, used by GHI. If GHI determines that the submitted specimen is not ER+ by either method, a RS will not be reported, and the patient / payer will not be billed.  The specimen is assumed to be ER+ if no selection is made.</w:t>
        </w:r>
      </w:ins>
    </w:p>
    <w:p w:rsidR="00C93F83" w:rsidRDefault="00C93F83" w:rsidP="00C93F83">
      <w:pPr>
        <w:autoSpaceDE w:val="0"/>
        <w:autoSpaceDN w:val="0"/>
        <w:adjustRightInd w:val="0"/>
        <w:rPr>
          <w:ins w:id="2827" w:author="Stephen Adams" w:date="2011-10-06T15:48:00Z"/>
          <w:color w:val="E36C0A" w:themeColor="accent6" w:themeShade="BF"/>
          <w:sz w:val="20"/>
        </w:rPr>
      </w:pPr>
    </w:p>
    <w:p w:rsidR="00C93F83" w:rsidRDefault="00C93F83" w:rsidP="00C93F83">
      <w:pPr>
        <w:autoSpaceDE w:val="0"/>
        <w:autoSpaceDN w:val="0"/>
        <w:adjustRightInd w:val="0"/>
        <w:rPr>
          <w:ins w:id="2828" w:author="Stephen Adams" w:date="2011-10-06T15:48:00Z"/>
          <w:color w:val="E36C0A" w:themeColor="accent6" w:themeShade="BF"/>
          <w:sz w:val="20"/>
        </w:rPr>
      </w:pPr>
      <w:ins w:id="2829" w:author="Stephen Adams" w:date="2011-10-06T15:48:00Z">
        <w:r>
          <w:rPr>
            <w:color w:val="E36C0A" w:themeColor="accent6" w:themeShade="BF"/>
            <w:sz w:val="20"/>
          </w:rPr>
          <w:t>Node Status:</w:t>
        </w:r>
      </w:ins>
    </w:p>
    <w:p w:rsidR="00C93F83" w:rsidRDefault="00C93F83" w:rsidP="00C93F83">
      <w:pPr>
        <w:autoSpaceDE w:val="0"/>
        <w:autoSpaceDN w:val="0"/>
        <w:adjustRightInd w:val="0"/>
        <w:rPr>
          <w:ins w:id="2830" w:author="Stephen Adams" w:date="2011-10-06T15:48:00Z"/>
          <w:color w:val="E36C0A" w:themeColor="accent6" w:themeShade="BF"/>
          <w:sz w:val="20"/>
        </w:rPr>
      </w:pPr>
      <w:ins w:id="2831" w:author="Stephen Adams" w:date="2011-10-06T15:48:00Z">
        <w:r>
          <w:rPr>
            <w:color w:val="E36C0A" w:themeColor="accent6" w:themeShade="BF"/>
            <w:sz w:val="20"/>
          </w:rPr>
          <w:t xml:space="preserve">The nodal status is required to determine the extent of the clinical experience information to be included in the report for your patient. If the nodal status is not provided, a report with clinical experience for both node negative </w:t>
        </w:r>
        <w:r>
          <w:rPr>
            <w:color w:val="E36C0A" w:themeColor="accent6" w:themeShade="BF"/>
            <w:sz w:val="20"/>
          </w:rPr>
          <w:lastRenderedPageBreak/>
          <w:t xml:space="preserve">and node positive specimens will be sent. Additionally, the node status may be required for </w:t>
        </w:r>
        <w:proofErr w:type="spellStart"/>
        <w:r>
          <w:rPr>
            <w:color w:val="E36C0A" w:themeColor="accent6" w:themeShade="BF"/>
            <w:sz w:val="20"/>
          </w:rPr>
          <w:t>payor</w:t>
        </w:r>
        <w:proofErr w:type="spellEnd"/>
        <w:r>
          <w:rPr>
            <w:color w:val="E36C0A" w:themeColor="accent6" w:themeShade="BF"/>
            <w:sz w:val="20"/>
          </w:rPr>
          <w:t xml:space="preserve"> coverage determinations. If the nodal status is not specified, GHI may use the pathology report, if provided, to determine the nodal status for reimbursement purposes.</w:t>
        </w:r>
      </w:ins>
    </w:p>
    <w:p w:rsidR="00C93F83" w:rsidRDefault="00C93F83" w:rsidP="00C93F83">
      <w:pPr>
        <w:autoSpaceDE w:val="0"/>
        <w:autoSpaceDN w:val="0"/>
        <w:adjustRightInd w:val="0"/>
        <w:rPr>
          <w:ins w:id="2832" w:author="Stephen Adams" w:date="2011-10-06T15:48:00Z"/>
          <w:color w:val="E36C0A" w:themeColor="accent6" w:themeShade="BF"/>
          <w:sz w:val="20"/>
        </w:rPr>
      </w:pPr>
    </w:p>
    <w:p w:rsidR="00C93F83" w:rsidRDefault="00C93F83" w:rsidP="00C93F83">
      <w:pPr>
        <w:autoSpaceDE w:val="0"/>
        <w:autoSpaceDN w:val="0"/>
        <w:adjustRightInd w:val="0"/>
        <w:rPr>
          <w:ins w:id="2833" w:author="Stephen Adams" w:date="2011-10-06T15:48:00Z"/>
          <w:color w:val="E36C0A" w:themeColor="accent6" w:themeShade="BF"/>
          <w:sz w:val="20"/>
        </w:rPr>
      </w:pPr>
      <w:proofErr w:type="spellStart"/>
      <w:ins w:id="2834" w:author="Stephen Adams" w:date="2011-10-06T15:48:00Z">
        <w:r>
          <w:rPr>
            <w:color w:val="E36C0A" w:themeColor="accent6" w:themeShade="BF"/>
            <w:sz w:val="20"/>
          </w:rPr>
          <w:t>Oncotype</w:t>
        </w:r>
        <w:proofErr w:type="spellEnd"/>
        <w:r>
          <w:rPr>
            <w:color w:val="E36C0A" w:themeColor="accent6" w:themeShade="BF"/>
            <w:sz w:val="20"/>
          </w:rPr>
          <w:t xml:space="preserve"> DX Breast Cancer Assay Criteria</w:t>
        </w:r>
      </w:ins>
    </w:p>
    <w:p w:rsidR="00C93F83" w:rsidRDefault="00C93F83" w:rsidP="00C93F83">
      <w:pPr>
        <w:pStyle w:val="ListParagraph"/>
        <w:numPr>
          <w:ilvl w:val="0"/>
          <w:numId w:val="61"/>
        </w:numPr>
        <w:autoSpaceDE w:val="0"/>
        <w:autoSpaceDN w:val="0"/>
        <w:adjustRightInd w:val="0"/>
        <w:rPr>
          <w:ins w:id="2835" w:author="Stephen Adams" w:date="2011-10-06T15:48:00Z"/>
          <w:color w:val="E36C0A" w:themeColor="accent6" w:themeShade="BF"/>
        </w:rPr>
      </w:pPr>
      <w:ins w:id="2836" w:author="Stephen Adams" w:date="2011-10-06T15:48:00Z">
        <w:r>
          <w:rPr>
            <w:color w:val="E36C0A" w:themeColor="accent6" w:themeShade="BF"/>
          </w:rPr>
          <w:t>Invasive Breast Cancer patients</w:t>
        </w:r>
      </w:ins>
    </w:p>
    <w:p w:rsidR="00C93F83" w:rsidRDefault="00C93F83" w:rsidP="00C93F83">
      <w:pPr>
        <w:pStyle w:val="ListParagraph"/>
        <w:autoSpaceDE w:val="0"/>
        <w:autoSpaceDN w:val="0"/>
        <w:adjustRightInd w:val="0"/>
        <w:rPr>
          <w:ins w:id="2837" w:author="Stephen Adams" w:date="2011-10-06T15:48:00Z"/>
          <w:color w:val="E36C0A" w:themeColor="accent6" w:themeShade="BF"/>
        </w:rPr>
      </w:pPr>
      <w:ins w:id="2838" w:author="Stephen Adams" w:date="2011-10-06T15:48:00Z">
        <w:r>
          <w:rPr>
            <w:color w:val="E36C0A" w:themeColor="accent6" w:themeShade="BF"/>
          </w:rPr>
          <w:t>If you select “Place Order”, no exception criteria have been entered, and the completed specimen criteria fields do not indicate otherwise, you attest that the specimen is from a newly diagnosed female patient with Stage I, II, or III (T3, N1) ER positive breast cancer.</w:t>
        </w:r>
      </w:ins>
    </w:p>
    <w:p w:rsidR="00C93F83" w:rsidRDefault="00C93F83" w:rsidP="00C93F83">
      <w:pPr>
        <w:autoSpaceDE w:val="0"/>
        <w:autoSpaceDN w:val="0"/>
        <w:adjustRightInd w:val="0"/>
        <w:rPr>
          <w:ins w:id="2839" w:author="Stephen Adams" w:date="2011-10-06T15:48:00Z"/>
          <w:color w:val="E36C0A" w:themeColor="accent6" w:themeShade="BF"/>
          <w:sz w:val="20"/>
        </w:rPr>
      </w:pPr>
    </w:p>
    <w:p w:rsidR="00C93F83" w:rsidRDefault="00C93F83" w:rsidP="00C93F83">
      <w:pPr>
        <w:autoSpaceDE w:val="0"/>
        <w:autoSpaceDN w:val="0"/>
        <w:adjustRightInd w:val="0"/>
        <w:spacing w:before="100" w:after="100"/>
        <w:rPr>
          <w:ins w:id="2840" w:author="Stephen Adams" w:date="2011-10-06T15:48:00Z"/>
          <w:color w:val="E36C0A" w:themeColor="accent6" w:themeShade="BF"/>
          <w:sz w:val="20"/>
        </w:rPr>
      </w:pPr>
      <w:ins w:id="2841" w:author="Stephen Adams" w:date="2011-10-06T15:48:00Z">
        <w:r>
          <w:rPr>
            <w:color w:val="E36C0A" w:themeColor="accent6" w:themeShade="BF"/>
            <w:sz w:val="20"/>
          </w:rPr>
          <w:t xml:space="preserve">To review all information / instructions on how to order </w:t>
        </w:r>
        <w:proofErr w:type="spellStart"/>
        <w:r>
          <w:rPr>
            <w:color w:val="E36C0A" w:themeColor="accent6" w:themeShade="BF"/>
            <w:sz w:val="20"/>
          </w:rPr>
          <w:t>Onco</w:t>
        </w:r>
        <w:r>
          <w:rPr>
            <w:i/>
            <w:iCs/>
            <w:color w:val="E36C0A" w:themeColor="accent6" w:themeShade="BF"/>
            <w:sz w:val="20"/>
          </w:rPr>
          <w:t>type</w:t>
        </w:r>
        <w:proofErr w:type="spellEnd"/>
        <w:r>
          <w:rPr>
            <w:color w:val="E36C0A" w:themeColor="accent6" w:themeShade="BF"/>
            <w:sz w:val="20"/>
          </w:rPr>
          <w:t xml:space="preserve"> DX, please see </w:t>
        </w:r>
        <w:r>
          <w:fldChar w:fldCharType="begin"/>
        </w:r>
        <w:r>
          <w:instrText xml:space="preserve"> HYPERLINK "file:///C:\\Documents%20and%20Settings\\czambo\\Local%20Settings\\Temporary%20Internet%20Files\\Content.Outlook\\Help-HowToOrder.aspx" </w:instrText>
        </w:r>
        <w:r>
          <w:fldChar w:fldCharType="separate"/>
        </w:r>
        <w:r>
          <w:rPr>
            <w:rStyle w:val="Hyperlink"/>
            <w:color w:val="E36C0A" w:themeColor="accent6" w:themeShade="BF"/>
            <w:sz w:val="20"/>
          </w:rPr>
          <w:t>Help</w:t>
        </w:r>
        <w:r>
          <w:fldChar w:fldCharType="end"/>
        </w:r>
        <w:r>
          <w:rPr>
            <w:color w:val="E36C0A" w:themeColor="accent6" w:themeShade="BF"/>
            <w:sz w:val="20"/>
          </w:rPr>
          <w:t xml:space="preserve">. </w:t>
        </w:r>
      </w:ins>
    </w:p>
    <w:p w:rsidR="00C93F83" w:rsidRDefault="00C93F83" w:rsidP="00C93F83">
      <w:pPr>
        <w:autoSpaceDE w:val="0"/>
        <w:autoSpaceDN w:val="0"/>
        <w:adjustRightInd w:val="0"/>
        <w:spacing w:before="100" w:after="100"/>
        <w:rPr>
          <w:ins w:id="2842" w:author="Stephen Adams" w:date="2011-10-06T15:48:00Z"/>
          <w:color w:val="E36C0A" w:themeColor="accent6" w:themeShade="BF"/>
          <w:sz w:val="20"/>
        </w:rPr>
      </w:pPr>
      <w:ins w:id="2843" w:author="Stephen Adams" w:date="2011-10-06T15:48:00Z">
        <w:r>
          <w:rPr>
            <w:b/>
            <w:bCs/>
            <w:color w:val="E36C0A" w:themeColor="accent6" w:themeShade="BF"/>
            <w:sz w:val="20"/>
          </w:rPr>
          <w:t xml:space="preserve">[Check box – no change] I have read and agree to the above statements. If my patient falls outside of the specimen criteria for </w:t>
        </w:r>
        <w:proofErr w:type="spellStart"/>
        <w:r>
          <w:rPr>
            <w:b/>
            <w:bCs/>
            <w:color w:val="E36C0A" w:themeColor="accent6" w:themeShade="BF"/>
            <w:sz w:val="20"/>
          </w:rPr>
          <w:t>Onco</w:t>
        </w:r>
        <w:r>
          <w:rPr>
            <w:b/>
            <w:bCs/>
            <w:i/>
            <w:iCs/>
            <w:color w:val="E36C0A" w:themeColor="accent6" w:themeShade="BF"/>
            <w:sz w:val="20"/>
          </w:rPr>
          <w:t>type</w:t>
        </w:r>
        <w:proofErr w:type="spellEnd"/>
        <w:r>
          <w:rPr>
            <w:b/>
            <w:bCs/>
            <w:color w:val="E36C0A" w:themeColor="accent6" w:themeShade="BF"/>
            <w:sz w:val="20"/>
          </w:rPr>
          <w:t xml:space="preserve"> DX, I have supplied the exception criteria in the field provided. Checking this box </w:t>
        </w:r>
        <w:proofErr w:type="spellStart"/>
        <w:r>
          <w:rPr>
            <w:b/>
            <w:bCs/>
            <w:color w:val="E36C0A" w:themeColor="accent6" w:themeShade="BF"/>
            <w:sz w:val="20"/>
          </w:rPr>
          <w:t>andclicking</w:t>
        </w:r>
        <w:proofErr w:type="spellEnd"/>
        <w:r>
          <w:rPr>
            <w:b/>
            <w:bCs/>
            <w:color w:val="E36C0A" w:themeColor="accent6" w:themeShade="BF"/>
            <w:sz w:val="20"/>
          </w:rPr>
          <w:t xml:space="preserve"> “Place Order” constitutes my electronic signature and my consent to sign this request pursuant to the Terms of Use.</w:t>
        </w:r>
        <w:r>
          <w:rPr>
            <w:color w:val="E36C0A" w:themeColor="accent6" w:themeShade="BF"/>
            <w:sz w:val="20"/>
          </w:rPr>
          <w:t xml:space="preserve"> Agreement is required to proceed</w:t>
        </w:r>
      </w:ins>
    </w:p>
    <w:p w:rsidR="00C93F83" w:rsidRDefault="00C93F83" w:rsidP="00C93F83">
      <w:pPr>
        <w:autoSpaceDE w:val="0"/>
        <w:autoSpaceDN w:val="0"/>
        <w:adjustRightInd w:val="0"/>
        <w:spacing w:before="100" w:after="100"/>
        <w:rPr>
          <w:ins w:id="2844" w:author="Stephen Adams" w:date="2011-10-06T15:48:00Z"/>
          <w:color w:val="E36C0A" w:themeColor="accent6" w:themeShade="BF"/>
          <w:sz w:val="20"/>
        </w:rPr>
      </w:pPr>
    </w:p>
    <w:p w:rsidR="00C93F83" w:rsidRDefault="00C93F83" w:rsidP="00C93F83">
      <w:pPr>
        <w:pStyle w:val="Heading3"/>
        <w:numPr>
          <w:ilvl w:val="2"/>
          <w:numId w:val="19"/>
        </w:numPr>
        <w:ind w:left="1080"/>
        <w:rPr>
          <w:ins w:id="2845" w:author="Stephen Adams" w:date="2011-10-06T15:48:00Z"/>
        </w:rPr>
      </w:pPr>
      <w:ins w:id="2846" w:author="Stephen Adams" w:date="2011-10-06T15:48:00Z">
        <w:r>
          <w:t xml:space="preserve"> Colon</w:t>
        </w:r>
      </w:ins>
    </w:p>
    <w:p w:rsidR="00C93F83" w:rsidRDefault="00C93F83" w:rsidP="00C93F83">
      <w:pPr>
        <w:autoSpaceDE w:val="0"/>
        <w:autoSpaceDN w:val="0"/>
        <w:adjustRightInd w:val="0"/>
        <w:spacing w:before="100" w:after="100"/>
        <w:rPr>
          <w:ins w:id="2847" w:author="Stephen Adams" w:date="2011-10-06T15:48:00Z"/>
          <w:color w:val="E36C0A" w:themeColor="accent6" w:themeShade="BF"/>
          <w:sz w:val="20"/>
        </w:rPr>
      </w:pPr>
      <w:ins w:id="2848" w:author="Stephen Adams" w:date="2011-10-06T15:48:00Z">
        <w:r>
          <w:rPr>
            <w:color w:val="E36C0A" w:themeColor="accent6" w:themeShade="BF"/>
            <w:sz w:val="20"/>
          </w:rPr>
          <w:t xml:space="preserve">By selecting “Place Order” you are certifying the following:  (1) with respect to tests reimbursed by Medicare, Medicaid or other third party payers, the test is medically necessary and the results will be used in the management of the patient; (2) If the ordering physician is not the treating physician (or his/her authorized representative), the ordering physician confirms that the treating physician has ordered the </w:t>
        </w:r>
        <w:proofErr w:type="spellStart"/>
        <w:r>
          <w:rPr>
            <w:color w:val="E36C0A" w:themeColor="accent6" w:themeShade="BF"/>
            <w:sz w:val="20"/>
          </w:rPr>
          <w:t>Onco</w:t>
        </w:r>
        <w:r>
          <w:rPr>
            <w:i/>
            <w:iCs/>
            <w:color w:val="E36C0A" w:themeColor="accent6" w:themeShade="BF"/>
            <w:sz w:val="20"/>
          </w:rPr>
          <w:t>type</w:t>
        </w:r>
        <w:proofErr w:type="spellEnd"/>
        <w:r>
          <w:rPr>
            <w:i/>
            <w:iCs/>
            <w:color w:val="E36C0A" w:themeColor="accent6" w:themeShade="BF"/>
            <w:sz w:val="20"/>
          </w:rPr>
          <w:t xml:space="preserve"> </w:t>
        </w:r>
        <w:r>
          <w:rPr>
            <w:color w:val="E36C0A" w:themeColor="accent6" w:themeShade="BF"/>
            <w:sz w:val="20"/>
          </w:rPr>
          <w:t>DX assay for this purpose; (3) the treating physician has obtained the patient’s consent for GHI to send the patient’s test results to the patient’s third party payer in connection with an appeal of a reimbursement denial or other reimbursement matter, if GHI has made prior attempts to obtain reimbursement without the release of such tests results; (4) the patient  meets the criteria defined in the colon assay section below unless otherwise indicated in the Exception Criteria field.</w:t>
        </w:r>
      </w:ins>
    </w:p>
    <w:p w:rsidR="00C93F83" w:rsidRDefault="00C93F83" w:rsidP="00C93F83">
      <w:pPr>
        <w:autoSpaceDE w:val="0"/>
        <w:autoSpaceDN w:val="0"/>
        <w:adjustRightInd w:val="0"/>
        <w:spacing w:before="100" w:after="100"/>
        <w:rPr>
          <w:ins w:id="2849" w:author="Stephen Adams" w:date="2011-10-06T15:48:00Z"/>
          <w:color w:val="E36C0A" w:themeColor="accent6" w:themeShade="BF"/>
          <w:sz w:val="20"/>
        </w:rPr>
      </w:pPr>
    </w:p>
    <w:p w:rsidR="00C93F83" w:rsidRDefault="00C93F83" w:rsidP="00C93F83">
      <w:pPr>
        <w:autoSpaceDE w:val="0"/>
        <w:autoSpaceDN w:val="0"/>
        <w:adjustRightInd w:val="0"/>
        <w:spacing w:before="100" w:after="100"/>
        <w:rPr>
          <w:ins w:id="2850" w:author="Stephen Adams" w:date="2011-10-06T15:48:00Z"/>
          <w:color w:val="E36C0A" w:themeColor="accent6" w:themeShade="BF"/>
          <w:sz w:val="20"/>
        </w:rPr>
      </w:pPr>
      <w:ins w:id="2851" w:author="Stephen Adams" w:date="2011-10-06T15:48:00Z">
        <w:r>
          <w:rPr>
            <w:b/>
            <w:bCs/>
            <w:color w:val="E36C0A" w:themeColor="accent6" w:themeShade="BF"/>
            <w:sz w:val="20"/>
          </w:rPr>
          <w:t>Exception Criteria</w:t>
        </w:r>
        <w:r>
          <w:rPr>
            <w:color w:val="E36C0A" w:themeColor="accent6" w:themeShade="BF"/>
            <w:sz w:val="20"/>
          </w:rPr>
          <w:t xml:space="preserve"> </w:t>
        </w:r>
        <w:r>
          <w:rPr>
            <w:color w:val="E36C0A" w:themeColor="accent6" w:themeShade="BF"/>
            <w:sz w:val="20"/>
          </w:rPr>
          <w:br/>
        </w:r>
      </w:ins>
    </w:p>
    <w:p w:rsidR="00C93F83" w:rsidRDefault="00C93F83" w:rsidP="00C93F83">
      <w:pPr>
        <w:autoSpaceDE w:val="0"/>
        <w:autoSpaceDN w:val="0"/>
        <w:adjustRightInd w:val="0"/>
        <w:spacing w:before="100" w:after="100"/>
        <w:rPr>
          <w:ins w:id="2852" w:author="Stephen Adams" w:date="2011-10-06T15:48:00Z"/>
          <w:color w:val="E36C0A" w:themeColor="accent6" w:themeShade="BF"/>
          <w:sz w:val="20"/>
        </w:rPr>
      </w:pPr>
      <w:ins w:id="2853" w:author="Stephen Adams" w:date="2011-10-06T15:48:00Z">
        <w:r>
          <w:rPr>
            <w:color w:val="E36C0A" w:themeColor="accent6" w:themeShade="BF"/>
            <w:sz w:val="20"/>
          </w:rPr>
          <w:t>[Text box: Must be no longer than 240 characters.]</w:t>
        </w:r>
      </w:ins>
    </w:p>
    <w:p w:rsidR="00C93F83" w:rsidRDefault="00C93F83" w:rsidP="00C93F83">
      <w:pPr>
        <w:autoSpaceDE w:val="0"/>
        <w:autoSpaceDN w:val="0"/>
        <w:adjustRightInd w:val="0"/>
        <w:rPr>
          <w:ins w:id="2854" w:author="Stephen Adams" w:date="2011-10-06T15:48:00Z"/>
          <w:color w:val="E36C0A" w:themeColor="accent6" w:themeShade="BF"/>
          <w:sz w:val="20"/>
        </w:rPr>
      </w:pPr>
      <w:ins w:id="2855" w:author="Stephen Adams" w:date="2011-10-06T15:48:00Z">
        <w:r>
          <w:rPr>
            <w:color w:val="E36C0A" w:themeColor="accent6" w:themeShade="BF"/>
            <w:sz w:val="20"/>
          </w:rPr>
          <w:t xml:space="preserve">If GHI determines that the specimen does not fit the criteria stated in the applicable assay criteria section below, the patient’s test report will indicate, where appropriate, that the clinical interpretation of the assay result is unknown or adjusted. In all cases, it is the treating physician’s responsibility to determine whether and how the assay should be used in determining a treatment plan for that patient. </w:t>
        </w:r>
      </w:ins>
    </w:p>
    <w:p w:rsidR="00C93F83" w:rsidRDefault="00C93F83" w:rsidP="00C93F83">
      <w:pPr>
        <w:autoSpaceDE w:val="0"/>
        <w:autoSpaceDN w:val="0"/>
        <w:adjustRightInd w:val="0"/>
        <w:rPr>
          <w:ins w:id="2856" w:author="Stephen Adams" w:date="2011-10-06T15:48:00Z"/>
          <w:color w:val="E36C0A" w:themeColor="accent6" w:themeShade="BF"/>
          <w:sz w:val="20"/>
        </w:rPr>
      </w:pPr>
    </w:p>
    <w:p w:rsidR="00C93F83" w:rsidRDefault="00C93F83" w:rsidP="00C93F83">
      <w:pPr>
        <w:autoSpaceDE w:val="0"/>
        <w:autoSpaceDN w:val="0"/>
        <w:adjustRightInd w:val="0"/>
        <w:rPr>
          <w:ins w:id="2857" w:author="Stephen Adams" w:date="2011-10-06T15:48:00Z"/>
          <w:color w:val="E36C0A" w:themeColor="accent6" w:themeShade="BF"/>
          <w:sz w:val="20"/>
        </w:rPr>
      </w:pPr>
      <w:ins w:id="2858" w:author="Stephen Adams" w:date="2011-10-06T15:48:00Z">
        <w:r>
          <w:rPr>
            <w:color w:val="E36C0A" w:themeColor="accent6" w:themeShade="BF"/>
            <w:sz w:val="20"/>
          </w:rPr>
          <w:t>GHI will run the assay and report a result unless it determines that the specimen does not have adequate cancer tissue or if it determines that the order provides insufficient information to perform and report a result.</w:t>
        </w:r>
      </w:ins>
    </w:p>
    <w:p w:rsidR="00C93F83" w:rsidRDefault="00C93F83" w:rsidP="00C93F83">
      <w:pPr>
        <w:autoSpaceDE w:val="0"/>
        <w:autoSpaceDN w:val="0"/>
        <w:adjustRightInd w:val="0"/>
        <w:rPr>
          <w:ins w:id="2859" w:author="Stephen Adams" w:date="2011-10-06T15:48:00Z"/>
          <w:color w:val="E36C0A" w:themeColor="accent6" w:themeShade="BF"/>
          <w:sz w:val="20"/>
        </w:rPr>
      </w:pPr>
    </w:p>
    <w:p w:rsidR="00C93F83" w:rsidRDefault="00C93F83" w:rsidP="00C93F83">
      <w:pPr>
        <w:autoSpaceDE w:val="0"/>
        <w:autoSpaceDN w:val="0"/>
        <w:adjustRightInd w:val="0"/>
        <w:rPr>
          <w:ins w:id="2860" w:author="Stephen Adams" w:date="2011-10-06T15:48:00Z"/>
          <w:color w:val="E36C0A" w:themeColor="accent6" w:themeShade="BF"/>
          <w:sz w:val="20"/>
        </w:rPr>
      </w:pPr>
      <w:proofErr w:type="spellStart"/>
      <w:ins w:id="2861" w:author="Stephen Adams" w:date="2011-10-06T15:48:00Z">
        <w:r>
          <w:rPr>
            <w:color w:val="E36C0A" w:themeColor="accent6" w:themeShade="BF"/>
            <w:sz w:val="20"/>
          </w:rPr>
          <w:t>Oncotype</w:t>
        </w:r>
        <w:proofErr w:type="spellEnd"/>
        <w:r>
          <w:rPr>
            <w:color w:val="E36C0A" w:themeColor="accent6" w:themeShade="BF"/>
            <w:sz w:val="20"/>
          </w:rPr>
          <w:t xml:space="preserve"> DX Colon Cancer </w:t>
        </w:r>
        <w:proofErr w:type="gramStart"/>
        <w:r>
          <w:rPr>
            <w:color w:val="E36C0A" w:themeColor="accent6" w:themeShade="BF"/>
            <w:sz w:val="20"/>
          </w:rPr>
          <w:t>Assay  Criteria</w:t>
        </w:r>
        <w:proofErr w:type="gramEnd"/>
      </w:ins>
    </w:p>
    <w:p w:rsidR="00C93F83" w:rsidRDefault="00C93F83" w:rsidP="00C93F83">
      <w:pPr>
        <w:pStyle w:val="ListParagraph"/>
        <w:numPr>
          <w:ilvl w:val="0"/>
          <w:numId w:val="62"/>
        </w:numPr>
        <w:autoSpaceDE w:val="0"/>
        <w:autoSpaceDN w:val="0"/>
        <w:adjustRightInd w:val="0"/>
        <w:rPr>
          <w:ins w:id="2862" w:author="Stephen Adams" w:date="2011-10-06T15:48:00Z"/>
          <w:color w:val="E36C0A" w:themeColor="accent6" w:themeShade="BF"/>
        </w:rPr>
      </w:pPr>
      <w:ins w:id="2863" w:author="Stephen Adams" w:date="2011-10-06T15:48:00Z">
        <w:r>
          <w:rPr>
            <w:color w:val="E36C0A" w:themeColor="accent6" w:themeShade="BF"/>
          </w:rPr>
          <w:t>If you select “Place Order”, no exception criteria have been entered, and the completed specimen criteria fields do not indicate otherwise, you attest that the specimen is from a newly diagnosed Stage II colon cancer patient with adenocarcinoma or mucinous carcinoma.</w:t>
        </w:r>
      </w:ins>
    </w:p>
    <w:p w:rsidR="00C93F83" w:rsidRDefault="00C93F83" w:rsidP="00C93F83">
      <w:pPr>
        <w:autoSpaceDE w:val="0"/>
        <w:autoSpaceDN w:val="0"/>
        <w:adjustRightInd w:val="0"/>
        <w:spacing w:before="100" w:after="100"/>
        <w:rPr>
          <w:ins w:id="2864" w:author="Stephen Adams" w:date="2011-10-06T15:48:00Z"/>
          <w:color w:val="E36C0A" w:themeColor="accent6" w:themeShade="BF"/>
          <w:sz w:val="20"/>
        </w:rPr>
      </w:pPr>
      <w:ins w:id="2865" w:author="Stephen Adams" w:date="2011-10-06T15:48:00Z">
        <w:r>
          <w:rPr>
            <w:color w:val="E36C0A" w:themeColor="accent6" w:themeShade="BF"/>
            <w:sz w:val="20"/>
          </w:rPr>
          <w:t xml:space="preserve">To review all information / instructions on how to order </w:t>
        </w:r>
        <w:proofErr w:type="spellStart"/>
        <w:r>
          <w:rPr>
            <w:color w:val="E36C0A" w:themeColor="accent6" w:themeShade="BF"/>
            <w:sz w:val="20"/>
          </w:rPr>
          <w:t>Onco</w:t>
        </w:r>
        <w:r>
          <w:rPr>
            <w:i/>
            <w:iCs/>
            <w:color w:val="E36C0A" w:themeColor="accent6" w:themeShade="BF"/>
            <w:sz w:val="20"/>
          </w:rPr>
          <w:t>type</w:t>
        </w:r>
        <w:proofErr w:type="spellEnd"/>
        <w:r>
          <w:rPr>
            <w:color w:val="E36C0A" w:themeColor="accent6" w:themeShade="BF"/>
            <w:sz w:val="20"/>
          </w:rPr>
          <w:t xml:space="preserve"> DX, please see </w:t>
        </w:r>
        <w:r>
          <w:fldChar w:fldCharType="begin"/>
        </w:r>
        <w:r>
          <w:instrText xml:space="preserve"> HYPERLINK "file:///C:\\Documents%20and%20Settings\\czambo\\Local%20Settings\\Temporary%20Internet%20Files\\Content.Outlook\\Help-HowToOrder.aspx" </w:instrText>
        </w:r>
        <w:r>
          <w:fldChar w:fldCharType="separate"/>
        </w:r>
        <w:r>
          <w:rPr>
            <w:rStyle w:val="Hyperlink"/>
            <w:color w:val="E36C0A" w:themeColor="accent6" w:themeShade="BF"/>
            <w:sz w:val="20"/>
          </w:rPr>
          <w:t>Help</w:t>
        </w:r>
        <w:r>
          <w:fldChar w:fldCharType="end"/>
        </w:r>
        <w:r>
          <w:rPr>
            <w:color w:val="E36C0A" w:themeColor="accent6" w:themeShade="BF"/>
            <w:sz w:val="20"/>
          </w:rPr>
          <w:t xml:space="preserve">. </w:t>
        </w:r>
      </w:ins>
    </w:p>
    <w:p w:rsidR="00C93F83" w:rsidRDefault="00C93F83" w:rsidP="00C93F83">
      <w:pPr>
        <w:autoSpaceDE w:val="0"/>
        <w:autoSpaceDN w:val="0"/>
        <w:adjustRightInd w:val="0"/>
        <w:spacing w:before="100" w:after="100"/>
        <w:rPr>
          <w:ins w:id="2866" w:author="Stephen Adams" w:date="2011-10-06T15:48:00Z"/>
          <w:rStyle w:val="CommentReference"/>
          <w:sz w:val="20"/>
        </w:rPr>
      </w:pPr>
      <w:ins w:id="2867" w:author="Stephen Adams" w:date="2011-10-06T15:48:00Z">
        <w:r>
          <w:rPr>
            <w:b/>
            <w:bCs/>
            <w:color w:val="E36C0A" w:themeColor="accent6" w:themeShade="BF"/>
            <w:sz w:val="20"/>
          </w:rPr>
          <w:t xml:space="preserve">[Check box – no change] I have read and agree to the above statements. If my patient falls outside of the specimen criteria for </w:t>
        </w:r>
        <w:proofErr w:type="spellStart"/>
        <w:r>
          <w:rPr>
            <w:b/>
            <w:bCs/>
            <w:color w:val="E36C0A" w:themeColor="accent6" w:themeShade="BF"/>
            <w:sz w:val="20"/>
          </w:rPr>
          <w:t>Onco</w:t>
        </w:r>
        <w:r>
          <w:rPr>
            <w:b/>
            <w:bCs/>
            <w:i/>
            <w:iCs/>
            <w:color w:val="E36C0A" w:themeColor="accent6" w:themeShade="BF"/>
            <w:sz w:val="20"/>
          </w:rPr>
          <w:t>type</w:t>
        </w:r>
        <w:proofErr w:type="spellEnd"/>
        <w:r>
          <w:rPr>
            <w:b/>
            <w:bCs/>
            <w:color w:val="E36C0A" w:themeColor="accent6" w:themeShade="BF"/>
            <w:sz w:val="20"/>
          </w:rPr>
          <w:t xml:space="preserve"> DX, I have supplied the exception criteria in the field provided. Checking this box </w:t>
        </w:r>
        <w:proofErr w:type="spellStart"/>
        <w:r>
          <w:rPr>
            <w:b/>
            <w:bCs/>
            <w:color w:val="E36C0A" w:themeColor="accent6" w:themeShade="BF"/>
            <w:sz w:val="20"/>
          </w:rPr>
          <w:t>andclicking</w:t>
        </w:r>
        <w:proofErr w:type="spellEnd"/>
        <w:r>
          <w:rPr>
            <w:b/>
            <w:bCs/>
            <w:color w:val="E36C0A" w:themeColor="accent6" w:themeShade="BF"/>
            <w:sz w:val="20"/>
          </w:rPr>
          <w:t xml:space="preserve"> “Place Order” constitutes my electronic signature and my consent to sign this request pursuant to the Terms of Use.</w:t>
        </w:r>
        <w:r>
          <w:rPr>
            <w:color w:val="E36C0A" w:themeColor="accent6" w:themeShade="BF"/>
            <w:sz w:val="20"/>
          </w:rPr>
          <w:t xml:space="preserve"> Agreement is required to proceed</w:t>
        </w:r>
      </w:ins>
    </w:p>
    <w:p w:rsidR="007A1FE5" w:rsidRDefault="007A1FE5" w:rsidP="00253DB2">
      <w:pPr>
        <w:pStyle w:val="Heading1"/>
      </w:pPr>
      <w:bookmarkStart w:id="2868" w:name="_GoBack"/>
      <w:bookmarkEnd w:id="2868"/>
      <w:r>
        <w:t>Other Requirements</w:t>
      </w:r>
      <w:bookmarkEnd w:id="2765"/>
      <w:bookmarkEnd w:id="2766"/>
      <w:bookmarkEnd w:id="2767"/>
      <w:bookmarkEnd w:id="2768"/>
      <w:bookmarkEnd w:id="2769"/>
    </w:p>
    <w:p w:rsidR="00AB45D6" w:rsidRDefault="00276576" w:rsidP="000F19E9">
      <w:pPr>
        <w:pStyle w:val="Heading2"/>
      </w:pPr>
      <w:bookmarkStart w:id="2869" w:name="_Toc261263105"/>
      <w:bookmarkStart w:id="2870" w:name="_Toc271864558"/>
      <w:bookmarkStart w:id="2871" w:name="_Toc292202382"/>
      <w:bookmarkStart w:id="2872" w:name="_Toc303757626"/>
      <w:bookmarkStart w:id="2873" w:name="_Toc426474967"/>
      <w:bookmarkStart w:id="2874" w:name="_Toc426474969"/>
      <w:r>
        <w:lastRenderedPageBreak/>
        <w:t>Standard Operating Procedures</w:t>
      </w:r>
      <w:bookmarkEnd w:id="2869"/>
      <w:bookmarkEnd w:id="2870"/>
      <w:bookmarkEnd w:id="2871"/>
      <w:bookmarkEnd w:id="2872"/>
    </w:p>
    <w:p w:rsidR="00AB45D6" w:rsidRDefault="00373449" w:rsidP="000F19E9">
      <w:pPr>
        <w:pStyle w:val="Body2"/>
        <w:rPr>
          <w:rStyle w:val="PageNumber"/>
          <w:sz w:val="24"/>
        </w:rPr>
      </w:pPr>
      <w:r>
        <w:t>The following SOPs may need to be updated due to changes in Portal software for this release.</w:t>
      </w:r>
    </w:p>
    <w:tbl>
      <w:tblPr>
        <w:tblW w:w="8460" w:type="dxa"/>
        <w:tblInd w:w="558" w:type="dxa"/>
        <w:tblLayout w:type="fixed"/>
        <w:tblLook w:val="0000" w:firstRow="0" w:lastRow="0" w:firstColumn="0" w:lastColumn="0" w:noHBand="0" w:noVBand="0"/>
      </w:tblPr>
      <w:tblGrid>
        <w:gridCol w:w="2070"/>
        <w:gridCol w:w="6390"/>
      </w:tblGrid>
      <w:tr w:rsidR="00373449" w:rsidRPr="009C11CE" w:rsidTr="000F19E9">
        <w:trPr>
          <w:cantSplit/>
        </w:trPr>
        <w:tc>
          <w:tcPr>
            <w:tcW w:w="2070" w:type="dxa"/>
            <w:tcBorders>
              <w:top w:val="single" w:sz="6" w:space="0" w:color="auto"/>
              <w:left w:val="single" w:sz="6" w:space="0" w:color="auto"/>
              <w:bottom w:val="single" w:sz="6" w:space="0" w:color="auto"/>
              <w:right w:val="single" w:sz="6" w:space="0" w:color="auto"/>
            </w:tcBorders>
            <w:shd w:val="pct10" w:color="auto" w:fill="FFFFFF"/>
          </w:tcPr>
          <w:p w:rsidR="00373449" w:rsidRDefault="00373449" w:rsidP="00B26C6B">
            <w:pPr>
              <w:spacing w:before="40" w:after="40"/>
              <w:jc w:val="center"/>
              <w:rPr>
                <w:b/>
                <w:sz w:val="20"/>
              </w:rPr>
            </w:pPr>
            <w:r w:rsidRPr="009C11CE">
              <w:rPr>
                <w:b/>
                <w:sz w:val="20"/>
              </w:rPr>
              <w:t>Document Number</w:t>
            </w:r>
          </w:p>
        </w:tc>
        <w:tc>
          <w:tcPr>
            <w:tcW w:w="6390" w:type="dxa"/>
            <w:tcBorders>
              <w:top w:val="single" w:sz="6" w:space="0" w:color="auto"/>
              <w:left w:val="single" w:sz="6" w:space="0" w:color="auto"/>
              <w:bottom w:val="single" w:sz="6" w:space="0" w:color="auto"/>
              <w:right w:val="single" w:sz="6" w:space="0" w:color="auto"/>
            </w:tcBorders>
            <w:shd w:val="pct10" w:color="auto" w:fill="FFFFFF"/>
          </w:tcPr>
          <w:p w:rsidR="00373449" w:rsidRDefault="00373449" w:rsidP="00B26C6B">
            <w:pPr>
              <w:spacing w:before="40" w:after="40"/>
              <w:jc w:val="center"/>
              <w:rPr>
                <w:b/>
                <w:sz w:val="20"/>
              </w:rPr>
            </w:pPr>
            <w:r w:rsidRPr="009C11CE">
              <w:rPr>
                <w:b/>
                <w:sz w:val="20"/>
              </w:rPr>
              <w:t>Document Name</w:t>
            </w:r>
          </w:p>
        </w:tc>
      </w:tr>
      <w:tr w:rsidR="00373449" w:rsidRPr="009C11CE" w:rsidTr="000F19E9">
        <w:trPr>
          <w:cantSplit/>
        </w:trPr>
        <w:tc>
          <w:tcPr>
            <w:tcW w:w="2070" w:type="dxa"/>
            <w:tcBorders>
              <w:top w:val="single" w:sz="6" w:space="0" w:color="auto"/>
              <w:left w:val="single" w:sz="6" w:space="0" w:color="auto"/>
              <w:bottom w:val="single" w:sz="6" w:space="0" w:color="auto"/>
            </w:tcBorders>
          </w:tcPr>
          <w:p w:rsidR="00373449" w:rsidRPr="00D01E1F" w:rsidRDefault="00373449" w:rsidP="00B26C6B">
            <w:pPr>
              <w:spacing w:before="40" w:after="40"/>
              <w:rPr>
                <w:sz w:val="20"/>
              </w:rPr>
            </w:pPr>
            <w:r>
              <w:rPr>
                <w:sz w:val="20"/>
              </w:rPr>
              <w:t>SOP-OP-PA-03-001</w:t>
            </w:r>
          </w:p>
        </w:tc>
        <w:tc>
          <w:tcPr>
            <w:tcW w:w="6390" w:type="dxa"/>
            <w:tcBorders>
              <w:top w:val="single" w:sz="6" w:space="0" w:color="auto"/>
              <w:left w:val="single" w:sz="6" w:space="0" w:color="auto"/>
              <w:bottom w:val="single" w:sz="6" w:space="0" w:color="auto"/>
              <w:right w:val="single" w:sz="6" w:space="0" w:color="auto"/>
            </w:tcBorders>
          </w:tcPr>
          <w:p w:rsidR="00373449" w:rsidRPr="00065FA9" w:rsidRDefault="00373449" w:rsidP="00B26C6B">
            <w:pPr>
              <w:pStyle w:val="Body2"/>
              <w:spacing w:before="40" w:after="40"/>
              <w:ind w:left="0"/>
            </w:pPr>
            <w:r>
              <w:t>Requisition Processing</w:t>
            </w:r>
          </w:p>
        </w:tc>
      </w:tr>
      <w:tr w:rsidR="00373449" w:rsidRPr="009C11CE" w:rsidTr="000F19E9">
        <w:trPr>
          <w:cantSplit/>
        </w:trPr>
        <w:tc>
          <w:tcPr>
            <w:tcW w:w="2070" w:type="dxa"/>
            <w:tcBorders>
              <w:top w:val="single" w:sz="6" w:space="0" w:color="auto"/>
              <w:left w:val="single" w:sz="6" w:space="0" w:color="auto"/>
              <w:bottom w:val="single" w:sz="6" w:space="0" w:color="auto"/>
            </w:tcBorders>
          </w:tcPr>
          <w:p w:rsidR="00373449" w:rsidRPr="00D01E1F" w:rsidRDefault="00373449" w:rsidP="00B26C6B">
            <w:pPr>
              <w:spacing w:before="40" w:after="40"/>
              <w:rPr>
                <w:sz w:val="20"/>
              </w:rPr>
            </w:pPr>
            <w:r>
              <w:rPr>
                <w:sz w:val="20"/>
              </w:rPr>
              <w:t>SOP-OP-PA-03-019</w:t>
            </w:r>
          </w:p>
        </w:tc>
        <w:tc>
          <w:tcPr>
            <w:tcW w:w="6390" w:type="dxa"/>
            <w:tcBorders>
              <w:top w:val="single" w:sz="6" w:space="0" w:color="auto"/>
              <w:left w:val="single" w:sz="6" w:space="0" w:color="auto"/>
              <w:bottom w:val="single" w:sz="6" w:space="0" w:color="auto"/>
              <w:right w:val="single" w:sz="6" w:space="0" w:color="auto"/>
            </w:tcBorders>
          </w:tcPr>
          <w:p w:rsidR="00373449" w:rsidRPr="00065FA9" w:rsidRDefault="00373449" w:rsidP="00B26C6B">
            <w:pPr>
              <w:pStyle w:val="Body2"/>
              <w:spacing w:before="40" w:after="40"/>
              <w:ind w:left="0"/>
            </w:pPr>
            <w:r>
              <w:t>Online Ordering Requisition Processing</w:t>
            </w:r>
          </w:p>
        </w:tc>
      </w:tr>
      <w:tr w:rsidR="00373449" w:rsidRPr="009C11CE" w:rsidTr="000F19E9">
        <w:trPr>
          <w:cantSplit/>
        </w:trPr>
        <w:tc>
          <w:tcPr>
            <w:tcW w:w="2070" w:type="dxa"/>
            <w:tcBorders>
              <w:top w:val="single" w:sz="6" w:space="0" w:color="auto"/>
              <w:left w:val="single" w:sz="6" w:space="0" w:color="auto"/>
              <w:bottom w:val="single" w:sz="6" w:space="0" w:color="auto"/>
            </w:tcBorders>
          </w:tcPr>
          <w:p w:rsidR="00373449" w:rsidRPr="00A1178B" w:rsidRDefault="00373449" w:rsidP="00373449">
            <w:pPr>
              <w:spacing w:before="40" w:after="40"/>
              <w:rPr>
                <w:sz w:val="20"/>
              </w:rPr>
            </w:pPr>
            <w:r w:rsidRPr="00D01E1F">
              <w:rPr>
                <w:sz w:val="20"/>
              </w:rPr>
              <w:t>SOP-CO-GA-02-007</w:t>
            </w:r>
            <w:r>
              <w:rPr>
                <w:sz w:val="20"/>
              </w:rPr>
              <w:t xml:space="preserve"> </w:t>
            </w:r>
          </w:p>
        </w:tc>
        <w:tc>
          <w:tcPr>
            <w:tcW w:w="6390" w:type="dxa"/>
            <w:tcBorders>
              <w:top w:val="single" w:sz="6" w:space="0" w:color="auto"/>
              <w:left w:val="single" w:sz="6" w:space="0" w:color="auto"/>
              <w:bottom w:val="single" w:sz="6" w:space="0" w:color="auto"/>
              <w:right w:val="single" w:sz="6" w:space="0" w:color="auto"/>
            </w:tcBorders>
          </w:tcPr>
          <w:p w:rsidR="00373449" w:rsidRDefault="00373449" w:rsidP="00B26C6B">
            <w:pPr>
              <w:pStyle w:val="Body2"/>
              <w:spacing w:before="40" w:after="40"/>
              <w:ind w:left="0"/>
            </w:pPr>
            <w:r w:rsidRPr="00065FA9">
              <w:t>Approval and Use of Promotional, Public, and Competitive Statements</w:t>
            </w:r>
            <w:r>
              <w:t xml:space="preserve"> </w:t>
            </w:r>
          </w:p>
        </w:tc>
      </w:tr>
    </w:tbl>
    <w:p w:rsidR="00AB45D6" w:rsidRDefault="00AB45D6">
      <w:pPr>
        <w:pStyle w:val="Body2"/>
        <w:ind w:left="720"/>
      </w:pPr>
    </w:p>
    <w:p w:rsidR="00AB45D6" w:rsidRDefault="007A1FE5" w:rsidP="000F19E9">
      <w:pPr>
        <w:pStyle w:val="Heading2"/>
      </w:pPr>
      <w:bookmarkStart w:id="2875" w:name="_Toc261263106"/>
      <w:bookmarkStart w:id="2876" w:name="_Toc271864559"/>
      <w:bookmarkStart w:id="2877" w:name="_Toc292202383"/>
      <w:bookmarkStart w:id="2878" w:name="_Toc303757627"/>
      <w:r>
        <w:t>Training</w:t>
      </w:r>
      <w:bookmarkEnd w:id="2873"/>
      <w:bookmarkEnd w:id="2875"/>
      <w:bookmarkEnd w:id="2876"/>
      <w:bookmarkEnd w:id="2877"/>
      <w:bookmarkEnd w:id="2878"/>
    </w:p>
    <w:p w:rsidR="00843234" w:rsidRPr="00843234" w:rsidRDefault="00843234" w:rsidP="000F19E9">
      <w:pPr>
        <w:pStyle w:val="Body2"/>
      </w:pPr>
      <w:r>
        <w:t>Training will be provided to all applicable parties.</w:t>
      </w:r>
    </w:p>
    <w:p w:rsidR="00AB45D6" w:rsidRDefault="00784CAB" w:rsidP="000F19E9">
      <w:pPr>
        <w:pStyle w:val="Heading2"/>
      </w:pPr>
      <w:bookmarkStart w:id="2879" w:name="_Toc261263107"/>
      <w:bookmarkStart w:id="2880" w:name="_Toc271864560"/>
      <w:bookmarkStart w:id="2881" w:name="_Toc292202384"/>
      <w:bookmarkStart w:id="2882" w:name="_Toc303757628"/>
      <w:r>
        <w:t>User Testing and User Acceptance Testing</w:t>
      </w:r>
      <w:bookmarkEnd w:id="2879"/>
      <w:bookmarkEnd w:id="2880"/>
      <w:bookmarkEnd w:id="2881"/>
      <w:bookmarkEnd w:id="2882"/>
    </w:p>
    <w:p w:rsidR="0007465A" w:rsidRDefault="000C02DE" w:rsidP="000F19E9">
      <w:pPr>
        <w:pStyle w:val="Body2"/>
      </w:pPr>
      <w:r>
        <w:t xml:space="preserve">User Acceptance Testing is performed as a “smoke test” on the Production system after deployment of a new version of Portal software. </w:t>
      </w:r>
      <w:r w:rsidR="000F19E9">
        <w:t xml:space="preserve"> </w:t>
      </w:r>
      <w:r>
        <w:t>Appropriate participants are selected based on the changes made to the Portal software.</w:t>
      </w:r>
    </w:p>
    <w:p w:rsidR="000F19E9" w:rsidRDefault="000F19E9">
      <w:pPr>
        <w:rPr>
          <w:sz w:val="20"/>
        </w:rPr>
      </w:pPr>
      <w:r>
        <w:rPr>
          <w:sz w:val="20"/>
        </w:rPr>
        <w:br w:type="page"/>
      </w:r>
    </w:p>
    <w:p w:rsidR="000F19E9" w:rsidRPr="000F19E9" w:rsidRDefault="000F19E9" w:rsidP="000F19E9">
      <w:pPr>
        <w:rPr>
          <w:sz w:val="20"/>
        </w:rPr>
      </w:pPr>
    </w:p>
    <w:p w:rsidR="00AB45D6" w:rsidRDefault="007A1FE5" w:rsidP="00843234">
      <w:pPr>
        <w:pStyle w:val="Heading1"/>
      </w:pPr>
      <w:bookmarkStart w:id="2883" w:name="_Toc271875284"/>
      <w:bookmarkStart w:id="2884" w:name="_Toc271875451"/>
      <w:bookmarkStart w:id="2885" w:name="_Toc271875619"/>
      <w:bookmarkStart w:id="2886" w:name="_Toc271875787"/>
      <w:bookmarkStart w:id="2887" w:name="_Toc271875965"/>
      <w:bookmarkStart w:id="2888" w:name="_Toc271876142"/>
      <w:bookmarkStart w:id="2889" w:name="_Toc271876319"/>
      <w:bookmarkStart w:id="2890" w:name="_Toc271876505"/>
      <w:bookmarkStart w:id="2891" w:name="_Toc271876700"/>
      <w:bookmarkStart w:id="2892" w:name="_Toc271878295"/>
      <w:bookmarkStart w:id="2893" w:name="_Toc271878496"/>
      <w:bookmarkStart w:id="2894" w:name="_Toc271879089"/>
      <w:bookmarkStart w:id="2895" w:name="_Toc271879308"/>
      <w:bookmarkStart w:id="2896" w:name="_Toc271879799"/>
      <w:bookmarkStart w:id="2897" w:name="_Toc271880171"/>
      <w:bookmarkStart w:id="2898" w:name="_Toc271880543"/>
      <w:bookmarkStart w:id="2899" w:name="_Toc271880917"/>
      <w:bookmarkStart w:id="2900" w:name="_Toc271881095"/>
      <w:bookmarkStart w:id="2901" w:name="_Toc271881271"/>
      <w:bookmarkStart w:id="2902" w:name="_Toc271881447"/>
      <w:bookmarkStart w:id="2903" w:name="_Toc271881622"/>
      <w:bookmarkStart w:id="2904" w:name="_Toc271881796"/>
      <w:bookmarkStart w:id="2905" w:name="_Toc271881972"/>
      <w:bookmarkStart w:id="2906" w:name="_Toc271882149"/>
      <w:bookmarkStart w:id="2907" w:name="_Toc271875285"/>
      <w:bookmarkStart w:id="2908" w:name="_Toc271875452"/>
      <w:bookmarkStart w:id="2909" w:name="_Toc271875620"/>
      <w:bookmarkStart w:id="2910" w:name="_Toc271875788"/>
      <w:bookmarkStart w:id="2911" w:name="_Toc271875966"/>
      <w:bookmarkStart w:id="2912" w:name="_Toc271876143"/>
      <w:bookmarkStart w:id="2913" w:name="_Toc271876320"/>
      <w:bookmarkStart w:id="2914" w:name="_Toc271876506"/>
      <w:bookmarkStart w:id="2915" w:name="_Toc271876701"/>
      <w:bookmarkStart w:id="2916" w:name="_Toc271878296"/>
      <w:bookmarkStart w:id="2917" w:name="_Toc271878497"/>
      <w:bookmarkStart w:id="2918" w:name="_Toc271879090"/>
      <w:bookmarkStart w:id="2919" w:name="_Toc271879309"/>
      <w:bookmarkStart w:id="2920" w:name="_Toc271879800"/>
      <w:bookmarkStart w:id="2921" w:name="_Toc271880172"/>
      <w:bookmarkStart w:id="2922" w:name="_Toc271880544"/>
      <w:bookmarkStart w:id="2923" w:name="_Toc271880918"/>
      <w:bookmarkStart w:id="2924" w:name="_Toc271881096"/>
      <w:bookmarkStart w:id="2925" w:name="_Toc271881272"/>
      <w:bookmarkStart w:id="2926" w:name="_Toc271881448"/>
      <w:bookmarkStart w:id="2927" w:name="_Toc271881623"/>
      <w:bookmarkStart w:id="2928" w:name="_Toc271881797"/>
      <w:bookmarkStart w:id="2929" w:name="_Toc271881973"/>
      <w:bookmarkStart w:id="2930" w:name="_Toc271882150"/>
      <w:bookmarkStart w:id="2931" w:name="_Toc271875286"/>
      <w:bookmarkStart w:id="2932" w:name="_Toc271875453"/>
      <w:bookmarkStart w:id="2933" w:name="_Toc271875621"/>
      <w:bookmarkStart w:id="2934" w:name="_Toc271875789"/>
      <w:bookmarkStart w:id="2935" w:name="_Toc271875967"/>
      <w:bookmarkStart w:id="2936" w:name="_Toc271876144"/>
      <w:bookmarkStart w:id="2937" w:name="_Toc271876321"/>
      <w:bookmarkStart w:id="2938" w:name="_Toc271876507"/>
      <w:bookmarkStart w:id="2939" w:name="_Toc271876702"/>
      <w:bookmarkStart w:id="2940" w:name="_Toc271878297"/>
      <w:bookmarkStart w:id="2941" w:name="_Toc271878498"/>
      <w:bookmarkStart w:id="2942" w:name="_Toc271879091"/>
      <w:bookmarkStart w:id="2943" w:name="_Toc271879310"/>
      <w:bookmarkStart w:id="2944" w:name="_Toc271879801"/>
      <w:bookmarkStart w:id="2945" w:name="_Toc271880173"/>
      <w:bookmarkStart w:id="2946" w:name="_Toc271880545"/>
      <w:bookmarkStart w:id="2947" w:name="_Toc271880919"/>
      <w:bookmarkStart w:id="2948" w:name="_Toc271881097"/>
      <w:bookmarkStart w:id="2949" w:name="_Toc271881273"/>
      <w:bookmarkStart w:id="2950" w:name="_Toc271881449"/>
      <w:bookmarkStart w:id="2951" w:name="_Toc271881624"/>
      <w:bookmarkStart w:id="2952" w:name="_Toc271881798"/>
      <w:bookmarkStart w:id="2953" w:name="_Toc271881974"/>
      <w:bookmarkStart w:id="2954" w:name="_Toc271882151"/>
      <w:bookmarkStart w:id="2955" w:name="_Toc271875287"/>
      <w:bookmarkStart w:id="2956" w:name="_Toc271875454"/>
      <w:bookmarkStart w:id="2957" w:name="_Toc271875622"/>
      <w:bookmarkStart w:id="2958" w:name="_Toc271875790"/>
      <w:bookmarkStart w:id="2959" w:name="_Toc271875968"/>
      <w:bookmarkStart w:id="2960" w:name="_Toc271876145"/>
      <w:bookmarkStart w:id="2961" w:name="_Toc271876322"/>
      <w:bookmarkStart w:id="2962" w:name="_Toc271876508"/>
      <w:bookmarkStart w:id="2963" w:name="_Toc271876703"/>
      <w:bookmarkStart w:id="2964" w:name="_Toc271878298"/>
      <w:bookmarkStart w:id="2965" w:name="_Toc271878499"/>
      <w:bookmarkStart w:id="2966" w:name="_Toc271879092"/>
      <w:bookmarkStart w:id="2967" w:name="_Toc271879311"/>
      <w:bookmarkStart w:id="2968" w:name="_Toc271879802"/>
      <w:bookmarkStart w:id="2969" w:name="_Toc271880174"/>
      <w:bookmarkStart w:id="2970" w:name="_Toc271880546"/>
      <w:bookmarkStart w:id="2971" w:name="_Toc271880920"/>
      <w:bookmarkStart w:id="2972" w:name="_Toc271881098"/>
      <w:bookmarkStart w:id="2973" w:name="_Toc271881274"/>
      <w:bookmarkStart w:id="2974" w:name="_Toc271881450"/>
      <w:bookmarkStart w:id="2975" w:name="_Toc271881625"/>
      <w:bookmarkStart w:id="2976" w:name="_Toc271881799"/>
      <w:bookmarkStart w:id="2977" w:name="_Toc271881975"/>
      <w:bookmarkStart w:id="2978" w:name="_Toc271882152"/>
      <w:bookmarkStart w:id="2979" w:name="_Toc271875288"/>
      <w:bookmarkStart w:id="2980" w:name="_Toc271875455"/>
      <w:bookmarkStart w:id="2981" w:name="_Toc271875623"/>
      <w:bookmarkStart w:id="2982" w:name="_Toc271875791"/>
      <w:bookmarkStart w:id="2983" w:name="_Toc271875969"/>
      <w:bookmarkStart w:id="2984" w:name="_Toc271876146"/>
      <w:bookmarkStart w:id="2985" w:name="_Toc271876323"/>
      <w:bookmarkStart w:id="2986" w:name="_Toc271876509"/>
      <w:bookmarkStart w:id="2987" w:name="_Toc271876704"/>
      <w:bookmarkStart w:id="2988" w:name="_Toc271878299"/>
      <w:bookmarkStart w:id="2989" w:name="_Toc271878500"/>
      <w:bookmarkStart w:id="2990" w:name="_Toc271879093"/>
      <w:bookmarkStart w:id="2991" w:name="_Toc271879312"/>
      <w:bookmarkStart w:id="2992" w:name="_Toc271879803"/>
      <w:bookmarkStart w:id="2993" w:name="_Toc271880175"/>
      <w:bookmarkStart w:id="2994" w:name="_Toc271880547"/>
      <w:bookmarkStart w:id="2995" w:name="_Toc271880921"/>
      <w:bookmarkStart w:id="2996" w:name="_Toc271881099"/>
      <w:bookmarkStart w:id="2997" w:name="_Toc271881275"/>
      <w:bookmarkStart w:id="2998" w:name="_Toc271881451"/>
      <w:bookmarkStart w:id="2999" w:name="_Toc271881626"/>
      <w:bookmarkStart w:id="3000" w:name="_Toc271881800"/>
      <w:bookmarkStart w:id="3001" w:name="_Toc271881976"/>
      <w:bookmarkStart w:id="3002" w:name="_Toc271882153"/>
      <w:bookmarkStart w:id="3003" w:name="_Toc271875289"/>
      <w:bookmarkStart w:id="3004" w:name="_Toc271875456"/>
      <w:bookmarkStart w:id="3005" w:name="_Toc271875624"/>
      <w:bookmarkStart w:id="3006" w:name="_Toc271875792"/>
      <w:bookmarkStart w:id="3007" w:name="_Toc271875970"/>
      <w:bookmarkStart w:id="3008" w:name="_Toc271876147"/>
      <w:bookmarkStart w:id="3009" w:name="_Toc271876324"/>
      <w:bookmarkStart w:id="3010" w:name="_Toc271876510"/>
      <w:bookmarkStart w:id="3011" w:name="_Toc271876705"/>
      <w:bookmarkStart w:id="3012" w:name="_Toc271878300"/>
      <w:bookmarkStart w:id="3013" w:name="_Toc271878501"/>
      <w:bookmarkStart w:id="3014" w:name="_Toc271879094"/>
      <w:bookmarkStart w:id="3015" w:name="_Toc271879313"/>
      <w:bookmarkStart w:id="3016" w:name="_Toc271879804"/>
      <w:bookmarkStart w:id="3017" w:name="_Toc271880176"/>
      <w:bookmarkStart w:id="3018" w:name="_Toc271880548"/>
      <w:bookmarkStart w:id="3019" w:name="_Toc271880922"/>
      <w:bookmarkStart w:id="3020" w:name="_Toc271881100"/>
      <w:bookmarkStart w:id="3021" w:name="_Toc271881276"/>
      <w:bookmarkStart w:id="3022" w:name="_Toc271881452"/>
      <w:bookmarkStart w:id="3023" w:name="_Toc271881627"/>
      <w:bookmarkStart w:id="3024" w:name="_Toc271881801"/>
      <w:bookmarkStart w:id="3025" w:name="_Toc271881977"/>
      <w:bookmarkStart w:id="3026" w:name="_Toc271882154"/>
      <w:bookmarkStart w:id="3027" w:name="_Toc271875290"/>
      <w:bookmarkStart w:id="3028" w:name="_Toc271875457"/>
      <w:bookmarkStart w:id="3029" w:name="_Toc271875625"/>
      <w:bookmarkStart w:id="3030" w:name="_Toc271875793"/>
      <w:bookmarkStart w:id="3031" w:name="_Toc271875971"/>
      <w:bookmarkStart w:id="3032" w:name="_Toc271876148"/>
      <w:bookmarkStart w:id="3033" w:name="_Toc271876325"/>
      <w:bookmarkStart w:id="3034" w:name="_Toc271876511"/>
      <w:bookmarkStart w:id="3035" w:name="_Toc271876706"/>
      <w:bookmarkStart w:id="3036" w:name="_Toc271878301"/>
      <w:bookmarkStart w:id="3037" w:name="_Toc271878502"/>
      <w:bookmarkStart w:id="3038" w:name="_Toc271879095"/>
      <w:bookmarkStart w:id="3039" w:name="_Toc271879314"/>
      <w:bookmarkStart w:id="3040" w:name="_Toc271879805"/>
      <w:bookmarkStart w:id="3041" w:name="_Toc271880177"/>
      <w:bookmarkStart w:id="3042" w:name="_Toc271880549"/>
      <w:bookmarkStart w:id="3043" w:name="_Toc271880923"/>
      <w:bookmarkStart w:id="3044" w:name="_Toc271881101"/>
      <w:bookmarkStart w:id="3045" w:name="_Toc271881277"/>
      <w:bookmarkStart w:id="3046" w:name="_Toc271881453"/>
      <w:bookmarkStart w:id="3047" w:name="_Toc271881628"/>
      <w:bookmarkStart w:id="3048" w:name="_Toc271881802"/>
      <w:bookmarkStart w:id="3049" w:name="_Toc271881978"/>
      <w:bookmarkStart w:id="3050" w:name="_Toc271882155"/>
      <w:bookmarkStart w:id="3051" w:name="_Toc271875291"/>
      <w:bookmarkStart w:id="3052" w:name="_Toc271875458"/>
      <w:bookmarkStart w:id="3053" w:name="_Toc271875626"/>
      <w:bookmarkStart w:id="3054" w:name="_Toc271875794"/>
      <w:bookmarkStart w:id="3055" w:name="_Toc271875972"/>
      <w:bookmarkStart w:id="3056" w:name="_Toc271876149"/>
      <w:bookmarkStart w:id="3057" w:name="_Toc271876326"/>
      <w:bookmarkStart w:id="3058" w:name="_Toc271876512"/>
      <w:bookmarkStart w:id="3059" w:name="_Toc271876707"/>
      <w:bookmarkStart w:id="3060" w:name="_Toc271878302"/>
      <w:bookmarkStart w:id="3061" w:name="_Toc271878503"/>
      <w:bookmarkStart w:id="3062" w:name="_Toc271879096"/>
      <w:bookmarkStart w:id="3063" w:name="_Toc271879315"/>
      <w:bookmarkStart w:id="3064" w:name="_Toc271879806"/>
      <w:bookmarkStart w:id="3065" w:name="_Toc271880178"/>
      <w:bookmarkStart w:id="3066" w:name="_Toc271880550"/>
      <w:bookmarkStart w:id="3067" w:name="_Toc271880924"/>
      <w:bookmarkStart w:id="3068" w:name="_Toc271881102"/>
      <w:bookmarkStart w:id="3069" w:name="_Toc271881278"/>
      <w:bookmarkStart w:id="3070" w:name="_Toc271881454"/>
      <w:bookmarkStart w:id="3071" w:name="_Toc271881629"/>
      <w:bookmarkStart w:id="3072" w:name="_Toc271881803"/>
      <w:bookmarkStart w:id="3073" w:name="_Toc271881979"/>
      <w:bookmarkStart w:id="3074" w:name="_Toc271882156"/>
      <w:bookmarkStart w:id="3075" w:name="_Toc271875292"/>
      <w:bookmarkStart w:id="3076" w:name="_Toc271875459"/>
      <w:bookmarkStart w:id="3077" w:name="_Toc271875627"/>
      <w:bookmarkStart w:id="3078" w:name="_Toc271875795"/>
      <w:bookmarkStart w:id="3079" w:name="_Toc271875973"/>
      <w:bookmarkStart w:id="3080" w:name="_Toc271876150"/>
      <w:bookmarkStart w:id="3081" w:name="_Toc271876327"/>
      <w:bookmarkStart w:id="3082" w:name="_Toc271876513"/>
      <w:bookmarkStart w:id="3083" w:name="_Toc271876708"/>
      <w:bookmarkStart w:id="3084" w:name="_Toc271878303"/>
      <w:bookmarkStart w:id="3085" w:name="_Toc271878504"/>
      <w:bookmarkStart w:id="3086" w:name="_Toc271879097"/>
      <w:bookmarkStart w:id="3087" w:name="_Toc271879316"/>
      <w:bookmarkStart w:id="3088" w:name="_Toc271879807"/>
      <w:bookmarkStart w:id="3089" w:name="_Toc271880179"/>
      <w:bookmarkStart w:id="3090" w:name="_Toc271880551"/>
      <w:bookmarkStart w:id="3091" w:name="_Toc271880925"/>
      <w:bookmarkStart w:id="3092" w:name="_Toc271881103"/>
      <w:bookmarkStart w:id="3093" w:name="_Toc271881279"/>
      <w:bookmarkStart w:id="3094" w:name="_Toc271881455"/>
      <w:bookmarkStart w:id="3095" w:name="_Toc271881630"/>
      <w:bookmarkStart w:id="3096" w:name="_Toc271881804"/>
      <w:bookmarkStart w:id="3097" w:name="_Toc271881980"/>
      <w:bookmarkStart w:id="3098" w:name="_Toc271882157"/>
      <w:bookmarkStart w:id="3099" w:name="_Toc271875293"/>
      <w:bookmarkStart w:id="3100" w:name="_Toc271875460"/>
      <w:bookmarkStart w:id="3101" w:name="_Toc271875628"/>
      <w:bookmarkStart w:id="3102" w:name="_Toc271875796"/>
      <w:bookmarkStart w:id="3103" w:name="_Toc271875974"/>
      <w:bookmarkStart w:id="3104" w:name="_Toc271876151"/>
      <w:bookmarkStart w:id="3105" w:name="_Toc271876328"/>
      <w:bookmarkStart w:id="3106" w:name="_Toc271876514"/>
      <w:bookmarkStart w:id="3107" w:name="_Toc271876709"/>
      <w:bookmarkStart w:id="3108" w:name="_Toc271878304"/>
      <w:bookmarkStart w:id="3109" w:name="_Toc271878505"/>
      <w:bookmarkStart w:id="3110" w:name="_Toc271879098"/>
      <w:bookmarkStart w:id="3111" w:name="_Toc271879317"/>
      <w:bookmarkStart w:id="3112" w:name="_Toc271879808"/>
      <w:bookmarkStart w:id="3113" w:name="_Toc271880180"/>
      <w:bookmarkStart w:id="3114" w:name="_Toc271880552"/>
      <w:bookmarkStart w:id="3115" w:name="_Toc271880926"/>
      <w:bookmarkStart w:id="3116" w:name="_Toc271881104"/>
      <w:bookmarkStart w:id="3117" w:name="_Toc271881280"/>
      <w:bookmarkStart w:id="3118" w:name="_Toc271881456"/>
      <w:bookmarkStart w:id="3119" w:name="_Toc271881631"/>
      <w:bookmarkStart w:id="3120" w:name="_Toc271881805"/>
      <w:bookmarkStart w:id="3121" w:name="_Toc271881981"/>
      <w:bookmarkStart w:id="3122" w:name="_Toc271882158"/>
      <w:bookmarkStart w:id="3123" w:name="_Toc271875294"/>
      <w:bookmarkStart w:id="3124" w:name="_Toc271875461"/>
      <w:bookmarkStart w:id="3125" w:name="_Toc271875629"/>
      <w:bookmarkStart w:id="3126" w:name="_Toc271875797"/>
      <w:bookmarkStart w:id="3127" w:name="_Toc271875975"/>
      <w:bookmarkStart w:id="3128" w:name="_Toc271876152"/>
      <w:bookmarkStart w:id="3129" w:name="_Toc271876329"/>
      <w:bookmarkStart w:id="3130" w:name="_Toc271876515"/>
      <w:bookmarkStart w:id="3131" w:name="_Toc271876710"/>
      <w:bookmarkStart w:id="3132" w:name="_Toc271878305"/>
      <w:bookmarkStart w:id="3133" w:name="_Toc271878506"/>
      <w:bookmarkStart w:id="3134" w:name="_Toc271879099"/>
      <w:bookmarkStart w:id="3135" w:name="_Toc271879318"/>
      <w:bookmarkStart w:id="3136" w:name="_Toc271879809"/>
      <w:bookmarkStart w:id="3137" w:name="_Toc271880181"/>
      <w:bookmarkStart w:id="3138" w:name="_Toc271880553"/>
      <w:bookmarkStart w:id="3139" w:name="_Toc271880927"/>
      <w:bookmarkStart w:id="3140" w:name="_Toc271881105"/>
      <w:bookmarkStart w:id="3141" w:name="_Toc271881281"/>
      <w:bookmarkStart w:id="3142" w:name="_Toc271881457"/>
      <w:bookmarkStart w:id="3143" w:name="_Toc271881632"/>
      <w:bookmarkStart w:id="3144" w:name="_Toc271881806"/>
      <w:bookmarkStart w:id="3145" w:name="_Toc271881982"/>
      <w:bookmarkStart w:id="3146" w:name="_Toc271882159"/>
      <w:bookmarkStart w:id="3147" w:name="_Toc271875295"/>
      <w:bookmarkStart w:id="3148" w:name="_Toc271875462"/>
      <w:bookmarkStart w:id="3149" w:name="_Toc271875630"/>
      <w:bookmarkStart w:id="3150" w:name="_Toc271875798"/>
      <w:bookmarkStart w:id="3151" w:name="_Toc271875976"/>
      <w:bookmarkStart w:id="3152" w:name="_Toc271876153"/>
      <w:bookmarkStart w:id="3153" w:name="_Toc271876330"/>
      <w:bookmarkStart w:id="3154" w:name="_Toc271876516"/>
      <w:bookmarkStart w:id="3155" w:name="_Toc271876711"/>
      <w:bookmarkStart w:id="3156" w:name="_Toc271878306"/>
      <w:bookmarkStart w:id="3157" w:name="_Toc271878507"/>
      <w:bookmarkStart w:id="3158" w:name="_Toc271879100"/>
      <w:bookmarkStart w:id="3159" w:name="_Toc271879319"/>
      <w:bookmarkStart w:id="3160" w:name="_Toc271879810"/>
      <w:bookmarkStart w:id="3161" w:name="_Toc271880182"/>
      <w:bookmarkStart w:id="3162" w:name="_Toc271880554"/>
      <w:bookmarkStart w:id="3163" w:name="_Toc271880928"/>
      <w:bookmarkStart w:id="3164" w:name="_Toc271881106"/>
      <w:bookmarkStart w:id="3165" w:name="_Toc271881282"/>
      <w:bookmarkStart w:id="3166" w:name="_Toc271881458"/>
      <w:bookmarkStart w:id="3167" w:name="_Toc271881633"/>
      <w:bookmarkStart w:id="3168" w:name="_Toc271881807"/>
      <w:bookmarkStart w:id="3169" w:name="_Toc271881983"/>
      <w:bookmarkStart w:id="3170" w:name="_Toc271882160"/>
      <w:bookmarkStart w:id="3171" w:name="_Toc271875296"/>
      <w:bookmarkStart w:id="3172" w:name="_Toc271875463"/>
      <w:bookmarkStart w:id="3173" w:name="_Toc271875631"/>
      <w:bookmarkStart w:id="3174" w:name="_Toc271875799"/>
      <w:bookmarkStart w:id="3175" w:name="_Toc271875977"/>
      <w:bookmarkStart w:id="3176" w:name="_Toc271876154"/>
      <w:bookmarkStart w:id="3177" w:name="_Toc271876331"/>
      <w:bookmarkStart w:id="3178" w:name="_Toc271876517"/>
      <w:bookmarkStart w:id="3179" w:name="_Toc271876712"/>
      <w:bookmarkStart w:id="3180" w:name="_Toc271878307"/>
      <w:bookmarkStart w:id="3181" w:name="_Toc271878508"/>
      <w:bookmarkStart w:id="3182" w:name="_Toc271879101"/>
      <w:bookmarkStart w:id="3183" w:name="_Toc271879320"/>
      <w:bookmarkStart w:id="3184" w:name="_Toc271879811"/>
      <w:bookmarkStart w:id="3185" w:name="_Toc271880183"/>
      <w:bookmarkStart w:id="3186" w:name="_Toc271880555"/>
      <w:bookmarkStart w:id="3187" w:name="_Toc271880929"/>
      <w:bookmarkStart w:id="3188" w:name="_Toc271881107"/>
      <w:bookmarkStart w:id="3189" w:name="_Toc271881283"/>
      <w:bookmarkStart w:id="3190" w:name="_Toc271881459"/>
      <w:bookmarkStart w:id="3191" w:name="_Toc271881634"/>
      <w:bookmarkStart w:id="3192" w:name="_Toc271881808"/>
      <w:bookmarkStart w:id="3193" w:name="_Toc271881984"/>
      <w:bookmarkStart w:id="3194" w:name="_Toc271882161"/>
      <w:bookmarkStart w:id="3195" w:name="_Toc271875297"/>
      <w:bookmarkStart w:id="3196" w:name="_Toc271875464"/>
      <w:bookmarkStart w:id="3197" w:name="_Toc271875632"/>
      <w:bookmarkStart w:id="3198" w:name="_Toc271875800"/>
      <w:bookmarkStart w:id="3199" w:name="_Toc271875978"/>
      <w:bookmarkStart w:id="3200" w:name="_Toc271876155"/>
      <w:bookmarkStart w:id="3201" w:name="_Toc271876332"/>
      <w:bookmarkStart w:id="3202" w:name="_Toc271876518"/>
      <w:bookmarkStart w:id="3203" w:name="_Toc271876713"/>
      <w:bookmarkStart w:id="3204" w:name="_Toc271878308"/>
      <w:bookmarkStart w:id="3205" w:name="_Toc271878509"/>
      <w:bookmarkStart w:id="3206" w:name="_Toc271879102"/>
      <w:bookmarkStart w:id="3207" w:name="_Toc271879321"/>
      <w:bookmarkStart w:id="3208" w:name="_Toc271879812"/>
      <w:bookmarkStart w:id="3209" w:name="_Toc271880184"/>
      <w:bookmarkStart w:id="3210" w:name="_Toc271880556"/>
      <w:bookmarkStart w:id="3211" w:name="_Toc271880930"/>
      <w:bookmarkStart w:id="3212" w:name="_Toc271881108"/>
      <w:bookmarkStart w:id="3213" w:name="_Toc271881284"/>
      <w:bookmarkStart w:id="3214" w:name="_Toc271881460"/>
      <w:bookmarkStart w:id="3215" w:name="_Toc271881635"/>
      <w:bookmarkStart w:id="3216" w:name="_Toc271881809"/>
      <w:bookmarkStart w:id="3217" w:name="_Toc271881985"/>
      <w:bookmarkStart w:id="3218" w:name="_Toc271882162"/>
      <w:bookmarkStart w:id="3219" w:name="_Toc271875298"/>
      <w:bookmarkStart w:id="3220" w:name="_Toc271875465"/>
      <w:bookmarkStart w:id="3221" w:name="_Toc271875633"/>
      <w:bookmarkStart w:id="3222" w:name="_Toc271875801"/>
      <w:bookmarkStart w:id="3223" w:name="_Toc271875979"/>
      <w:bookmarkStart w:id="3224" w:name="_Toc271876156"/>
      <w:bookmarkStart w:id="3225" w:name="_Toc271876333"/>
      <w:bookmarkStart w:id="3226" w:name="_Toc271876519"/>
      <w:bookmarkStart w:id="3227" w:name="_Toc271876714"/>
      <w:bookmarkStart w:id="3228" w:name="_Toc271878309"/>
      <w:bookmarkStart w:id="3229" w:name="_Toc271878510"/>
      <w:bookmarkStart w:id="3230" w:name="_Toc271879103"/>
      <w:bookmarkStart w:id="3231" w:name="_Toc271879322"/>
      <w:bookmarkStart w:id="3232" w:name="_Toc271879813"/>
      <w:bookmarkStart w:id="3233" w:name="_Toc271880185"/>
      <w:bookmarkStart w:id="3234" w:name="_Toc271880557"/>
      <w:bookmarkStart w:id="3235" w:name="_Toc271880931"/>
      <w:bookmarkStart w:id="3236" w:name="_Toc271881109"/>
      <w:bookmarkStart w:id="3237" w:name="_Toc271881285"/>
      <w:bookmarkStart w:id="3238" w:name="_Toc271881461"/>
      <w:bookmarkStart w:id="3239" w:name="_Toc271881636"/>
      <w:bookmarkStart w:id="3240" w:name="_Toc271881810"/>
      <w:bookmarkStart w:id="3241" w:name="_Toc271881986"/>
      <w:bookmarkStart w:id="3242" w:name="_Toc271882163"/>
      <w:bookmarkStart w:id="3243" w:name="_Toc271875299"/>
      <w:bookmarkStart w:id="3244" w:name="_Toc271875466"/>
      <w:bookmarkStart w:id="3245" w:name="_Toc271875634"/>
      <w:bookmarkStart w:id="3246" w:name="_Toc271875802"/>
      <w:bookmarkStart w:id="3247" w:name="_Toc271875980"/>
      <w:bookmarkStart w:id="3248" w:name="_Toc271876157"/>
      <w:bookmarkStart w:id="3249" w:name="_Toc271876334"/>
      <w:bookmarkStart w:id="3250" w:name="_Toc271876520"/>
      <w:bookmarkStart w:id="3251" w:name="_Toc271876715"/>
      <w:bookmarkStart w:id="3252" w:name="_Toc271878310"/>
      <w:bookmarkStart w:id="3253" w:name="_Toc271878511"/>
      <w:bookmarkStart w:id="3254" w:name="_Toc271879104"/>
      <w:bookmarkStart w:id="3255" w:name="_Toc271879323"/>
      <w:bookmarkStart w:id="3256" w:name="_Toc271879814"/>
      <w:bookmarkStart w:id="3257" w:name="_Toc271880186"/>
      <w:bookmarkStart w:id="3258" w:name="_Toc271880558"/>
      <w:bookmarkStart w:id="3259" w:name="_Toc271880932"/>
      <w:bookmarkStart w:id="3260" w:name="_Toc271881110"/>
      <w:bookmarkStart w:id="3261" w:name="_Toc271881286"/>
      <w:bookmarkStart w:id="3262" w:name="_Toc271881462"/>
      <w:bookmarkStart w:id="3263" w:name="_Toc271881637"/>
      <w:bookmarkStart w:id="3264" w:name="_Toc271881811"/>
      <w:bookmarkStart w:id="3265" w:name="_Toc271881987"/>
      <w:bookmarkStart w:id="3266" w:name="_Toc271882164"/>
      <w:bookmarkStart w:id="3267" w:name="_Toc271875300"/>
      <w:bookmarkStart w:id="3268" w:name="_Toc271875467"/>
      <w:bookmarkStart w:id="3269" w:name="_Toc271875635"/>
      <w:bookmarkStart w:id="3270" w:name="_Toc271875803"/>
      <w:bookmarkStart w:id="3271" w:name="_Toc271875981"/>
      <w:bookmarkStart w:id="3272" w:name="_Toc271876158"/>
      <w:bookmarkStart w:id="3273" w:name="_Toc271876335"/>
      <w:bookmarkStart w:id="3274" w:name="_Toc271876521"/>
      <w:bookmarkStart w:id="3275" w:name="_Toc271876716"/>
      <w:bookmarkStart w:id="3276" w:name="_Toc271878311"/>
      <w:bookmarkStart w:id="3277" w:name="_Toc271878512"/>
      <w:bookmarkStart w:id="3278" w:name="_Toc271879105"/>
      <w:bookmarkStart w:id="3279" w:name="_Toc271879324"/>
      <w:bookmarkStart w:id="3280" w:name="_Toc271879815"/>
      <w:bookmarkStart w:id="3281" w:name="_Toc271880187"/>
      <w:bookmarkStart w:id="3282" w:name="_Toc271880559"/>
      <w:bookmarkStart w:id="3283" w:name="_Toc271880933"/>
      <w:bookmarkStart w:id="3284" w:name="_Toc271881111"/>
      <w:bookmarkStart w:id="3285" w:name="_Toc271881287"/>
      <w:bookmarkStart w:id="3286" w:name="_Toc271881463"/>
      <w:bookmarkStart w:id="3287" w:name="_Toc271881638"/>
      <w:bookmarkStart w:id="3288" w:name="_Toc271881812"/>
      <w:bookmarkStart w:id="3289" w:name="_Toc271881988"/>
      <w:bookmarkStart w:id="3290" w:name="_Toc271882165"/>
      <w:bookmarkStart w:id="3291" w:name="_Toc271875301"/>
      <w:bookmarkStart w:id="3292" w:name="_Toc271875468"/>
      <w:bookmarkStart w:id="3293" w:name="_Toc271875636"/>
      <w:bookmarkStart w:id="3294" w:name="_Toc271875804"/>
      <w:bookmarkStart w:id="3295" w:name="_Toc271875982"/>
      <w:bookmarkStart w:id="3296" w:name="_Toc271876159"/>
      <w:bookmarkStart w:id="3297" w:name="_Toc271876336"/>
      <w:bookmarkStart w:id="3298" w:name="_Toc271876522"/>
      <w:bookmarkStart w:id="3299" w:name="_Toc271876717"/>
      <w:bookmarkStart w:id="3300" w:name="_Toc271878312"/>
      <w:bookmarkStart w:id="3301" w:name="_Toc271878513"/>
      <w:bookmarkStart w:id="3302" w:name="_Toc271879106"/>
      <w:bookmarkStart w:id="3303" w:name="_Toc271879325"/>
      <w:bookmarkStart w:id="3304" w:name="_Toc271879816"/>
      <w:bookmarkStart w:id="3305" w:name="_Toc271880188"/>
      <w:bookmarkStart w:id="3306" w:name="_Toc271880560"/>
      <w:bookmarkStart w:id="3307" w:name="_Toc271880934"/>
      <w:bookmarkStart w:id="3308" w:name="_Toc271881112"/>
      <w:bookmarkStart w:id="3309" w:name="_Toc271881288"/>
      <w:bookmarkStart w:id="3310" w:name="_Toc271881464"/>
      <w:bookmarkStart w:id="3311" w:name="_Toc271881639"/>
      <w:bookmarkStart w:id="3312" w:name="_Toc271881813"/>
      <w:bookmarkStart w:id="3313" w:name="_Toc271881989"/>
      <w:bookmarkStart w:id="3314" w:name="_Toc271882166"/>
      <w:bookmarkStart w:id="3315" w:name="_Toc271875302"/>
      <w:bookmarkStart w:id="3316" w:name="_Toc271875469"/>
      <w:bookmarkStart w:id="3317" w:name="_Toc271875637"/>
      <w:bookmarkStart w:id="3318" w:name="_Toc271875805"/>
      <w:bookmarkStart w:id="3319" w:name="_Toc271875983"/>
      <w:bookmarkStart w:id="3320" w:name="_Toc271876160"/>
      <w:bookmarkStart w:id="3321" w:name="_Toc271876337"/>
      <w:bookmarkStart w:id="3322" w:name="_Toc271876523"/>
      <w:bookmarkStart w:id="3323" w:name="_Toc271876718"/>
      <w:bookmarkStart w:id="3324" w:name="_Toc271878313"/>
      <w:bookmarkStart w:id="3325" w:name="_Toc271878514"/>
      <w:bookmarkStart w:id="3326" w:name="_Toc271879107"/>
      <w:bookmarkStart w:id="3327" w:name="_Toc271879326"/>
      <w:bookmarkStart w:id="3328" w:name="_Toc271879817"/>
      <w:bookmarkStart w:id="3329" w:name="_Toc271880189"/>
      <w:bookmarkStart w:id="3330" w:name="_Toc271880561"/>
      <w:bookmarkStart w:id="3331" w:name="_Toc271880935"/>
      <w:bookmarkStart w:id="3332" w:name="_Toc271881113"/>
      <w:bookmarkStart w:id="3333" w:name="_Toc271881289"/>
      <w:bookmarkStart w:id="3334" w:name="_Toc271881465"/>
      <w:bookmarkStart w:id="3335" w:name="_Toc271881640"/>
      <w:bookmarkStart w:id="3336" w:name="_Toc271881814"/>
      <w:bookmarkStart w:id="3337" w:name="_Toc271881990"/>
      <w:bookmarkStart w:id="3338" w:name="_Toc271882167"/>
      <w:bookmarkStart w:id="3339" w:name="_Toc271875303"/>
      <w:bookmarkStart w:id="3340" w:name="_Toc271875470"/>
      <w:bookmarkStart w:id="3341" w:name="_Toc271875638"/>
      <w:bookmarkStart w:id="3342" w:name="_Toc271875806"/>
      <w:bookmarkStart w:id="3343" w:name="_Toc271875984"/>
      <w:bookmarkStart w:id="3344" w:name="_Toc271876161"/>
      <w:bookmarkStart w:id="3345" w:name="_Toc271876338"/>
      <w:bookmarkStart w:id="3346" w:name="_Toc271876524"/>
      <w:bookmarkStart w:id="3347" w:name="_Toc271876719"/>
      <w:bookmarkStart w:id="3348" w:name="_Toc271878314"/>
      <w:bookmarkStart w:id="3349" w:name="_Toc271878515"/>
      <w:bookmarkStart w:id="3350" w:name="_Toc271879108"/>
      <w:bookmarkStart w:id="3351" w:name="_Toc271879327"/>
      <w:bookmarkStart w:id="3352" w:name="_Toc271879818"/>
      <w:bookmarkStart w:id="3353" w:name="_Toc271880190"/>
      <w:bookmarkStart w:id="3354" w:name="_Toc271880562"/>
      <w:bookmarkStart w:id="3355" w:name="_Toc271880936"/>
      <w:bookmarkStart w:id="3356" w:name="_Toc271881114"/>
      <w:bookmarkStart w:id="3357" w:name="_Toc271881290"/>
      <w:bookmarkStart w:id="3358" w:name="_Toc271881466"/>
      <w:bookmarkStart w:id="3359" w:name="_Toc271881641"/>
      <w:bookmarkStart w:id="3360" w:name="_Toc271881815"/>
      <w:bookmarkStart w:id="3361" w:name="_Toc271881991"/>
      <w:bookmarkStart w:id="3362" w:name="_Toc271882168"/>
      <w:bookmarkStart w:id="3363" w:name="_Toc271875304"/>
      <w:bookmarkStart w:id="3364" w:name="_Toc271875471"/>
      <w:bookmarkStart w:id="3365" w:name="_Toc271875639"/>
      <w:bookmarkStart w:id="3366" w:name="_Toc271875807"/>
      <w:bookmarkStart w:id="3367" w:name="_Toc271875985"/>
      <w:bookmarkStart w:id="3368" w:name="_Toc271876162"/>
      <w:bookmarkStart w:id="3369" w:name="_Toc271876339"/>
      <w:bookmarkStart w:id="3370" w:name="_Toc271876525"/>
      <w:bookmarkStart w:id="3371" w:name="_Toc271876720"/>
      <w:bookmarkStart w:id="3372" w:name="_Toc271878315"/>
      <w:bookmarkStart w:id="3373" w:name="_Toc271878516"/>
      <w:bookmarkStart w:id="3374" w:name="_Toc271879109"/>
      <w:bookmarkStart w:id="3375" w:name="_Toc271879328"/>
      <w:bookmarkStart w:id="3376" w:name="_Toc271879819"/>
      <w:bookmarkStart w:id="3377" w:name="_Toc271880191"/>
      <w:bookmarkStart w:id="3378" w:name="_Toc271880563"/>
      <w:bookmarkStart w:id="3379" w:name="_Toc271880937"/>
      <w:bookmarkStart w:id="3380" w:name="_Toc271881115"/>
      <w:bookmarkStart w:id="3381" w:name="_Toc271881291"/>
      <w:bookmarkStart w:id="3382" w:name="_Toc271881467"/>
      <w:bookmarkStart w:id="3383" w:name="_Toc271881642"/>
      <w:bookmarkStart w:id="3384" w:name="_Toc271881816"/>
      <w:bookmarkStart w:id="3385" w:name="_Toc271881992"/>
      <w:bookmarkStart w:id="3386" w:name="_Toc271882169"/>
      <w:bookmarkStart w:id="3387" w:name="_Toc271875305"/>
      <w:bookmarkStart w:id="3388" w:name="_Toc271875472"/>
      <w:bookmarkStart w:id="3389" w:name="_Toc271875640"/>
      <w:bookmarkStart w:id="3390" w:name="_Toc271875808"/>
      <w:bookmarkStart w:id="3391" w:name="_Toc271875986"/>
      <w:bookmarkStart w:id="3392" w:name="_Toc271876163"/>
      <w:bookmarkStart w:id="3393" w:name="_Toc271876340"/>
      <w:bookmarkStart w:id="3394" w:name="_Toc271876526"/>
      <w:bookmarkStart w:id="3395" w:name="_Toc271876721"/>
      <w:bookmarkStart w:id="3396" w:name="_Toc271878316"/>
      <w:bookmarkStart w:id="3397" w:name="_Toc271878517"/>
      <w:bookmarkStart w:id="3398" w:name="_Toc271879110"/>
      <w:bookmarkStart w:id="3399" w:name="_Toc271879329"/>
      <w:bookmarkStart w:id="3400" w:name="_Toc271879820"/>
      <w:bookmarkStart w:id="3401" w:name="_Toc271880192"/>
      <w:bookmarkStart w:id="3402" w:name="_Toc271880564"/>
      <w:bookmarkStart w:id="3403" w:name="_Toc271880938"/>
      <w:bookmarkStart w:id="3404" w:name="_Toc271881116"/>
      <w:bookmarkStart w:id="3405" w:name="_Toc271881292"/>
      <w:bookmarkStart w:id="3406" w:name="_Toc271881468"/>
      <w:bookmarkStart w:id="3407" w:name="_Toc271881643"/>
      <w:bookmarkStart w:id="3408" w:name="_Toc271881817"/>
      <w:bookmarkStart w:id="3409" w:name="_Toc271881993"/>
      <w:bookmarkStart w:id="3410" w:name="_Toc271882170"/>
      <w:bookmarkStart w:id="3411" w:name="_Toc426474971"/>
      <w:bookmarkStart w:id="3412" w:name="_Toc261263108"/>
      <w:bookmarkStart w:id="3413" w:name="_Toc271864563"/>
      <w:bookmarkStart w:id="3414" w:name="_Toc292202385"/>
      <w:bookmarkStart w:id="3415" w:name="_Toc303757629"/>
      <w:bookmarkEnd w:id="2770"/>
      <w:bookmarkEnd w:id="2874"/>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r w:rsidRPr="00123FD2">
        <w:t>Appendix</w:t>
      </w:r>
      <w:bookmarkEnd w:id="3411"/>
      <w:bookmarkEnd w:id="3412"/>
      <w:bookmarkEnd w:id="3413"/>
      <w:r w:rsidR="00123FD2" w:rsidRPr="00123FD2">
        <w:t xml:space="preserve"> A – </w:t>
      </w:r>
      <w:r w:rsidR="00D16C46">
        <w:t xml:space="preserve">Portal </w:t>
      </w:r>
      <w:r w:rsidR="00123FD2" w:rsidRPr="00123FD2">
        <w:t>Release History</w:t>
      </w:r>
      <w:bookmarkEnd w:id="3414"/>
      <w:bookmarkEnd w:id="3415"/>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
        <w:gridCol w:w="5979"/>
        <w:gridCol w:w="900"/>
        <w:gridCol w:w="1530"/>
      </w:tblGrid>
      <w:tr w:rsidR="00123FD2" w:rsidRPr="000A5C5A" w:rsidTr="000F19E9">
        <w:tc>
          <w:tcPr>
            <w:tcW w:w="861" w:type="dxa"/>
            <w:shd w:val="pct10" w:color="auto" w:fill="FFFFFF"/>
            <w:vAlign w:val="center"/>
          </w:tcPr>
          <w:p w:rsidR="00123FD2" w:rsidRPr="000A5C5A" w:rsidRDefault="00123FD2" w:rsidP="00D16C46">
            <w:pPr>
              <w:spacing w:after="120"/>
              <w:jc w:val="center"/>
              <w:rPr>
                <w:b/>
                <w:sz w:val="20"/>
              </w:rPr>
            </w:pPr>
            <w:r w:rsidRPr="000A5C5A">
              <w:rPr>
                <w:b/>
                <w:sz w:val="20"/>
              </w:rPr>
              <w:t>Req. #</w:t>
            </w:r>
          </w:p>
        </w:tc>
        <w:tc>
          <w:tcPr>
            <w:tcW w:w="5979" w:type="dxa"/>
            <w:shd w:val="pct10" w:color="auto" w:fill="FFFFFF"/>
            <w:vAlign w:val="center"/>
          </w:tcPr>
          <w:p w:rsidR="00123FD2" w:rsidRPr="000A5C5A" w:rsidRDefault="00123FD2" w:rsidP="00D16C46">
            <w:pPr>
              <w:spacing w:after="120"/>
              <w:jc w:val="center"/>
              <w:rPr>
                <w:b/>
                <w:sz w:val="20"/>
              </w:rPr>
            </w:pPr>
            <w:r w:rsidRPr="000A5C5A">
              <w:rPr>
                <w:b/>
                <w:sz w:val="20"/>
              </w:rPr>
              <w:t>Requested Requirement</w:t>
            </w:r>
          </w:p>
        </w:tc>
        <w:tc>
          <w:tcPr>
            <w:tcW w:w="900" w:type="dxa"/>
            <w:shd w:val="pct10" w:color="auto" w:fill="FFFFFF"/>
            <w:vAlign w:val="center"/>
          </w:tcPr>
          <w:p w:rsidR="00123FD2" w:rsidRPr="000A5C5A" w:rsidRDefault="00123FD2" w:rsidP="00D16C46">
            <w:pPr>
              <w:spacing w:after="120"/>
              <w:jc w:val="center"/>
              <w:rPr>
                <w:b/>
                <w:sz w:val="20"/>
              </w:rPr>
            </w:pPr>
            <w:r w:rsidRPr="000A5C5A">
              <w:rPr>
                <w:b/>
                <w:sz w:val="20"/>
              </w:rPr>
              <w:t>Priority</w:t>
            </w:r>
          </w:p>
        </w:tc>
        <w:tc>
          <w:tcPr>
            <w:tcW w:w="1530" w:type="dxa"/>
            <w:shd w:val="pct10" w:color="auto" w:fill="FFFFFF"/>
            <w:vAlign w:val="center"/>
          </w:tcPr>
          <w:p w:rsidR="00123FD2" w:rsidRPr="000A5C5A" w:rsidRDefault="00123FD2" w:rsidP="00D16C46">
            <w:pPr>
              <w:spacing w:after="120"/>
              <w:jc w:val="center"/>
              <w:rPr>
                <w:b/>
                <w:sz w:val="20"/>
              </w:rPr>
            </w:pPr>
            <w:r w:rsidRPr="000A5C5A">
              <w:rPr>
                <w:b/>
                <w:sz w:val="20"/>
              </w:rPr>
              <w:t>Target Release</w:t>
            </w:r>
          </w:p>
        </w:tc>
      </w:tr>
      <w:tr w:rsidR="00123FD2" w:rsidRPr="000A5C5A" w:rsidTr="000F19E9">
        <w:tc>
          <w:tcPr>
            <w:tcW w:w="861" w:type="dxa"/>
            <w:vAlign w:val="center"/>
          </w:tcPr>
          <w:p w:rsidR="00123FD2" w:rsidRPr="000A5C5A" w:rsidRDefault="00123FD2" w:rsidP="00D16C46">
            <w:pPr>
              <w:spacing w:after="120"/>
              <w:jc w:val="center"/>
              <w:rPr>
                <w:sz w:val="20"/>
              </w:rPr>
            </w:pPr>
            <w:r w:rsidRPr="000A5C5A">
              <w:rPr>
                <w:sz w:val="20"/>
              </w:rPr>
              <w:t>1</w:t>
            </w:r>
          </w:p>
        </w:tc>
        <w:tc>
          <w:tcPr>
            <w:tcW w:w="5979" w:type="dxa"/>
          </w:tcPr>
          <w:p w:rsidR="00123FD2" w:rsidRPr="00123FD2" w:rsidRDefault="00123FD2" w:rsidP="00D16C46">
            <w:pPr>
              <w:spacing w:after="120"/>
              <w:rPr>
                <w:b/>
                <w:sz w:val="20"/>
              </w:rPr>
            </w:pPr>
            <w:r w:rsidRPr="00123FD2">
              <w:rPr>
                <w:b/>
                <w:sz w:val="20"/>
              </w:rPr>
              <w:t>Commercial Oldenburg  Release</w:t>
            </w:r>
          </w:p>
          <w:p w:rsidR="00123FD2" w:rsidRDefault="00123FD2" w:rsidP="00D16C46">
            <w:pPr>
              <w:pStyle w:val="Body1"/>
            </w:pPr>
            <w:r>
              <w:t>The following features are included in the Oldenburg release:</w:t>
            </w:r>
          </w:p>
          <w:p w:rsidR="00123FD2" w:rsidRDefault="00123FD2" w:rsidP="00A26A93">
            <w:pPr>
              <w:pStyle w:val="Body1"/>
              <w:numPr>
                <w:ilvl w:val="0"/>
                <w:numId w:val="2"/>
              </w:numPr>
            </w:pPr>
            <w:r>
              <w:t>Ability to save in progress orders</w:t>
            </w:r>
          </w:p>
          <w:p w:rsidR="00123FD2" w:rsidRDefault="00123FD2" w:rsidP="00A26A93">
            <w:pPr>
              <w:pStyle w:val="Body1"/>
              <w:numPr>
                <w:ilvl w:val="0"/>
                <w:numId w:val="2"/>
              </w:numPr>
            </w:pPr>
            <w:r>
              <w:t>Designate testing order when multiple primaries are submitted</w:t>
            </w:r>
          </w:p>
          <w:p w:rsidR="00123FD2" w:rsidRDefault="00123FD2" w:rsidP="00A26A93">
            <w:pPr>
              <w:pStyle w:val="Body1"/>
              <w:numPr>
                <w:ilvl w:val="0"/>
                <w:numId w:val="2"/>
              </w:numPr>
            </w:pPr>
            <w:r>
              <w:t>Designate ER status for breast specimens</w:t>
            </w:r>
          </w:p>
          <w:p w:rsidR="00123FD2" w:rsidRDefault="00123FD2" w:rsidP="00A26A93">
            <w:pPr>
              <w:pStyle w:val="Body1"/>
              <w:numPr>
                <w:ilvl w:val="0"/>
                <w:numId w:val="2"/>
              </w:numPr>
            </w:pPr>
            <w:r>
              <w:t>Retrieve user name and password</w:t>
            </w:r>
          </w:p>
          <w:p w:rsidR="00123FD2" w:rsidRDefault="00123FD2" w:rsidP="00A26A93">
            <w:pPr>
              <w:pStyle w:val="Body1"/>
              <w:numPr>
                <w:ilvl w:val="0"/>
                <w:numId w:val="2"/>
              </w:numPr>
            </w:pPr>
            <w:r>
              <w:t>Removal of button to fax in insurance information</w:t>
            </w:r>
          </w:p>
          <w:p w:rsidR="00123FD2" w:rsidRPr="00123FD2" w:rsidRDefault="00123FD2" w:rsidP="00A26A93">
            <w:pPr>
              <w:pStyle w:val="Body1"/>
              <w:numPr>
                <w:ilvl w:val="0"/>
                <w:numId w:val="2"/>
              </w:numPr>
            </w:pPr>
            <w:r>
              <w:t>Applicable changes to the Help Page</w:t>
            </w:r>
          </w:p>
        </w:tc>
        <w:tc>
          <w:tcPr>
            <w:tcW w:w="900" w:type="dxa"/>
            <w:vAlign w:val="center"/>
          </w:tcPr>
          <w:p w:rsidR="00123FD2" w:rsidRPr="000A5C5A" w:rsidRDefault="00123FD2" w:rsidP="00D16C46">
            <w:pPr>
              <w:spacing w:after="120"/>
              <w:jc w:val="center"/>
              <w:rPr>
                <w:sz w:val="20"/>
              </w:rPr>
            </w:pPr>
            <w:r w:rsidRPr="000A5C5A">
              <w:rPr>
                <w:sz w:val="20"/>
              </w:rPr>
              <w:t>1</w:t>
            </w:r>
          </w:p>
        </w:tc>
        <w:tc>
          <w:tcPr>
            <w:tcW w:w="1530" w:type="dxa"/>
            <w:vAlign w:val="center"/>
          </w:tcPr>
          <w:p w:rsidR="00123FD2" w:rsidRDefault="00123FD2" w:rsidP="00843234">
            <w:pPr>
              <w:spacing w:after="120"/>
              <w:jc w:val="center"/>
              <w:rPr>
                <w:sz w:val="20"/>
              </w:rPr>
            </w:pPr>
            <w:r>
              <w:rPr>
                <w:sz w:val="20"/>
              </w:rPr>
              <w:t>23-May-2010</w:t>
            </w:r>
          </w:p>
        </w:tc>
      </w:tr>
      <w:tr w:rsidR="00123FD2" w:rsidRPr="000A5C5A" w:rsidTr="000F19E9">
        <w:tc>
          <w:tcPr>
            <w:tcW w:w="861" w:type="dxa"/>
            <w:vAlign w:val="center"/>
          </w:tcPr>
          <w:p w:rsidR="00123FD2" w:rsidRPr="000A5C5A" w:rsidRDefault="00123FD2" w:rsidP="00D16C46">
            <w:pPr>
              <w:spacing w:after="120"/>
              <w:jc w:val="center"/>
              <w:rPr>
                <w:sz w:val="20"/>
              </w:rPr>
            </w:pPr>
            <w:r>
              <w:rPr>
                <w:sz w:val="20"/>
              </w:rPr>
              <w:t>2</w:t>
            </w:r>
          </w:p>
        </w:tc>
        <w:tc>
          <w:tcPr>
            <w:tcW w:w="5979" w:type="dxa"/>
          </w:tcPr>
          <w:p w:rsidR="00123FD2" w:rsidRPr="00123FD2" w:rsidRDefault="00123FD2" w:rsidP="00D16C46">
            <w:pPr>
              <w:spacing w:after="120"/>
              <w:rPr>
                <w:b/>
                <w:sz w:val="20"/>
              </w:rPr>
            </w:pPr>
            <w:r w:rsidRPr="00123FD2">
              <w:rPr>
                <w:b/>
                <w:sz w:val="20"/>
              </w:rPr>
              <w:t>Commercial Prague Release</w:t>
            </w:r>
          </w:p>
          <w:p w:rsidR="00123FD2" w:rsidRDefault="00123FD2" w:rsidP="00D16C46">
            <w:pPr>
              <w:pStyle w:val="Body1"/>
            </w:pPr>
            <w:r>
              <w:t>The following features are included in the Prague release:</w:t>
            </w:r>
          </w:p>
          <w:p w:rsidR="00123FD2" w:rsidRDefault="00123FD2" w:rsidP="00A26A93">
            <w:pPr>
              <w:pStyle w:val="Body1"/>
              <w:numPr>
                <w:ilvl w:val="0"/>
                <w:numId w:val="2"/>
              </w:numPr>
            </w:pPr>
            <w:r>
              <w:t>Applicable changes to the Delegate Attestation and Terms of Use</w:t>
            </w:r>
          </w:p>
          <w:p w:rsidR="00123FD2" w:rsidRDefault="00123FD2" w:rsidP="00A26A93">
            <w:pPr>
              <w:pStyle w:val="Body1"/>
              <w:numPr>
                <w:ilvl w:val="0"/>
                <w:numId w:val="2"/>
              </w:numPr>
            </w:pPr>
            <w:r>
              <w:t>A change to the announcements page</w:t>
            </w:r>
          </w:p>
          <w:p w:rsidR="00123FD2" w:rsidRDefault="00123FD2" w:rsidP="00A26A93">
            <w:pPr>
              <w:pStyle w:val="Body1"/>
              <w:numPr>
                <w:ilvl w:val="0"/>
                <w:numId w:val="2"/>
              </w:numPr>
            </w:pPr>
            <w:r>
              <w:t>Retirement of user requirement to enter Insurance address information</w:t>
            </w:r>
          </w:p>
          <w:p w:rsidR="00123FD2" w:rsidRPr="00123FD2" w:rsidRDefault="00123FD2" w:rsidP="00A26A93">
            <w:pPr>
              <w:pStyle w:val="Body1"/>
              <w:numPr>
                <w:ilvl w:val="0"/>
                <w:numId w:val="2"/>
              </w:numPr>
            </w:pPr>
            <w:r>
              <w:t>Inclusion of an instructional video entitled “Placing an Online Order”</w:t>
            </w:r>
          </w:p>
        </w:tc>
        <w:tc>
          <w:tcPr>
            <w:tcW w:w="900" w:type="dxa"/>
            <w:vAlign w:val="center"/>
          </w:tcPr>
          <w:p w:rsidR="00123FD2" w:rsidRPr="000A5C5A" w:rsidRDefault="00123FD2" w:rsidP="00D16C46">
            <w:pPr>
              <w:spacing w:after="120"/>
              <w:jc w:val="center"/>
              <w:rPr>
                <w:sz w:val="20"/>
              </w:rPr>
            </w:pPr>
            <w:r>
              <w:rPr>
                <w:sz w:val="20"/>
              </w:rPr>
              <w:t>1</w:t>
            </w:r>
          </w:p>
        </w:tc>
        <w:tc>
          <w:tcPr>
            <w:tcW w:w="1530" w:type="dxa"/>
            <w:vAlign w:val="center"/>
          </w:tcPr>
          <w:p w:rsidR="00123FD2" w:rsidRDefault="00123FD2" w:rsidP="00843234">
            <w:pPr>
              <w:spacing w:after="120"/>
              <w:jc w:val="center"/>
              <w:rPr>
                <w:sz w:val="20"/>
              </w:rPr>
            </w:pPr>
            <w:r>
              <w:rPr>
                <w:sz w:val="20"/>
              </w:rPr>
              <w:t>11-Sept-2010</w:t>
            </w:r>
          </w:p>
        </w:tc>
      </w:tr>
      <w:tr w:rsidR="00CB6548" w:rsidRPr="000A5C5A" w:rsidTr="000F19E9">
        <w:tc>
          <w:tcPr>
            <w:tcW w:w="861" w:type="dxa"/>
            <w:vAlign w:val="center"/>
          </w:tcPr>
          <w:p w:rsidR="00CB6548" w:rsidRDefault="00CB6548" w:rsidP="00D16C46">
            <w:pPr>
              <w:spacing w:after="120"/>
              <w:jc w:val="center"/>
              <w:rPr>
                <w:sz w:val="20"/>
              </w:rPr>
            </w:pPr>
            <w:r>
              <w:rPr>
                <w:sz w:val="20"/>
              </w:rPr>
              <w:t>3</w:t>
            </w:r>
          </w:p>
        </w:tc>
        <w:tc>
          <w:tcPr>
            <w:tcW w:w="5979" w:type="dxa"/>
          </w:tcPr>
          <w:p w:rsidR="00CB6548" w:rsidRDefault="00CB6548" w:rsidP="00D16C46">
            <w:pPr>
              <w:spacing w:after="120"/>
              <w:rPr>
                <w:b/>
                <w:sz w:val="20"/>
              </w:rPr>
            </w:pPr>
            <w:r>
              <w:rPr>
                <w:b/>
                <w:sz w:val="20"/>
              </w:rPr>
              <w:t>Commercial Tel-Aviv</w:t>
            </w:r>
          </w:p>
          <w:p w:rsidR="00CB6548" w:rsidRPr="00CB6548" w:rsidRDefault="00CB6548" w:rsidP="00CB6548">
            <w:pPr>
              <w:pStyle w:val="ListParagraph"/>
              <w:numPr>
                <w:ilvl w:val="0"/>
                <w:numId w:val="47"/>
              </w:numPr>
              <w:spacing w:after="120"/>
            </w:pPr>
            <w:r w:rsidRPr="00CB6548">
              <w:t>International Online Ordering.</w:t>
            </w:r>
          </w:p>
          <w:p w:rsidR="00CB6548" w:rsidRPr="00CB6548" w:rsidRDefault="00CB6548" w:rsidP="00CB6548">
            <w:pPr>
              <w:pStyle w:val="ListParagraph"/>
              <w:numPr>
                <w:ilvl w:val="0"/>
                <w:numId w:val="47"/>
              </w:numPr>
              <w:spacing w:after="120"/>
            </w:pPr>
            <w:r w:rsidRPr="00CB6548">
              <w:t xml:space="preserve">Order </w:t>
            </w:r>
            <w:proofErr w:type="spellStart"/>
            <w:r w:rsidRPr="00CB6548">
              <w:t>Req</w:t>
            </w:r>
            <w:proofErr w:type="spellEnd"/>
            <w:r w:rsidRPr="00CB6548">
              <w:t xml:space="preserve"> PDF v13 Domestic</w:t>
            </w:r>
          </w:p>
          <w:p w:rsidR="00CB6548" w:rsidRPr="00CB6548" w:rsidRDefault="00CB6548" w:rsidP="00CB6548">
            <w:pPr>
              <w:pStyle w:val="ListParagraph"/>
              <w:numPr>
                <w:ilvl w:val="0"/>
                <w:numId w:val="47"/>
              </w:numPr>
              <w:spacing w:after="120"/>
            </w:pPr>
            <w:r w:rsidRPr="00CB6548">
              <w:t>Display of dates and time in user specific format.</w:t>
            </w:r>
          </w:p>
          <w:p w:rsidR="00CB6548" w:rsidRPr="00CB6548" w:rsidRDefault="00CB6548" w:rsidP="00CB6548">
            <w:pPr>
              <w:pStyle w:val="ListParagraph"/>
              <w:numPr>
                <w:ilvl w:val="0"/>
                <w:numId w:val="47"/>
              </w:numPr>
              <w:spacing w:after="120"/>
            </w:pPr>
            <w:r w:rsidRPr="00CB6548">
              <w:t>Revision of security question options</w:t>
            </w:r>
          </w:p>
          <w:p w:rsidR="00CB6548" w:rsidRPr="00CB6548" w:rsidRDefault="00CB6548" w:rsidP="00CB6548">
            <w:pPr>
              <w:pStyle w:val="ListParagraph"/>
              <w:numPr>
                <w:ilvl w:val="0"/>
                <w:numId w:val="47"/>
              </w:numPr>
              <w:spacing w:after="120"/>
              <w:rPr>
                <w:b/>
              </w:rPr>
            </w:pPr>
            <w:r w:rsidRPr="00CB6548">
              <w:t>Changes to ER and multiple primaries options.</w:t>
            </w:r>
          </w:p>
        </w:tc>
        <w:tc>
          <w:tcPr>
            <w:tcW w:w="900" w:type="dxa"/>
            <w:vAlign w:val="center"/>
          </w:tcPr>
          <w:p w:rsidR="00CB6548" w:rsidRDefault="00CB6548" w:rsidP="00D16C46">
            <w:pPr>
              <w:spacing w:after="120"/>
              <w:jc w:val="center"/>
              <w:rPr>
                <w:sz w:val="20"/>
              </w:rPr>
            </w:pPr>
            <w:r>
              <w:rPr>
                <w:sz w:val="20"/>
              </w:rPr>
              <w:t>1</w:t>
            </w:r>
          </w:p>
        </w:tc>
        <w:tc>
          <w:tcPr>
            <w:tcW w:w="1530" w:type="dxa"/>
            <w:vAlign w:val="center"/>
          </w:tcPr>
          <w:p w:rsidR="00CB6548" w:rsidRDefault="00CB6548" w:rsidP="00843234">
            <w:pPr>
              <w:spacing w:after="120"/>
              <w:jc w:val="center"/>
              <w:rPr>
                <w:sz w:val="20"/>
              </w:rPr>
            </w:pPr>
            <w:r>
              <w:rPr>
                <w:sz w:val="20"/>
              </w:rPr>
              <w:t>17-Jan-2011</w:t>
            </w:r>
          </w:p>
        </w:tc>
      </w:tr>
      <w:tr w:rsidR="0038566D" w:rsidRPr="000A5C5A" w:rsidTr="000F19E9">
        <w:tc>
          <w:tcPr>
            <w:tcW w:w="861" w:type="dxa"/>
            <w:vAlign w:val="center"/>
          </w:tcPr>
          <w:p w:rsidR="0038566D" w:rsidRDefault="0038566D" w:rsidP="00D16C46">
            <w:pPr>
              <w:spacing w:after="120"/>
              <w:jc w:val="center"/>
              <w:rPr>
                <w:sz w:val="20"/>
              </w:rPr>
            </w:pPr>
            <w:r>
              <w:rPr>
                <w:sz w:val="20"/>
              </w:rPr>
              <w:t xml:space="preserve">4 </w:t>
            </w:r>
          </w:p>
        </w:tc>
        <w:tc>
          <w:tcPr>
            <w:tcW w:w="5979" w:type="dxa"/>
          </w:tcPr>
          <w:p w:rsidR="0038566D" w:rsidRDefault="0038566D" w:rsidP="00D16C46">
            <w:pPr>
              <w:spacing w:after="120"/>
              <w:rPr>
                <w:b/>
                <w:sz w:val="20"/>
              </w:rPr>
            </w:pPr>
            <w:r>
              <w:rPr>
                <w:b/>
                <w:sz w:val="20"/>
              </w:rPr>
              <w:t>Commercial Tokyo</w:t>
            </w:r>
          </w:p>
          <w:p w:rsidR="00BA20FD" w:rsidRPr="0009492F" w:rsidRDefault="0038566D">
            <w:pPr>
              <w:pStyle w:val="ListParagraph"/>
              <w:numPr>
                <w:ilvl w:val="0"/>
                <w:numId w:val="51"/>
              </w:numPr>
              <w:spacing w:after="120"/>
            </w:pPr>
            <w:r w:rsidRPr="0009492F">
              <w:t>Enable online ordering for Japan, Greece, and Venezuela.</w:t>
            </w:r>
          </w:p>
        </w:tc>
        <w:tc>
          <w:tcPr>
            <w:tcW w:w="900" w:type="dxa"/>
            <w:vAlign w:val="center"/>
          </w:tcPr>
          <w:p w:rsidR="0038566D" w:rsidRDefault="0038566D" w:rsidP="00D16C46">
            <w:pPr>
              <w:spacing w:after="120"/>
              <w:jc w:val="center"/>
              <w:rPr>
                <w:sz w:val="20"/>
              </w:rPr>
            </w:pPr>
            <w:r>
              <w:rPr>
                <w:sz w:val="20"/>
              </w:rPr>
              <w:t>1</w:t>
            </w:r>
          </w:p>
        </w:tc>
        <w:tc>
          <w:tcPr>
            <w:tcW w:w="1530" w:type="dxa"/>
            <w:vAlign w:val="center"/>
          </w:tcPr>
          <w:p w:rsidR="0038566D" w:rsidRDefault="0038566D" w:rsidP="00843234">
            <w:pPr>
              <w:spacing w:after="120"/>
              <w:jc w:val="center"/>
              <w:rPr>
                <w:sz w:val="20"/>
              </w:rPr>
            </w:pPr>
            <w:r>
              <w:rPr>
                <w:sz w:val="20"/>
              </w:rPr>
              <w:t>April-2011</w:t>
            </w:r>
          </w:p>
        </w:tc>
      </w:tr>
      <w:tr w:rsidR="0009492F" w:rsidRPr="000A5C5A" w:rsidTr="000F19E9">
        <w:trPr>
          <w:ins w:id="3416" w:author="sadams" w:date="2011-05-09T13:43:00Z"/>
        </w:trPr>
        <w:tc>
          <w:tcPr>
            <w:tcW w:w="861" w:type="dxa"/>
            <w:vAlign w:val="center"/>
          </w:tcPr>
          <w:p w:rsidR="0009492F" w:rsidRDefault="0009492F" w:rsidP="00D16C46">
            <w:pPr>
              <w:spacing w:after="120"/>
              <w:jc w:val="center"/>
              <w:rPr>
                <w:ins w:id="3417" w:author="sadams" w:date="2011-05-09T13:43:00Z"/>
                <w:sz w:val="20"/>
              </w:rPr>
            </w:pPr>
            <w:ins w:id="3418" w:author="sadams" w:date="2011-05-09T13:43:00Z">
              <w:r>
                <w:rPr>
                  <w:sz w:val="20"/>
                </w:rPr>
                <w:t>5</w:t>
              </w:r>
            </w:ins>
          </w:p>
        </w:tc>
        <w:tc>
          <w:tcPr>
            <w:tcW w:w="5979" w:type="dxa"/>
          </w:tcPr>
          <w:p w:rsidR="0009492F" w:rsidRDefault="0009492F" w:rsidP="0051326A">
            <w:pPr>
              <w:spacing w:after="120"/>
              <w:rPr>
                <w:ins w:id="3419" w:author="sadams" w:date="2011-05-09T13:43:00Z"/>
                <w:b/>
                <w:sz w:val="20"/>
              </w:rPr>
            </w:pPr>
            <w:ins w:id="3420" w:author="sadams" w:date="2011-05-09T13:43:00Z">
              <w:r>
                <w:rPr>
                  <w:b/>
                  <w:sz w:val="20"/>
                </w:rPr>
                <w:t>Commercial Mercury</w:t>
              </w:r>
            </w:ins>
          </w:p>
          <w:p w:rsidR="0009492F" w:rsidRDefault="0009492F" w:rsidP="00D16C46">
            <w:pPr>
              <w:spacing w:after="120"/>
              <w:rPr>
                <w:ins w:id="3421" w:author="sadams" w:date="2011-05-09T13:43:00Z"/>
                <w:b/>
                <w:sz w:val="20"/>
              </w:rPr>
            </w:pPr>
            <w:ins w:id="3422" w:author="sadams" w:date="2011-05-09T13:43:00Z">
              <w:r w:rsidRPr="00615A7B">
                <w:t>Provide customers with the option to order MMR</w:t>
              </w:r>
            </w:ins>
            <w:ins w:id="3423" w:author="Stephen Adams" w:date="2011-07-11T16:45:00Z">
              <w:r w:rsidR="004B60D2">
                <w:t xml:space="preserve"> &amp; DCIS</w:t>
              </w:r>
            </w:ins>
            <w:ins w:id="3424" w:author="sadams" w:date="2011-05-09T13:43:00Z">
              <w:r w:rsidRPr="00615A7B">
                <w:t>.</w:t>
              </w:r>
            </w:ins>
          </w:p>
        </w:tc>
        <w:tc>
          <w:tcPr>
            <w:tcW w:w="900" w:type="dxa"/>
            <w:vAlign w:val="center"/>
          </w:tcPr>
          <w:p w:rsidR="0009492F" w:rsidRDefault="0009492F" w:rsidP="00D16C46">
            <w:pPr>
              <w:spacing w:after="120"/>
              <w:jc w:val="center"/>
              <w:rPr>
                <w:ins w:id="3425" w:author="sadams" w:date="2011-05-09T13:43:00Z"/>
                <w:sz w:val="20"/>
              </w:rPr>
            </w:pPr>
            <w:ins w:id="3426" w:author="sadams" w:date="2011-05-09T13:43:00Z">
              <w:r>
                <w:rPr>
                  <w:sz w:val="20"/>
                </w:rPr>
                <w:t>1</w:t>
              </w:r>
            </w:ins>
          </w:p>
        </w:tc>
        <w:tc>
          <w:tcPr>
            <w:tcW w:w="1530" w:type="dxa"/>
            <w:vAlign w:val="center"/>
          </w:tcPr>
          <w:p w:rsidR="0009492F" w:rsidRDefault="0009492F" w:rsidP="00843234">
            <w:pPr>
              <w:spacing w:after="120"/>
              <w:jc w:val="center"/>
              <w:rPr>
                <w:ins w:id="3427" w:author="sadams" w:date="2011-05-09T13:43:00Z"/>
                <w:sz w:val="20"/>
              </w:rPr>
            </w:pPr>
            <w:ins w:id="3428" w:author="sadams" w:date="2011-05-09T13:43:00Z">
              <w:r>
                <w:rPr>
                  <w:sz w:val="20"/>
                </w:rPr>
                <w:t>Oct - 2011</w:t>
              </w:r>
            </w:ins>
          </w:p>
        </w:tc>
      </w:tr>
    </w:tbl>
    <w:p w:rsidR="0009492F" w:rsidRDefault="0009492F" w:rsidP="00C50A20">
      <w:pPr>
        <w:pStyle w:val="Body1"/>
      </w:pPr>
    </w:p>
    <w:sectPr w:rsidR="0009492F" w:rsidSect="00184AC0">
      <w:headerReference w:type="default" r:id="rId191"/>
      <w:pgSz w:w="12240" w:h="15840"/>
      <w:pgMar w:top="1440" w:right="1440" w:bottom="1440" w:left="1530" w:header="706" w:footer="70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7707" w:rsidRDefault="00927707" w:rsidP="007C0882">
      <w:pPr>
        <w:pStyle w:val="Body1"/>
      </w:pPr>
      <w:r>
        <w:separator/>
      </w:r>
    </w:p>
  </w:endnote>
  <w:endnote w:type="continuationSeparator" w:id="0">
    <w:p w:rsidR="00927707" w:rsidRDefault="00927707" w:rsidP="007C0882">
      <w:pPr>
        <w:pStyle w:val="Body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Bold">
    <w:panose1 w:val="02020803070505020304"/>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707" w:rsidRDefault="0092770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84</w:t>
    </w:r>
    <w:r>
      <w:rPr>
        <w:rStyle w:val="PageNumber"/>
      </w:rPr>
      <w:fldChar w:fldCharType="end"/>
    </w:r>
  </w:p>
  <w:p w:rsidR="00927707" w:rsidRDefault="00927707">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707" w:rsidRDefault="0092770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93F83">
      <w:rPr>
        <w:rStyle w:val="PageNumber"/>
        <w:noProof/>
      </w:rPr>
      <w:t>2</w:t>
    </w:r>
    <w:r>
      <w:rPr>
        <w:rStyle w:val="PageNumber"/>
      </w:rPr>
      <w:fldChar w:fldCharType="end"/>
    </w:r>
  </w:p>
  <w:p w:rsidR="00927707" w:rsidRDefault="00927707">
    <w:pPr>
      <w:pStyle w:val="Footer"/>
      <w:rPr>
        <w:b/>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707" w:rsidRDefault="00927707" w:rsidP="00870786">
    <w:pPr>
      <w:pStyle w:val="Footer"/>
      <w:jc w:val="right"/>
      <w:rPr>
        <w:rStyle w:val="PageNumber"/>
        <w:b/>
      </w:rPr>
    </w:pPr>
    <w:r>
      <w:rPr>
        <w:snapToGrid w:val="0"/>
      </w:rPr>
      <w:t xml:space="preserve">Page </w:t>
    </w:r>
    <w:r>
      <w:rPr>
        <w:rStyle w:val="PageNumber"/>
      </w:rPr>
      <w:fldChar w:fldCharType="begin"/>
    </w:r>
    <w:r>
      <w:rPr>
        <w:rStyle w:val="PageNumber"/>
      </w:rPr>
      <w:instrText xml:space="preserve"> PAGE </w:instrText>
    </w:r>
    <w:r>
      <w:rPr>
        <w:rStyle w:val="PageNumber"/>
      </w:rPr>
      <w:fldChar w:fldCharType="separate"/>
    </w:r>
    <w:r w:rsidR="00C93F83">
      <w:rPr>
        <w:rStyle w:val="PageNumber"/>
        <w:noProof/>
      </w:rPr>
      <w:t>1</w:t>
    </w:r>
    <w:r>
      <w:rPr>
        <w:rStyle w:val="PageNumber"/>
      </w:rPr>
      <w:fldChar w:fldCharType="end"/>
    </w:r>
    <w:r>
      <w:rPr>
        <w:rStyle w:val="PageNumber"/>
      </w:rPr>
      <w:t xml:space="preserve"> </w:t>
    </w:r>
    <w:r>
      <w:rPr>
        <w:snapToGrid w:val="0"/>
      </w:rPr>
      <w:t xml:space="preserve">of </w:t>
    </w:r>
    <w:r>
      <w:rPr>
        <w:rStyle w:val="PageNumber"/>
      </w:rPr>
      <w:fldChar w:fldCharType="begin"/>
    </w:r>
    <w:r>
      <w:rPr>
        <w:rStyle w:val="PageNumber"/>
      </w:rPr>
      <w:instrText xml:space="preserve"> NUMPAGES </w:instrText>
    </w:r>
    <w:r>
      <w:rPr>
        <w:rStyle w:val="PageNumber"/>
      </w:rPr>
      <w:fldChar w:fldCharType="separate"/>
    </w:r>
    <w:r w:rsidR="00C93F83">
      <w:rPr>
        <w:rStyle w:val="PageNumber"/>
        <w:noProof/>
      </w:rPr>
      <w:t>91</w:t>
    </w:r>
    <w:r>
      <w:rPr>
        <w:rStyle w:val="PageNumber"/>
      </w:rPr>
      <w:fldChar w:fldCharType="end"/>
    </w:r>
  </w:p>
  <w:p w:rsidR="00927707" w:rsidRDefault="00927707" w:rsidP="00870786">
    <w:pPr>
      <w:pStyle w:val="Footer"/>
      <w:jc w:val="center"/>
      <w:rPr>
        <w:b/>
      </w:rPr>
    </w:pPr>
    <w:r>
      <w:rPr>
        <w:rStyle w:val="PageNumber"/>
        <w:b/>
      </w:rPr>
      <w:t>Genomic Health, Inc. Confidential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707" w:rsidRDefault="00927707" w:rsidP="000A5C5A">
    <w:pPr>
      <w:pStyle w:val="Footer"/>
      <w:tabs>
        <w:tab w:val="left" w:pos="4500"/>
      </w:tabs>
      <w:jc w:val="right"/>
    </w:pPr>
    <w:r>
      <w:rPr>
        <w:snapToGrid w:val="0"/>
      </w:rPr>
      <w:t xml:space="preserve">Page </w:t>
    </w:r>
    <w:r>
      <w:rPr>
        <w:snapToGrid w:val="0"/>
      </w:rPr>
      <w:fldChar w:fldCharType="begin"/>
    </w:r>
    <w:r>
      <w:rPr>
        <w:snapToGrid w:val="0"/>
      </w:rPr>
      <w:instrText xml:space="preserve"> PAGE </w:instrText>
    </w:r>
    <w:r>
      <w:rPr>
        <w:snapToGrid w:val="0"/>
      </w:rPr>
      <w:fldChar w:fldCharType="separate"/>
    </w:r>
    <w:r w:rsidR="00C93F83">
      <w:rPr>
        <w:noProof/>
        <w:snapToGrid w:val="0"/>
      </w:rPr>
      <w:t>93</w:t>
    </w:r>
    <w:r>
      <w:rPr>
        <w:snapToGrid w:val="0"/>
      </w:rPr>
      <w:fldChar w:fldCharType="end"/>
    </w:r>
    <w:r>
      <w:rPr>
        <w:snapToGrid w:val="0"/>
      </w:rPr>
      <w:t xml:space="preserve"> of </w:t>
    </w:r>
    <w:r>
      <w:rPr>
        <w:rStyle w:val="PageNumber"/>
      </w:rPr>
      <w:fldChar w:fldCharType="begin"/>
    </w:r>
    <w:r>
      <w:rPr>
        <w:rStyle w:val="PageNumber"/>
      </w:rPr>
      <w:instrText xml:space="preserve"> NUMPAGES </w:instrText>
    </w:r>
    <w:r>
      <w:rPr>
        <w:rStyle w:val="PageNumber"/>
      </w:rPr>
      <w:fldChar w:fldCharType="separate"/>
    </w:r>
    <w:r w:rsidR="00C93F83">
      <w:rPr>
        <w:rStyle w:val="PageNumber"/>
        <w:noProof/>
      </w:rPr>
      <w:t>94</w:t>
    </w:r>
    <w:r>
      <w:rPr>
        <w:rStyle w:val="PageNumber"/>
      </w:rPr>
      <w:fldChar w:fldCharType="end"/>
    </w:r>
  </w:p>
  <w:p w:rsidR="00927707" w:rsidRDefault="00927707">
    <w:pPr>
      <w:pStyle w:val="Footer"/>
      <w:tabs>
        <w:tab w:val="left" w:pos="4500"/>
      </w:tabs>
      <w:jc w:val="center"/>
      <w:rPr>
        <w:b/>
      </w:rPr>
    </w:pPr>
    <w:r>
      <w:rPr>
        <w:b/>
      </w:rPr>
      <w:t>Genomic Health, Inc. Confidential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7707" w:rsidRDefault="00927707" w:rsidP="007C0882">
      <w:pPr>
        <w:pStyle w:val="Body1"/>
      </w:pPr>
      <w:r>
        <w:separator/>
      </w:r>
    </w:p>
  </w:footnote>
  <w:footnote w:type="continuationSeparator" w:id="0">
    <w:p w:rsidR="00927707" w:rsidRDefault="00927707" w:rsidP="007C0882">
      <w:pPr>
        <w:pStyle w:val="Body1"/>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707" w:rsidRDefault="00927707">
    <w:pPr>
      <w:pStyle w:val="Header"/>
    </w:pPr>
    <w:r>
      <w:rPr>
        <w:noProof/>
      </w:rPr>
      <mc:AlternateContent>
        <mc:Choice Requires="wps">
          <w:drawing>
            <wp:anchor distT="0" distB="0" distL="114300" distR="114300" simplePos="0" relativeHeight="251657216" behindDoc="0" locked="1" layoutInCell="0" allowOverlap="1">
              <wp:simplePos x="0" y="0"/>
              <wp:positionH relativeFrom="page">
                <wp:posOffset>457200</wp:posOffset>
              </wp:positionH>
              <wp:positionV relativeFrom="page">
                <wp:posOffset>1207770</wp:posOffset>
              </wp:positionV>
              <wp:extent cx="6858000" cy="304800"/>
              <wp:effectExtent l="0" t="0" r="0" b="0"/>
              <wp:wrapNone/>
              <wp:docPr id="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0480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36pt;margin-top:95.1pt;width:540pt;height:2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" o:allowincell="f" fillcolor="#e5e5e5" stroked="f" strokecolor="#e5e5e5">
              <w10:wrap anchorx="page" anchory="page"/>
              <w10:anchorlock/>
            </v:rect>
          </w:pict>
        </mc:Fallback>
      </mc:AlternateContent>
    </w:r>
    <w:r>
      <w:rPr>
        <w:noProof/>
      </w:rPr>
      <mc:AlternateContent>
        <mc:Choice Requires="wps">
          <w:drawing>
            <wp:anchor distT="0" distB="0" distL="114300" distR="114300" simplePos="0" relativeHeight="251658240" behindDoc="0" locked="1" layoutInCell="0" allowOverlap="1">
              <wp:simplePos x="0" y="0"/>
              <wp:positionH relativeFrom="page">
                <wp:posOffset>1844040</wp:posOffset>
              </wp:positionH>
              <wp:positionV relativeFrom="page">
                <wp:posOffset>381000</wp:posOffset>
              </wp:positionV>
              <wp:extent cx="106680" cy="990600"/>
              <wp:effectExtent l="0" t="0" r="7620" b="0"/>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 cy="99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76200">
                            <a:solidFill>
                              <a:srgbClr val="FFFFFF"/>
                            </a:solidFill>
                            <a:miter lim="800000"/>
                            <a:headEnd/>
                            <a:tailEnd/>
                          </a14:hiddenLine>
                        </a:ext>
                      </a:extLst>
                    </wps:spPr>
                    <wps:txbx>
                      <w:txbxContent>
                        <w:p w:rsidR="00927707" w:rsidRDefault="00927707">
                          <w:pPr>
                            <w:spacing w:line="130" w:lineRule="exact"/>
                            <w:rPr>
                              <w:sz w:val="40"/>
                            </w:rPr>
                          </w:pPr>
                          <w:r>
                            <w:rPr>
                              <w:sz w:val="40"/>
                            </w:rPr>
                            <w:t>.</w:t>
                          </w:r>
                          <w:r>
                            <w:rPr>
                              <w:sz w:val="40"/>
                            </w:rPr>
                            <w:br/>
                            <w:t>.</w:t>
                          </w:r>
                          <w:r>
                            <w:rPr>
                              <w:sz w:val="40"/>
                            </w:rPr>
                            <w:br/>
                            <w:t>.</w:t>
                          </w:r>
                          <w:r>
                            <w:rPr>
                              <w:sz w:val="40"/>
                            </w:rPr>
                            <w:br/>
                            <w:t>.</w:t>
                          </w:r>
                          <w:r>
                            <w:rPr>
                              <w:sz w:val="40"/>
                            </w:rPr>
                            <w:br/>
                            <w:t>.</w:t>
                          </w:r>
                          <w:r>
                            <w:rPr>
                              <w:sz w:val="40"/>
                            </w:rPr>
                            <w:br/>
                            <w:t>.</w:t>
                          </w:r>
                          <w:r>
                            <w:rPr>
                              <w:sz w:val="40"/>
                            </w:rPr>
                            <w:br/>
                            <w:t>.</w:t>
                          </w:r>
                          <w:r>
                            <w:rPr>
                              <w:sz w:val="40"/>
                            </w:rPr>
                            <w:br/>
                            <w:t>.</w:t>
                          </w:r>
                          <w:r>
                            <w:rPr>
                              <w:sz w:val="40"/>
                            </w:rPr>
                            <w:br/>
                            <w:t>.</w:t>
                          </w:r>
                        </w:p>
                        <w:p w:rsidR="00927707" w:rsidRDefault="0092770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1" style="position:absolute;margin-left:145.2pt;margin-top:30pt;width:8.4pt;height: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" o:allowincell="f" filled="f" stroked="f" strokecolor="white" strokeweight="6pt">
              <v:textbox inset="0,0,0,0">
                <w:txbxContent>
                  <w:p w:rsidR="00927707" w:rsidRDefault="00927707">
                    <w:pPr>
                      <w:spacing w:line="130" w:lineRule="exact"/>
                      <w:rPr>
                        <w:sz w:val="40"/>
                      </w:rPr>
                    </w:pPr>
                    <w:r>
                      <w:rPr>
                        <w:sz w:val="40"/>
                      </w:rPr>
                      <w:t>.</w:t>
                    </w:r>
                    <w:r>
                      <w:rPr>
                        <w:sz w:val="40"/>
                      </w:rPr>
                      <w:br/>
                      <w:t>.</w:t>
                    </w:r>
                    <w:r>
                      <w:rPr>
                        <w:sz w:val="40"/>
                      </w:rPr>
                      <w:br/>
                      <w:t>.</w:t>
                    </w:r>
                    <w:r>
                      <w:rPr>
                        <w:sz w:val="40"/>
                      </w:rPr>
                      <w:br/>
                      <w:t>.</w:t>
                    </w:r>
                    <w:r>
                      <w:rPr>
                        <w:sz w:val="40"/>
                      </w:rPr>
                      <w:br/>
                      <w:t>.</w:t>
                    </w:r>
                    <w:r>
                      <w:rPr>
                        <w:sz w:val="40"/>
                      </w:rPr>
                      <w:br/>
                      <w:t>.</w:t>
                    </w:r>
                    <w:r>
                      <w:rPr>
                        <w:sz w:val="40"/>
                      </w:rPr>
                      <w:br/>
                      <w:t>.</w:t>
                    </w:r>
                    <w:r>
                      <w:rPr>
                        <w:sz w:val="40"/>
                      </w:rPr>
                      <w:br/>
                      <w:t>.</w:t>
                    </w:r>
                    <w:r>
                      <w:rPr>
                        <w:sz w:val="40"/>
                      </w:rPr>
                      <w:br/>
                      <w:t>.</w:t>
                    </w:r>
                  </w:p>
                  <w:p w:rsidR="00927707" w:rsidRDefault="00927707"/>
                </w:txbxContent>
              </v:textbox>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707" w:rsidRDefault="00927707">
    <w:pPr>
      <w:pStyle w:val="Header"/>
      <w:rPr>
        <w:b/>
        <w:i/>
      </w:rPr>
    </w:pPr>
    <w:r>
      <w:rPr>
        <w:b/>
        <w:i/>
      </w:rPr>
      <w:t>Content Requirements Specification</w:t>
    </w:r>
    <w:r>
      <w:rPr>
        <w:b/>
        <w:i/>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7707" w:rsidRDefault="0092770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1A241E8C"/>
    <w:lvl w:ilvl="0">
      <w:start w:val="1"/>
      <w:numFmt w:val="decimal"/>
      <w:pStyle w:val="Heading1"/>
      <w:lvlText w:val="%1"/>
      <w:lvlJc w:val="left"/>
      <w:pPr>
        <w:tabs>
          <w:tab w:val="num" w:pos="720"/>
        </w:tabs>
        <w:ind w:left="720" w:hanging="720"/>
      </w:pPr>
    </w:lvl>
    <w:lvl w:ilvl="1">
      <w:start w:val="1"/>
      <w:numFmt w:val="decimal"/>
      <w:pStyle w:val="Heading2"/>
      <w:lvlText w:val="%1.%2"/>
      <w:lvlJc w:val="left"/>
      <w:pPr>
        <w:tabs>
          <w:tab w:val="num" w:pos="1080"/>
        </w:tabs>
        <w:ind w:left="1080" w:hanging="720"/>
      </w:pPr>
    </w:lvl>
    <w:lvl w:ilvl="2">
      <w:start w:val="1"/>
      <w:numFmt w:val="decimal"/>
      <w:pStyle w:val="Heading3"/>
      <w:lvlText w:val="%1.%2.%3"/>
      <w:lvlJc w:val="left"/>
      <w:pPr>
        <w:tabs>
          <w:tab w:val="num" w:pos="1440"/>
        </w:tabs>
        <w:ind w:left="720" w:firstLine="0"/>
      </w:pPr>
    </w:lvl>
    <w:lvl w:ilvl="3">
      <w:start w:val="1"/>
      <w:numFmt w:val="decimal"/>
      <w:pStyle w:val="Heading4"/>
      <w:lvlText w:val="%1.%2.%3.%4"/>
      <w:lvlJc w:val="left"/>
      <w:pPr>
        <w:tabs>
          <w:tab w:val="num" w:pos="3060"/>
        </w:tabs>
        <w:ind w:left="1620" w:firstLine="360"/>
      </w:pPr>
    </w:lvl>
    <w:lvl w:ilvl="4">
      <w:start w:val="1"/>
      <w:numFmt w:val="decimal"/>
      <w:pStyle w:val="Heading5"/>
      <w:lvlText w:val="%1.%2.%3.%4.%5"/>
      <w:lvlJc w:val="left"/>
      <w:pPr>
        <w:tabs>
          <w:tab w:val="num" w:pos="2520"/>
        </w:tabs>
        <w:ind w:left="720" w:firstLine="720"/>
      </w:pPr>
    </w:lvl>
    <w:lvl w:ilvl="5">
      <w:start w:val="1"/>
      <w:numFmt w:val="decimal"/>
      <w:pStyle w:val="Heading6"/>
      <w:lvlText w:val="%1.%2.%3.%4.%5.%6"/>
      <w:lvlJc w:val="left"/>
      <w:pPr>
        <w:tabs>
          <w:tab w:val="num" w:pos="3240"/>
        </w:tabs>
        <w:ind w:left="1152" w:firstLine="648"/>
      </w:pPr>
    </w:lvl>
    <w:lvl w:ilvl="6">
      <w:start w:val="1"/>
      <w:numFmt w:val="decimal"/>
      <w:pStyle w:val="Heading7"/>
      <w:lvlText w:val="%1.%2.%3.%4.%5.%6.%7"/>
      <w:lvlJc w:val="left"/>
      <w:pPr>
        <w:tabs>
          <w:tab w:val="num" w:pos="3600"/>
        </w:tabs>
        <w:ind w:left="720" w:firstLine="1440"/>
      </w:pPr>
    </w:lvl>
    <w:lvl w:ilvl="7">
      <w:start w:val="1"/>
      <w:numFmt w:val="decimal"/>
      <w:pStyle w:val="Heading8"/>
      <w:lvlText w:val="%1.%2.%3.%4.%5.%6.%7.%8"/>
      <w:lvlJc w:val="left"/>
      <w:pPr>
        <w:tabs>
          <w:tab w:val="num" w:pos="4320"/>
        </w:tabs>
        <w:ind w:left="1440" w:firstLine="1080"/>
      </w:pPr>
    </w:lvl>
    <w:lvl w:ilvl="8">
      <w:start w:val="1"/>
      <w:numFmt w:val="decimal"/>
      <w:pStyle w:val="Heading9"/>
      <w:lvlText w:val="%1.%2.%3.%4.%5.%6.%7.%8.%9"/>
      <w:lvlJc w:val="left"/>
      <w:pPr>
        <w:tabs>
          <w:tab w:val="num" w:pos="4680"/>
        </w:tabs>
        <w:ind w:left="720" w:firstLine="2160"/>
      </w:pPr>
    </w:lvl>
  </w:abstractNum>
  <w:abstractNum w:abstractNumId="1">
    <w:nsid w:val="01AF338E"/>
    <w:multiLevelType w:val="multilevel"/>
    <w:tmpl w:val="0742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054E56"/>
    <w:multiLevelType w:val="multilevel"/>
    <w:tmpl w:val="D3A60886"/>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720"/>
        </w:tabs>
        <w:ind w:left="-720" w:hanging="360"/>
      </w:pPr>
      <w:rPr>
        <w:rFonts w:ascii="Wingdings" w:hAnsi="Wingdings" w:hint="default"/>
        <w:sz w:val="20"/>
      </w:rPr>
    </w:lvl>
    <w:lvl w:ilvl="3">
      <w:start w:val="1"/>
      <w:numFmt w:val="bullet"/>
      <w:lvlText w:val=""/>
      <w:lvlJc w:val="left"/>
      <w:pPr>
        <w:tabs>
          <w:tab w:val="num" w:pos="0"/>
        </w:tabs>
        <w:ind w:left="0" w:hanging="360"/>
      </w:pPr>
      <w:rPr>
        <w:rFonts w:ascii="Wingdings" w:hAnsi="Wingdings" w:hint="default"/>
        <w:sz w:val="20"/>
      </w:rPr>
    </w:lvl>
    <w:lvl w:ilvl="4">
      <w:start w:val="1"/>
      <w:numFmt w:val="bullet"/>
      <w:lvlText w:val=""/>
      <w:lvlJc w:val="left"/>
      <w:pPr>
        <w:tabs>
          <w:tab w:val="num" w:pos="720"/>
        </w:tabs>
        <w:ind w:left="720" w:hanging="360"/>
      </w:pPr>
      <w:rPr>
        <w:rFonts w:ascii="Wingdings" w:hAnsi="Wingdings" w:hint="default"/>
        <w:sz w:val="20"/>
      </w:rPr>
    </w:lvl>
    <w:lvl w:ilvl="5">
      <w:start w:val="1"/>
      <w:numFmt w:val="bullet"/>
      <w:lvlText w:val=""/>
      <w:lvlJc w:val="left"/>
      <w:pPr>
        <w:tabs>
          <w:tab w:val="num" w:pos="1440"/>
        </w:tabs>
        <w:ind w:left="1440" w:hanging="360"/>
      </w:pPr>
      <w:rPr>
        <w:rFonts w:ascii="Wingdings" w:hAnsi="Wingdings" w:hint="default"/>
        <w:sz w:val="20"/>
      </w:rPr>
    </w:lvl>
    <w:lvl w:ilvl="6">
      <w:start w:val="1"/>
      <w:numFmt w:val="bullet"/>
      <w:lvlText w:val=""/>
      <w:lvlJc w:val="left"/>
      <w:pPr>
        <w:tabs>
          <w:tab w:val="num" w:pos="2160"/>
        </w:tabs>
        <w:ind w:left="2160" w:hanging="360"/>
      </w:pPr>
      <w:rPr>
        <w:rFonts w:ascii="Wingdings" w:hAnsi="Wingdings" w:hint="default"/>
        <w:sz w:val="20"/>
      </w:rPr>
    </w:lvl>
    <w:lvl w:ilvl="7">
      <w:start w:val="1"/>
      <w:numFmt w:val="bullet"/>
      <w:lvlText w:val=""/>
      <w:lvlJc w:val="left"/>
      <w:pPr>
        <w:tabs>
          <w:tab w:val="num" w:pos="2880"/>
        </w:tabs>
        <w:ind w:left="2880" w:hanging="360"/>
      </w:pPr>
      <w:rPr>
        <w:rFonts w:ascii="Wingdings" w:hAnsi="Wingdings" w:hint="default"/>
        <w:sz w:val="20"/>
      </w:rPr>
    </w:lvl>
    <w:lvl w:ilvl="8" w:tentative="1">
      <w:start w:val="1"/>
      <w:numFmt w:val="bullet"/>
      <w:lvlText w:val=""/>
      <w:lvlJc w:val="left"/>
      <w:pPr>
        <w:tabs>
          <w:tab w:val="num" w:pos="3600"/>
        </w:tabs>
        <w:ind w:left="3600" w:hanging="360"/>
      </w:pPr>
      <w:rPr>
        <w:rFonts w:ascii="Wingdings" w:hAnsi="Wingdings" w:hint="default"/>
        <w:sz w:val="20"/>
      </w:rPr>
    </w:lvl>
  </w:abstractNum>
  <w:abstractNum w:abstractNumId="3">
    <w:nsid w:val="079E75BA"/>
    <w:multiLevelType w:val="multilevel"/>
    <w:tmpl w:val="78387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3C0BD8"/>
    <w:multiLevelType w:val="hybridMultilevel"/>
    <w:tmpl w:val="2890871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08FB2EF0"/>
    <w:multiLevelType w:val="hybridMultilevel"/>
    <w:tmpl w:val="C55AA5C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0A26760B"/>
    <w:multiLevelType w:val="hybridMultilevel"/>
    <w:tmpl w:val="BE7044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B7945BC"/>
    <w:multiLevelType w:val="hybridMultilevel"/>
    <w:tmpl w:val="13C4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D62CE7"/>
    <w:multiLevelType w:val="multilevel"/>
    <w:tmpl w:val="5986F1CA"/>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9">
    <w:nsid w:val="0DBF1159"/>
    <w:multiLevelType w:val="multilevel"/>
    <w:tmpl w:val="4CD6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F16A8B"/>
    <w:multiLevelType w:val="hybridMultilevel"/>
    <w:tmpl w:val="34E49C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09281B"/>
    <w:multiLevelType w:val="hybridMultilevel"/>
    <w:tmpl w:val="F306B37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0A09DF"/>
    <w:multiLevelType w:val="multilevel"/>
    <w:tmpl w:val="C708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F42601"/>
    <w:multiLevelType w:val="multilevel"/>
    <w:tmpl w:val="EF4258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4B174DD"/>
    <w:multiLevelType w:val="multilevel"/>
    <w:tmpl w:val="5986F1C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5">
    <w:nsid w:val="157B365A"/>
    <w:multiLevelType w:val="multilevel"/>
    <w:tmpl w:val="C4B0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CB1A67"/>
    <w:multiLevelType w:val="hybridMultilevel"/>
    <w:tmpl w:val="F0548BCA"/>
    <w:lvl w:ilvl="0" w:tplc="AEAA64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9463749"/>
    <w:multiLevelType w:val="multilevel"/>
    <w:tmpl w:val="5C84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F44B7A"/>
    <w:multiLevelType w:val="multilevel"/>
    <w:tmpl w:val="5986F1C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9">
    <w:nsid w:val="20AB6ABF"/>
    <w:multiLevelType w:val="multilevel"/>
    <w:tmpl w:val="5986F1C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0">
    <w:nsid w:val="20BE496A"/>
    <w:multiLevelType w:val="hybridMultilevel"/>
    <w:tmpl w:val="41D60B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0C55CC5"/>
    <w:multiLevelType w:val="hybridMultilevel"/>
    <w:tmpl w:val="A588CFCA"/>
    <w:lvl w:ilvl="0" w:tplc="04090003">
      <w:start w:val="1"/>
      <w:numFmt w:val="bullet"/>
      <w:lvlText w:val="o"/>
      <w:lvlJc w:val="left"/>
      <w:pPr>
        <w:ind w:left="753" w:hanging="360"/>
      </w:pPr>
      <w:rPr>
        <w:rFonts w:ascii="Courier New" w:hAnsi="Courier New" w:cs="Courier New"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22">
    <w:nsid w:val="21F276D2"/>
    <w:multiLevelType w:val="hybridMultilevel"/>
    <w:tmpl w:val="97FC378A"/>
    <w:lvl w:ilvl="0" w:tplc="0B146C78">
      <w:start w:val="2"/>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082B60"/>
    <w:multiLevelType w:val="multilevel"/>
    <w:tmpl w:val="79A08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4255E24"/>
    <w:multiLevelType w:val="hybridMultilevel"/>
    <w:tmpl w:val="A92C9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705202E"/>
    <w:multiLevelType w:val="multilevel"/>
    <w:tmpl w:val="8024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793685F"/>
    <w:multiLevelType w:val="multilevel"/>
    <w:tmpl w:val="81F2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8672590"/>
    <w:multiLevelType w:val="hybridMultilevel"/>
    <w:tmpl w:val="C03EC3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8DB0F4F"/>
    <w:multiLevelType w:val="hybridMultilevel"/>
    <w:tmpl w:val="2E12C6AC"/>
    <w:lvl w:ilvl="0" w:tplc="66904292">
      <w:numFmt w:val="bullet"/>
      <w:lvlText w:val="-"/>
      <w:lvlJc w:val="left"/>
      <w:pPr>
        <w:ind w:left="1800" w:hanging="360"/>
      </w:pPr>
      <w:rPr>
        <w:rFonts w:ascii="Arial" w:eastAsia="Calibr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2CC95132"/>
    <w:multiLevelType w:val="multilevel"/>
    <w:tmpl w:val="5986F1C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0">
    <w:nsid w:val="343041B1"/>
    <w:multiLevelType w:val="hybridMultilevel"/>
    <w:tmpl w:val="AD7AA790"/>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31">
    <w:nsid w:val="382D4A7C"/>
    <w:multiLevelType w:val="multilevel"/>
    <w:tmpl w:val="4690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FDA47B0"/>
    <w:multiLevelType w:val="hybridMultilevel"/>
    <w:tmpl w:val="13F64690"/>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D61FD4"/>
    <w:multiLevelType w:val="multilevel"/>
    <w:tmpl w:val="98464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27D67C0"/>
    <w:multiLevelType w:val="hybridMultilevel"/>
    <w:tmpl w:val="21EA99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42EA4C07"/>
    <w:multiLevelType w:val="multilevel"/>
    <w:tmpl w:val="3318B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decimal"/>
      <w:lvlText w:val="%3."/>
      <w:lvlJc w:val="left"/>
      <w:pPr>
        <w:ind w:left="2160" w:hanging="360"/>
      </w:pPr>
      <w:rPr>
        <w:rFonts w:hint="default"/>
        <w:color w:val="auto"/>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42C1D0A"/>
    <w:multiLevelType w:val="hybridMultilevel"/>
    <w:tmpl w:val="5986F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58655D0"/>
    <w:multiLevelType w:val="hybridMultilevel"/>
    <w:tmpl w:val="998AE24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45E65C22"/>
    <w:multiLevelType w:val="multilevel"/>
    <w:tmpl w:val="91D2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76C4E19"/>
    <w:multiLevelType w:val="hybridMultilevel"/>
    <w:tmpl w:val="8F94B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D2D759B"/>
    <w:multiLevelType w:val="hybridMultilevel"/>
    <w:tmpl w:val="2BE8B4AE"/>
    <w:lvl w:ilvl="0" w:tplc="0409000F">
      <w:start w:val="1"/>
      <w:numFmt w:val="decimal"/>
      <w:lvlText w:val="%1."/>
      <w:lvlJc w:val="left"/>
      <w:pPr>
        <w:ind w:left="720" w:hanging="360"/>
      </w:pPr>
      <w:rPr>
        <w:rFonts w:cs="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1">
    <w:nsid w:val="4F970CCD"/>
    <w:multiLevelType w:val="multilevel"/>
    <w:tmpl w:val="6886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0CE31B4"/>
    <w:multiLevelType w:val="hybridMultilevel"/>
    <w:tmpl w:val="056E868E"/>
    <w:lvl w:ilvl="0" w:tplc="0409000F">
      <w:start w:val="1"/>
      <w:numFmt w:val="decimal"/>
      <w:lvlText w:val="%1."/>
      <w:lvlJc w:val="left"/>
      <w:pPr>
        <w:ind w:left="720" w:hanging="360"/>
      </w:pPr>
      <w:rPr>
        <w:rFonts w:cs="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3">
    <w:nsid w:val="53B57F63"/>
    <w:multiLevelType w:val="hybridMultilevel"/>
    <w:tmpl w:val="BDA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6943AC7"/>
    <w:multiLevelType w:val="hybridMultilevel"/>
    <w:tmpl w:val="53D0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1051E0"/>
    <w:multiLevelType w:val="hybridMultilevel"/>
    <w:tmpl w:val="7EB8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B2757B"/>
    <w:multiLevelType w:val="hybridMultilevel"/>
    <w:tmpl w:val="6AA6DC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5D705904"/>
    <w:multiLevelType w:val="multilevel"/>
    <w:tmpl w:val="8CBC7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0480465"/>
    <w:multiLevelType w:val="multilevel"/>
    <w:tmpl w:val="A0A21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04F1158"/>
    <w:multiLevelType w:val="multilevel"/>
    <w:tmpl w:val="324E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6E10A2F"/>
    <w:multiLevelType w:val="hybridMultilevel"/>
    <w:tmpl w:val="4328CE36"/>
    <w:lvl w:ilvl="0" w:tplc="1744CA9C">
      <w:start w:val="1"/>
      <w:numFmt w:val="bullet"/>
      <w:lvlText w:val=""/>
      <w:lvlJc w:val="left"/>
      <w:pPr>
        <w:ind w:left="1440" w:hanging="360"/>
      </w:pPr>
      <w:rPr>
        <w:rFonts w:ascii="Symbol" w:hAnsi="Symbol" w:hint="default"/>
      </w:rPr>
    </w:lvl>
    <w:lvl w:ilvl="1" w:tplc="5F549B1C" w:tentative="1">
      <w:start w:val="1"/>
      <w:numFmt w:val="bullet"/>
      <w:lvlText w:val="o"/>
      <w:lvlJc w:val="left"/>
      <w:pPr>
        <w:ind w:left="2160" w:hanging="360"/>
      </w:pPr>
      <w:rPr>
        <w:rFonts w:ascii="Courier New" w:hAnsi="Courier New" w:cs="Courier New" w:hint="default"/>
      </w:rPr>
    </w:lvl>
    <w:lvl w:ilvl="2" w:tplc="F2A67BDE" w:tentative="1">
      <w:start w:val="1"/>
      <w:numFmt w:val="bullet"/>
      <w:lvlText w:val=""/>
      <w:lvlJc w:val="left"/>
      <w:pPr>
        <w:ind w:left="2880" w:hanging="360"/>
      </w:pPr>
      <w:rPr>
        <w:rFonts w:ascii="Wingdings" w:hAnsi="Wingdings" w:hint="default"/>
      </w:rPr>
    </w:lvl>
    <w:lvl w:ilvl="3" w:tplc="781432C4" w:tentative="1">
      <w:start w:val="1"/>
      <w:numFmt w:val="bullet"/>
      <w:lvlText w:val=""/>
      <w:lvlJc w:val="left"/>
      <w:pPr>
        <w:ind w:left="3600" w:hanging="360"/>
      </w:pPr>
      <w:rPr>
        <w:rFonts w:ascii="Symbol" w:hAnsi="Symbol" w:hint="default"/>
      </w:rPr>
    </w:lvl>
    <w:lvl w:ilvl="4" w:tplc="0C3CA7FC" w:tentative="1">
      <w:start w:val="1"/>
      <w:numFmt w:val="bullet"/>
      <w:lvlText w:val="o"/>
      <w:lvlJc w:val="left"/>
      <w:pPr>
        <w:ind w:left="4320" w:hanging="360"/>
      </w:pPr>
      <w:rPr>
        <w:rFonts w:ascii="Courier New" w:hAnsi="Courier New" w:cs="Courier New" w:hint="default"/>
      </w:rPr>
    </w:lvl>
    <w:lvl w:ilvl="5" w:tplc="1382D1E4" w:tentative="1">
      <w:start w:val="1"/>
      <w:numFmt w:val="bullet"/>
      <w:lvlText w:val=""/>
      <w:lvlJc w:val="left"/>
      <w:pPr>
        <w:ind w:left="5040" w:hanging="360"/>
      </w:pPr>
      <w:rPr>
        <w:rFonts w:ascii="Wingdings" w:hAnsi="Wingdings" w:hint="default"/>
      </w:rPr>
    </w:lvl>
    <w:lvl w:ilvl="6" w:tplc="BCBADD52" w:tentative="1">
      <w:start w:val="1"/>
      <w:numFmt w:val="bullet"/>
      <w:lvlText w:val=""/>
      <w:lvlJc w:val="left"/>
      <w:pPr>
        <w:ind w:left="5760" w:hanging="360"/>
      </w:pPr>
      <w:rPr>
        <w:rFonts w:ascii="Symbol" w:hAnsi="Symbol" w:hint="default"/>
      </w:rPr>
    </w:lvl>
    <w:lvl w:ilvl="7" w:tplc="3D2AFA78" w:tentative="1">
      <w:start w:val="1"/>
      <w:numFmt w:val="bullet"/>
      <w:lvlText w:val="o"/>
      <w:lvlJc w:val="left"/>
      <w:pPr>
        <w:ind w:left="6480" w:hanging="360"/>
      </w:pPr>
      <w:rPr>
        <w:rFonts w:ascii="Courier New" w:hAnsi="Courier New" w:cs="Courier New" w:hint="default"/>
      </w:rPr>
    </w:lvl>
    <w:lvl w:ilvl="8" w:tplc="692AF118" w:tentative="1">
      <w:start w:val="1"/>
      <w:numFmt w:val="bullet"/>
      <w:lvlText w:val=""/>
      <w:lvlJc w:val="left"/>
      <w:pPr>
        <w:ind w:left="7200" w:hanging="360"/>
      </w:pPr>
      <w:rPr>
        <w:rFonts w:ascii="Wingdings" w:hAnsi="Wingdings" w:hint="default"/>
      </w:rPr>
    </w:lvl>
  </w:abstractNum>
  <w:abstractNum w:abstractNumId="51">
    <w:nsid w:val="674C10A3"/>
    <w:multiLevelType w:val="hybridMultilevel"/>
    <w:tmpl w:val="E26C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DB80550"/>
    <w:multiLevelType w:val="multilevel"/>
    <w:tmpl w:val="5986F1CA"/>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53">
    <w:nsid w:val="77D755F5"/>
    <w:multiLevelType w:val="multilevel"/>
    <w:tmpl w:val="5F5A99A8"/>
    <w:lvl w:ilvl="0">
      <w:start w:val="1"/>
      <w:numFmt w:val="decimal"/>
      <w:lvlText w:val="%1."/>
      <w:lvlJc w:val="left"/>
      <w:pPr>
        <w:ind w:left="5040" w:hanging="360"/>
      </w:pPr>
    </w:lvl>
    <w:lvl w:ilvl="1">
      <w:start w:val="8"/>
      <w:numFmt w:val="decimal"/>
      <w:isLgl/>
      <w:lvlText w:val="%1.%2"/>
      <w:lvlJc w:val="left"/>
      <w:pPr>
        <w:ind w:left="5040" w:hanging="36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5400" w:hanging="720"/>
      </w:pPr>
      <w:rPr>
        <w:rFonts w:hint="default"/>
      </w:rPr>
    </w:lvl>
    <w:lvl w:ilvl="5">
      <w:start w:val="1"/>
      <w:numFmt w:val="decimal"/>
      <w:isLgl/>
      <w:lvlText w:val="%1.%2.%3.%4.%5.%6"/>
      <w:lvlJc w:val="left"/>
      <w:pPr>
        <w:ind w:left="576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120" w:hanging="1440"/>
      </w:pPr>
      <w:rPr>
        <w:rFonts w:hint="default"/>
      </w:rPr>
    </w:lvl>
  </w:abstractNum>
  <w:abstractNum w:abstractNumId="54">
    <w:nsid w:val="7858284C"/>
    <w:multiLevelType w:val="multilevel"/>
    <w:tmpl w:val="5F223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91B5E1D"/>
    <w:multiLevelType w:val="hybridMultilevel"/>
    <w:tmpl w:val="C61234CE"/>
    <w:lvl w:ilvl="0" w:tplc="24D8F220">
      <w:start w:val="1"/>
      <w:numFmt w:val="bullet"/>
      <w:lvlText w:val="o"/>
      <w:lvlJc w:val="left"/>
      <w:pPr>
        <w:ind w:left="1440" w:hanging="360"/>
      </w:pPr>
      <w:rPr>
        <w:rFonts w:ascii="Courier New" w:hAnsi="Courier New" w:cs="Courier New" w:hint="default"/>
      </w:rPr>
    </w:lvl>
    <w:lvl w:ilvl="1" w:tplc="796E0188" w:tentative="1">
      <w:start w:val="1"/>
      <w:numFmt w:val="bullet"/>
      <w:lvlText w:val="o"/>
      <w:lvlJc w:val="left"/>
      <w:pPr>
        <w:ind w:left="1800" w:hanging="360"/>
      </w:pPr>
      <w:rPr>
        <w:rFonts w:ascii="Courier New" w:hAnsi="Courier New" w:cs="Courier New" w:hint="default"/>
      </w:rPr>
    </w:lvl>
    <w:lvl w:ilvl="2" w:tplc="FC308664" w:tentative="1">
      <w:start w:val="1"/>
      <w:numFmt w:val="bullet"/>
      <w:lvlText w:val=""/>
      <w:lvlJc w:val="left"/>
      <w:pPr>
        <w:ind w:left="2520" w:hanging="360"/>
      </w:pPr>
      <w:rPr>
        <w:rFonts w:ascii="Wingdings" w:hAnsi="Wingdings" w:hint="default"/>
      </w:rPr>
    </w:lvl>
    <w:lvl w:ilvl="3" w:tplc="1C569418" w:tentative="1">
      <w:start w:val="1"/>
      <w:numFmt w:val="bullet"/>
      <w:lvlText w:val=""/>
      <w:lvlJc w:val="left"/>
      <w:pPr>
        <w:ind w:left="3240" w:hanging="360"/>
      </w:pPr>
      <w:rPr>
        <w:rFonts w:ascii="Symbol" w:hAnsi="Symbol" w:hint="default"/>
      </w:rPr>
    </w:lvl>
    <w:lvl w:ilvl="4" w:tplc="FEEC3B82" w:tentative="1">
      <w:start w:val="1"/>
      <w:numFmt w:val="bullet"/>
      <w:lvlText w:val="o"/>
      <w:lvlJc w:val="left"/>
      <w:pPr>
        <w:ind w:left="3960" w:hanging="360"/>
      </w:pPr>
      <w:rPr>
        <w:rFonts w:ascii="Courier New" w:hAnsi="Courier New" w:cs="Courier New" w:hint="default"/>
      </w:rPr>
    </w:lvl>
    <w:lvl w:ilvl="5" w:tplc="724A16EC" w:tentative="1">
      <w:start w:val="1"/>
      <w:numFmt w:val="bullet"/>
      <w:lvlText w:val=""/>
      <w:lvlJc w:val="left"/>
      <w:pPr>
        <w:ind w:left="4680" w:hanging="360"/>
      </w:pPr>
      <w:rPr>
        <w:rFonts w:ascii="Wingdings" w:hAnsi="Wingdings" w:hint="default"/>
      </w:rPr>
    </w:lvl>
    <w:lvl w:ilvl="6" w:tplc="E1726672" w:tentative="1">
      <w:start w:val="1"/>
      <w:numFmt w:val="bullet"/>
      <w:lvlText w:val=""/>
      <w:lvlJc w:val="left"/>
      <w:pPr>
        <w:ind w:left="5400" w:hanging="360"/>
      </w:pPr>
      <w:rPr>
        <w:rFonts w:ascii="Symbol" w:hAnsi="Symbol" w:hint="default"/>
      </w:rPr>
    </w:lvl>
    <w:lvl w:ilvl="7" w:tplc="C1A8CD1C" w:tentative="1">
      <w:start w:val="1"/>
      <w:numFmt w:val="bullet"/>
      <w:lvlText w:val="o"/>
      <w:lvlJc w:val="left"/>
      <w:pPr>
        <w:ind w:left="6120" w:hanging="360"/>
      </w:pPr>
      <w:rPr>
        <w:rFonts w:ascii="Courier New" w:hAnsi="Courier New" w:cs="Courier New" w:hint="default"/>
      </w:rPr>
    </w:lvl>
    <w:lvl w:ilvl="8" w:tplc="23864FB2" w:tentative="1">
      <w:start w:val="1"/>
      <w:numFmt w:val="bullet"/>
      <w:lvlText w:val=""/>
      <w:lvlJc w:val="left"/>
      <w:pPr>
        <w:ind w:left="6840" w:hanging="360"/>
      </w:pPr>
      <w:rPr>
        <w:rFonts w:ascii="Wingdings" w:hAnsi="Wingdings" w:hint="default"/>
      </w:rPr>
    </w:lvl>
  </w:abstractNum>
  <w:abstractNum w:abstractNumId="56">
    <w:nsid w:val="7C6A3BC4"/>
    <w:multiLevelType w:val="multilevel"/>
    <w:tmpl w:val="38B0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D713984"/>
    <w:multiLevelType w:val="hybridMultilevel"/>
    <w:tmpl w:val="8F02E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E5B3B09"/>
    <w:multiLevelType w:val="hybridMultilevel"/>
    <w:tmpl w:val="F306B37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32"/>
  </w:num>
  <w:num w:numId="3">
    <w:abstractNumId w:val="15"/>
  </w:num>
  <w:num w:numId="4">
    <w:abstractNumId w:val="13"/>
  </w:num>
  <w:num w:numId="5">
    <w:abstractNumId w:val="47"/>
  </w:num>
  <w:num w:numId="6">
    <w:abstractNumId w:val="35"/>
  </w:num>
  <w:num w:numId="7">
    <w:abstractNumId w:val="25"/>
  </w:num>
  <w:num w:numId="8">
    <w:abstractNumId w:val="26"/>
  </w:num>
  <w:num w:numId="9">
    <w:abstractNumId w:val="28"/>
  </w:num>
  <w:num w:numId="10">
    <w:abstractNumId w:val="31"/>
  </w:num>
  <w:num w:numId="11">
    <w:abstractNumId w:val="23"/>
  </w:num>
  <w:num w:numId="12">
    <w:abstractNumId w:val="17"/>
  </w:num>
  <w:num w:numId="13">
    <w:abstractNumId w:val="50"/>
  </w:num>
  <w:num w:numId="14">
    <w:abstractNumId w:val="22"/>
  </w:num>
  <w:num w:numId="15">
    <w:abstractNumId w:val="36"/>
  </w:num>
  <w:num w:numId="16">
    <w:abstractNumId w:val="8"/>
  </w:num>
  <w:num w:numId="17">
    <w:abstractNumId w:val="52"/>
  </w:num>
  <w:num w:numId="18">
    <w:abstractNumId w:val="16"/>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3"/>
  </w:num>
  <w:num w:numId="21">
    <w:abstractNumId w:val="29"/>
  </w:num>
  <w:num w:numId="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num>
  <w:num w:numId="25">
    <w:abstractNumId w:val="14"/>
  </w:num>
  <w:num w:numId="26">
    <w:abstractNumId w:val="19"/>
  </w:num>
  <w:num w:numId="27">
    <w:abstractNumId w:val="54"/>
  </w:num>
  <w:num w:numId="28">
    <w:abstractNumId w:val="1"/>
  </w:num>
  <w:num w:numId="29">
    <w:abstractNumId w:val="56"/>
  </w:num>
  <w:num w:numId="30">
    <w:abstractNumId w:val="3"/>
  </w:num>
  <w:num w:numId="31">
    <w:abstractNumId w:val="38"/>
  </w:num>
  <w:num w:numId="32">
    <w:abstractNumId w:val="12"/>
  </w:num>
  <w:num w:numId="33">
    <w:abstractNumId w:val="41"/>
  </w:num>
  <w:num w:numId="34">
    <w:abstractNumId w:val="49"/>
  </w:num>
  <w:num w:numId="35">
    <w:abstractNumId w:val="9"/>
  </w:num>
  <w:num w:numId="36">
    <w:abstractNumId w:val="48"/>
  </w:num>
  <w:num w:numId="37">
    <w:abstractNumId w:val="33"/>
  </w:num>
  <w:num w:numId="38">
    <w:abstractNumId w:val="55"/>
  </w:num>
  <w:num w:numId="39">
    <w:abstractNumId w:val="27"/>
  </w:num>
  <w:num w:numId="40">
    <w:abstractNumId w:val="20"/>
  </w:num>
  <w:num w:numId="41">
    <w:abstractNumId w:val="7"/>
  </w:num>
  <w:num w:numId="42">
    <w:abstractNumId w:val="2"/>
  </w:num>
  <w:num w:numId="43">
    <w:abstractNumId w:val="46"/>
  </w:num>
  <w:num w:numId="44">
    <w:abstractNumId w:val="34"/>
  </w:num>
  <w:num w:numId="45">
    <w:abstractNumId w:val="5"/>
  </w:num>
  <w:num w:numId="46">
    <w:abstractNumId w:val="44"/>
  </w:num>
  <w:num w:numId="47">
    <w:abstractNumId w:val="39"/>
  </w:num>
  <w:num w:numId="48">
    <w:abstractNumId w:val="18"/>
  </w:num>
  <w:num w:numId="49">
    <w:abstractNumId w:val="30"/>
  </w:num>
  <w:num w:numId="50">
    <w:abstractNumId w:val="51"/>
  </w:num>
  <w:num w:numId="51">
    <w:abstractNumId w:val="43"/>
  </w:num>
  <w:num w:numId="52">
    <w:abstractNumId w:val="45"/>
  </w:num>
  <w:num w:numId="53">
    <w:abstractNumId w:val="21"/>
  </w:num>
  <w:num w:numId="54">
    <w:abstractNumId w:val="4"/>
  </w:num>
  <w:num w:numId="55">
    <w:abstractNumId w:val="57"/>
  </w:num>
  <w:num w:numId="56">
    <w:abstractNumId w:val="11"/>
  </w:num>
  <w:num w:numId="57">
    <w:abstractNumId w:val="10"/>
  </w:num>
  <w:num w:numId="58">
    <w:abstractNumId w:val="37"/>
  </w:num>
  <w:num w:numId="59">
    <w:abstractNumId w:val="24"/>
  </w:num>
  <w:num w:numId="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91"/>
  <w:printFractionalCharacterWidth/>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360"/>
  <w:doNotHyphenateCaps/>
  <w:displayHorizontalDrawingGridEvery w:val="0"/>
  <w:displayVerticalDrawingGridEvery w:val="0"/>
  <w:doNotUseMarginsForDrawingGridOrigin/>
  <w:doNotShadeFormData/>
  <w:noPunctuationKerning/>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264B"/>
    <w:rsid w:val="0000106A"/>
    <w:rsid w:val="000017CD"/>
    <w:rsid w:val="00001EF5"/>
    <w:rsid w:val="000025C8"/>
    <w:rsid w:val="00002AF8"/>
    <w:rsid w:val="00002B1E"/>
    <w:rsid w:val="000055E5"/>
    <w:rsid w:val="00007365"/>
    <w:rsid w:val="00012538"/>
    <w:rsid w:val="00012A42"/>
    <w:rsid w:val="000139B8"/>
    <w:rsid w:val="0001521E"/>
    <w:rsid w:val="00016D7E"/>
    <w:rsid w:val="00017A98"/>
    <w:rsid w:val="00020547"/>
    <w:rsid w:val="00021FE7"/>
    <w:rsid w:val="00023F25"/>
    <w:rsid w:val="00025D4F"/>
    <w:rsid w:val="000312E9"/>
    <w:rsid w:val="00031ED2"/>
    <w:rsid w:val="000325E3"/>
    <w:rsid w:val="00032FA9"/>
    <w:rsid w:val="000354D8"/>
    <w:rsid w:val="00035C25"/>
    <w:rsid w:val="00037E4B"/>
    <w:rsid w:val="00040658"/>
    <w:rsid w:val="00043343"/>
    <w:rsid w:val="00044DBA"/>
    <w:rsid w:val="00046BF9"/>
    <w:rsid w:val="00050F66"/>
    <w:rsid w:val="000521FC"/>
    <w:rsid w:val="00052ED1"/>
    <w:rsid w:val="00054D1E"/>
    <w:rsid w:val="000554E6"/>
    <w:rsid w:val="0006155F"/>
    <w:rsid w:val="000616BF"/>
    <w:rsid w:val="0006185D"/>
    <w:rsid w:val="0006202E"/>
    <w:rsid w:val="00062877"/>
    <w:rsid w:val="00065296"/>
    <w:rsid w:val="00065E1D"/>
    <w:rsid w:val="000672A6"/>
    <w:rsid w:val="00071A1D"/>
    <w:rsid w:val="0007465A"/>
    <w:rsid w:val="00074788"/>
    <w:rsid w:val="000768FD"/>
    <w:rsid w:val="00076B65"/>
    <w:rsid w:val="00081656"/>
    <w:rsid w:val="00082518"/>
    <w:rsid w:val="00092EBE"/>
    <w:rsid w:val="0009339D"/>
    <w:rsid w:val="0009492F"/>
    <w:rsid w:val="0009724A"/>
    <w:rsid w:val="0009789A"/>
    <w:rsid w:val="000A165B"/>
    <w:rsid w:val="000A5C5A"/>
    <w:rsid w:val="000A60E0"/>
    <w:rsid w:val="000A76A2"/>
    <w:rsid w:val="000B011C"/>
    <w:rsid w:val="000B1A48"/>
    <w:rsid w:val="000B1D57"/>
    <w:rsid w:val="000B2654"/>
    <w:rsid w:val="000B29F8"/>
    <w:rsid w:val="000B4D91"/>
    <w:rsid w:val="000B6D78"/>
    <w:rsid w:val="000B7091"/>
    <w:rsid w:val="000B73DE"/>
    <w:rsid w:val="000B7690"/>
    <w:rsid w:val="000C02DE"/>
    <w:rsid w:val="000C035E"/>
    <w:rsid w:val="000C0C87"/>
    <w:rsid w:val="000C2445"/>
    <w:rsid w:val="000C2DA4"/>
    <w:rsid w:val="000C3794"/>
    <w:rsid w:val="000C5B4B"/>
    <w:rsid w:val="000C5C48"/>
    <w:rsid w:val="000C61ED"/>
    <w:rsid w:val="000C7CF9"/>
    <w:rsid w:val="000D06E6"/>
    <w:rsid w:val="000D139C"/>
    <w:rsid w:val="000D2520"/>
    <w:rsid w:val="000D27E5"/>
    <w:rsid w:val="000D3231"/>
    <w:rsid w:val="000D58C2"/>
    <w:rsid w:val="000D5DC6"/>
    <w:rsid w:val="000D74C8"/>
    <w:rsid w:val="000E332B"/>
    <w:rsid w:val="000E42E5"/>
    <w:rsid w:val="000E63E0"/>
    <w:rsid w:val="000E6C75"/>
    <w:rsid w:val="000F1141"/>
    <w:rsid w:val="000F1926"/>
    <w:rsid w:val="000F19E9"/>
    <w:rsid w:val="000F25BD"/>
    <w:rsid w:val="000F28FF"/>
    <w:rsid w:val="000F3780"/>
    <w:rsid w:val="000F67CF"/>
    <w:rsid w:val="001016BC"/>
    <w:rsid w:val="001079D4"/>
    <w:rsid w:val="00114BD5"/>
    <w:rsid w:val="00121FB9"/>
    <w:rsid w:val="00123FD2"/>
    <w:rsid w:val="00124176"/>
    <w:rsid w:val="00124BF3"/>
    <w:rsid w:val="00124F16"/>
    <w:rsid w:val="00127ED7"/>
    <w:rsid w:val="001308B5"/>
    <w:rsid w:val="00131F20"/>
    <w:rsid w:val="00133D5B"/>
    <w:rsid w:val="0013526E"/>
    <w:rsid w:val="0013550E"/>
    <w:rsid w:val="0013760A"/>
    <w:rsid w:val="00140E36"/>
    <w:rsid w:val="00142929"/>
    <w:rsid w:val="00142F71"/>
    <w:rsid w:val="00143168"/>
    <w:rsid w:val="001475FF"/>
    <w:rsid w:val="001476B5"/>
    <w:rsid w:val="0015233B"/>
    <w:rsid w:val="0015540A"/>
    <w:rsid w:val="0015663A"/>
    <w:rsid w:val="00157129"/>
    <w:rsid w:val="00160AA1"/>
    <w:rsid w:val="00160F04"/>
    <w:rsid w:val="00161035"/>
    <w:rsid w:val="001616A3"/>
    <w:rsid w:val="00161F02"/>
    <w:rsid w:val="00163A13"/>
    <w:rsid w:val="00164F23"/>
    <w:rsid w:val="0016562D"/>
    <w:rsid w:val="00165BCD"/>
    <w:rsid w:val="00166663"/>
    <w:rsid w:val="001716A0"/>
    <w:rsid w:val="0017226C"/>
    <w:rsid w:val="001728C6"/>
    <w:rsid w:val="00173684"/>
    <w:rsid w:val="00173E83"/>
    <w:rsid w:val="00175FAF"/>
    <w:rsid w:val="001806FF"/>
    <w:rsid w:val="00183D94"/>
    <w:rsid w:val="001845D6"/>
    <w:rsid w:val="00184AC0"/>
    <w:rsid w:val="001867E6"/>
    <w:rsid w:val="00186F18"/>
    <w:rsid w:val="00187759"/>
    <w:rsid w:val="00190B4B"/>
    <w:rsid w:val="00191A9B"/>
    <w:rsid w:val="001974A5"/>
    <w:rsid w:val="00197668"/>
    <w:rsid w:val="001A001B"/>
    <w:rsid w:val="001A0512"/>
    <w:rsid w:val="001A194F"/>
    <w:rsid w:val="001A2CBB"/>
    <w:rsid w:val="001A49A6"/>
    <w:rsid w:val="001B1769"/>
    <w:rsid w:val="001B368D"/>
    <w:rsid w:val="001B7BD1"/>
    <w:rsid w:val="001C0F50"/>
    <w:rsid w:val="001C3328"/>
    <w:rsid w:val="001C544C"/>
    <w:rsid w:val="001C5FAC"/>
    <w:rsid w:val="001D0A81"/>
    <w:rsid w:val="001D5BA3"/>
    <w:rsid w:val="001F024B"/>
    <w:rsid w:val="001F0289"/>
    <w:rsid w:val="001F132C"/>
    <w:rsid w:val="001F19DC"/>
    <w:rsid w:val="001F1B9D"/>
    <w:rsid w:val="001F4317"/>
    <w:rsid w:val="001F70C5"/>
    <w:rsid w:val="002017E7"/>
    <w:rsid w:val="00204734"/>
    <w:rsid w:val="00205DB2"/>
    <w:rsid w:val="00212378"/>
    <w:rsid w:val="00214595"/>
    <w:rsid w:val="0021702A"/>
    <w:rsid w:val="00217895"/>
    <w:rsid w:val="00217A12"/>
    <w:rsid w:val="002243DE"/>
    <w:rsid w:val="0022454C"/>
    <w:rsid w:val="00225E90"/>
    <w:rsid w:val="00225EE0"/>
    <w:rsid w:val="00225EFC"/>
    <w:rsid w:val="0023220F"/>
    <w:rsid w:val="002334D1"/>
    <w:rsid w:val="00234A3D"/>
    <w:rsid w:val="00234FA4"/>
    <w:rsid w:val="0023526A"/>
    <w:rsid w:val="002362E3"/>
    <w:rsid w:val="00237AA3"/>
    <w:rsid w:val="002406BE"/>
    <w:rsid w:val="00244A60"/>
    <w:rsid w:val="0024596D"/>
    <w:rsid w:val="00245E6B"/>
    <w:rsid w:val="0024611B"/>
    <w:rsid w:val="00247F03"/>
    <w:rsid w:val="002510D0"/>
    <w:rsid w:val="00251586"/>
    <w:rsid w:val="002519D6"/>
    <w:rsid w:val="00251DB1"/>
    <w:rsid w:val="00252052"/>
    <w:rsid w:val="00253220"/>
    <w:rsid w:val="00253DB2"/>
    <w:rsid w:val="00257CFC"/>
    <w:rsid w:val="00262779"/>
    <w:rsid w:val="00265360"/>
    <w:rsid w:val="00266629"/>
    <w:rsid w:val="00270FEA"/>
    <w:rsid w:val="0027299B"/>
    <w:rsid w:val="002744C1"/>
    <w:rsid w:val="0027584A"/>
    <w:rsid w:val="00276576"/>
    <w:rsid w:val="00277371"/>
    <w:rsid w:val="00281090"/>
    <w:rsid w:val="00282444"/>
    <w:rsid w:val="0028272E"/>
    <w:rsid w:val="00287E2D"/>
    <w:rsid w:val="0029101F"/>
    <w:rsid w:val="00291E58"/>
    <w:rsid w:val="002948E8"/>
    <w:rsid w:val="002954D8"/>
    <w:rsid w:val="00295F2A"/>
    <w:rsid w:val="00296020"/>
    <w:rsid w:val="00296BAA"/>
    <w:rsid w:val="002970D9"/>
    <w:rsid w:val="00297842"/>
    <w:rsid w:val="002A5D11"/>
    <w:rsid w:val="002A6544"/>
    <w:rsid w:val="002B0948"/>
    <w:rsid w:val="002B0D15"/>
    <w:rsid w:val="002B730D"/>
    <w:rsid w:val="002B7C14"/>
    <w:rsid w:val="002C07D9"/>
    <w:rsid w:val="002C18A6"/>
    <w:rsid w:val="002C2EE1"/>
    <w:rsid w:val="002C362B"/>
    <w:rsid w:val="002C4A00"/>
    <w:rsid w:val="002C4C3D"/>
    <w:rsid w:val="002C731C"/>
    <w:rsid w:val="002C7A79"/>
    <w:rsid w:val="002D046C"/>
    <w:rsid w:val="002D2B9D"/>
    <w:rsid w:val="002D38F9"/>
    <w:rsid w:val="002D3C75"/>
    <w:rsid w:val="002D3C8E"/>
    <w:rsid w:val="002D500C"/>
    <w:rsid w:val="002D5CDA"/>
    <w:rsid w:val="002D6DB4"/>
    <w:rsid w:val="002E16A4"/>
    <w:rsid w:val="002E26B5"/>
    <w:rsid w:val="002E3370"/>
    <w:rsid w:val="002E38BA"/>
    <w:rsid w:val="002E52B6"/>
    <w:rsid w:val="002F23E3"/>
    <w:rsid w:val="002F4C4A"/>
    <w:rsid w:val="002F4CEB"/>
    <w:rsid w:val="002F5ECB"/>
    <w:rsid w:val="003004E8"/>
    <w:rsid w:val="003013E3"/>
    <w:rsid w:val="00301CB1"/>
    <w:rsid w:val="00303148"/>
    <w:rsid w:val="00303960"/>
    <w:rsid w:val="00304C4F"/>
    <w:rsid w:val="003117C0"/>
    <w:rsid w:val="0031305E"/>
    <w:rsid w:val="00313DB3"/>
    <w:rsid w:val="00314470"/>
    <w:rsid w:val="00315DE4"/>
    <w:rsid w:val="00316408"/>
    <w:rsid w:val="00316FAD"/>
    <w:rsid w:val="003178A4"/>
    <w:rsid w:val="003206EB"/>
    <w:rsid w:val="0032134D"/>
    <w:rsid w:val="00322952"/>
    <w:rsid w:val="00325AFD"/>
    <w:rsid w:val="00326AC6"/>
    <w:rsid w:val="00326E84"/>
    <w:rsid w:val="00327EF7"/>
    <w:rsid w:val="00332F14"/>
    <w:rsid w:val="003336FD"/>
    <w:rsid w:val="00335450"/>
    <w:rsid w:val="00336FCC"/>
    <w:rsid w:val="0033781D"/>
    <w:rsid w:val="003379D4"/>
    <w:rsid w:val="00343113"/>
    <w:rsid w:val="00344003"/>
    <w:rsid w:val="00344C23"/>
    <w:rsid w:val="00350D1B"/>
    <w:rsid w:val="00351086"/>
    <w:rsid w:val="003516E3"/>
    <w:rsid w:val="00352A10"/>
    <w:rsid w:val="0035355E"/>
    <w:rsid w:val="0035469B"/>
    <w:rsid w:val="0035627A"/>
    <w:rsid w:val="00360603"/>
    <w:rsid w:val="00364724"/>
    <w:rsid w:val="00364E42"/>
    <w:rsid w:val="00371791"/>
    <w:rsid w:val="00372590"/>
    <w:rsid w:val="00373449"/>
    <w:rsid w:val="003742DA"/>
    <w:rsid w:val="0037484A"/>
    <w:rsid w:val="0037586B"/>
    <w:rsid w:val="00376022"/>
    <w:rsid w:val="003769F2"/>
    <w:rsid w:val="00376FD7"/>
    <w:rsid w:val="00377CE5"/>
    <w:rsid w:val="00380E63"/>
    <w:rsid w:val="00381A95"/>
    <w:rsid w:val="00384207"/>
    <w:rsid w:val="003844C6"/>
    <w:rsid w:val="0038566D"/>
    <w:rsid w:val="00386555"/>
    <w:rsid w:val="00387CBB"/>
    <w:rsid w:val="00391347"/>
    <w:rsid w:val="003915F4"/>
    <w:rsid w:val="003942B2"/>
    <w:rsid w:val="00394670"/>
    <w:rsid w:val="00395852"/>
    <w:rsid w:val="003963BF"/>
    <w:rsid w:val="0039712D"/>
    <w:rsid w:val="00397135"/>
    <w:rsid w:val="00397926"/>
    <w:rsid w:val="003A21B1"/>
    <w:rsid w:val="003A23F5"/>
    <w:rsid w:val="003A245A"/>
    <w:rsid w:val="003A29EF"/>
    <w:rsid w:val="003A4288"/>
    <w:rsid w:val="003B2B9A"/>
    <w:rsid w:val="003C1B84"/>
    <w:rsid w:val="003C25B4"/>
    <w:rsid w:val="003C3960"/>
    <w:rsid w:val="003C44F7"/>
    <w:rsid w:val="003C55C0"/>
    <w:rsid w:val="003C6FAF"/>
    <w:rsid w:val="003D020F"/>
    <w:rsid w:val="003D02E4"/>
    <w:rsid w:val="003D1AC3"/>
    <w:rsid w:val="003E3130"/>
    <w:rsid w:val="003E4DAE"/>
    <w:rsid w:val="003E5B8C"/>
    <w:rsid w:val="003F1B8F"/>
    <w:rsid w:val="003F29CF"/>
    <w:rsid w:val="003F3AB2"/>
    <w:rsid w:val="003F43FD"/>
    <w:rsid w:val="003F757C"/>
    <w:rsid w:val="00403CFB"/>
    <w:rsid w:val="00404A08"/>
    <w:rsid w:val="004067BE"/>
    <w:rsid w:val="004107B5"/>
    <w:rsid w:val="00411D95"/>
    <w:rsid w:val="00412506"/>
    <w:rsid w:val="00415400"/>
    <w:rsid w:val="00415D2E"/>
    <w:rsid w:val="00420E50"/>
    <w:rsid w:val="0042128D"/>
    <w:rsid w:val="00421A4D"/>
    <w:rsid w:val="00421DC1"/>
    <w:rsid w:val="00422681"/>
    <w:rsid w:val="0042313D"/>
    <w:rsid w:val="004247D6"/>
    <w:rsid w:val="004253D2"/>
    <w:rsid w:val="00430749"/>
    <w:rsid w:val="00430962"/>
    <w:rsid w:val="00431301"/>
    <w:rsid w:val="004344A2"/>
    <w:rsid w:val="00435A12"/>
    <w:rsid w:val="004363D9"/>
    <w:rsid w:val="0044061C"/>
    <w:rsid w:val="00441966"/>
    <w:rsid w:val="00442564"/>
    <w:rsid w:val="00444A0D"/>
    <w:rsid w:val="0045005A"/>
    <w:rsid w:val="00450AA2"/>
    <w:rsid w:val="00450C08"/>
    <w:rsid w:val="004516A1"/>
    <w:rsid w:val="0045397A"/>
    <w:rsid w:val="00456182"/>
    <w:rsid w:val="0045757B"/>
    <w:rsid w:val="004605F4"/>
    <w:rsid w:val="0046157D"/>
    <w:rsid w:val="00461B44"/>
    <w:rsid w:val="0046347B"/>
    <w:rsid w:val="00463E9A"/>
    <w:rsid w:val="0046538B"/>
    <w:rsid w:val="00465C80"/>
    <w:rsid w:val="004672AB"/>
    <w:rsid w:val="00471F14"/>
    <w:rsid w:val="004724D1"/>
    <w:rsid w:val="00473352"/>
    <w:rsid w:val="00474684"/>
    <w:rsid w:val="00477438"/>
    <w:rsid w:val="00482177"/>
    <w:rsid w:val="004825B3"/>
    <w:rsid w:val="00482CD1"/>
    <w:rsid w:val="00484240"/>
    <w:rsid w:val="004866DF"/>
    <w:rsid w:val="00486ADE"/>
    <w:rsid w:val="00487998"/>
    <w:rsid w:val="0049139A"/>
    <w:rsid w:val="00492A1B"/>
    <w:rsid w:val="004937E4"/>
    <w:rsid w:val="004A07D0"/>
    <w:rsid w:val="004A1463"/>
    <w:rsid w:val="004A1BF6"/>
    <w:rsid w:val="004A356A"/>
    <w:rsid w:val="004A425D"/>
    <w:rsid w:val="004A5E3D"/>
    <w:rsid w:val="004B0253"/>
    <w:rsid w:val="004B0DC2"/>
    <w:rsid w:val="004B2E8A"/>
    <w:rsid w:val="004B2F85"/>
    <w:rsid w:val="004B4053"/>
    <w:rsid w:val="004B4941"/>
    <w:rsid w:val="004B60D2"/>
    <w:rsid w:val="004B6757"/>
    <w:rsid w:val="004C0A9B"/>
    <w:rsid w:val="004C5750"/>
    <w:rsid w:val="004C7242"/>
    <w:rsid w:val="004C7F03"/>
    <w:rsid w:val="004D031B"/>
    <w:rsid w:val="004D06EE"/>
    <w:rsid w:val="004D2528"/>
    <w:rsid w:val="004D38B2"/>
    <w:rsid w:val="004D4D22"/>
    <w:rsid w:val="004D55F3"/>
    <w:rsid w:val="004D7335"/>
    <w:rsid w:val="004D7C1B"/>
    <w:rsid w:val="004E4BC8"/>
    <w:rsid w:val="004E55D1"/>
    <w:rsid w:val="004E71A3"/>
    <w:rsid w:val="004E7F38"/>
    <w:rsid w:val="004F1073"/>
    <w:rsid w:val="004F1C88"/>
    <w:rsid w:val="004F1CF3"/>
    <w:rsid w:val="004F3998"/>
    <w:rsid w:val="004F43FB"/>
    <w:rsid w:val="004F4EDF"/>
    <w:rsid w:val="004F6284"/>
    <w:rsid w:val="004F62A1"/>
    <w:rsid w:val="00504652"/>
    <w:rsid w:val="00510A6C"/>
    <w:rsid w:val="00511028"/>
    <w:rsid w:val="005115CA"/>
    <w:rsid w:val="0051326A"/>
    <w:rsid w:val="00517562"/>
    <w:rsid w:val="00517859"/>
    <w:rsid w:val="005210C4"/>
    <w:rsid w:val="00521EEB"/>
    <w:rsid w:val="005222A2"/>
    <w:rsid w:val="00524262"/>
    <w:rsid w:val="00524B1B"/>
    <w:rsid w:val="00525C12"/>
    <w:rsid w:val="00531634"/>
    <w:rsid w:val="0053224E"/>
    <w:rsid w:val="00533554"/>
    <w:rsid w:val="00534922"/>
    <w:rsid w:val="00535B3F"/>
    <w:rsid w:val="00537C40"/>
    <w:rsid w:val="005408E9"/>
    <w:rsid w:val="00541EFC"/>
    <w:rsid w:val="005439F8"/>
    <w:rsid w:val="00544CC0"/>
    <w:rsid w:val="00546CC5"/>
    <w:rsid w:val="0055071E"/>
    <w:rsid w:val="00551697"/>
    <w:rsid w:val="00554651"/>
    <w:rsid w:val="005561B5"/>
    <w:rsid w:val="0055634A"/>
    <w:rsid w:val="00564B1C"/>
    <w:rsid w:val="00564BA4"/>
    <w:rsid w:val="0056682F"/>
    <w:rsid w:val="005669E8"/>
    <w:rsid w:val="00572C66"/>
    <w:rsid w:val="00574C91"/>
    <w:rsid w:val="005832C4"/>
    <w:rsid w:val="00590DFC"/>
    <w:rsid w:val="005925CA"/>
    <w:rsid w:val="00592ACD"/>
    <w:rsid w:val="00594A59"/>
    <w:rsid w:val="00594ED1"/>
    <w:rsid w:val="005954A3"/>
    <w:rsid w:val="00595DF8"/>
    <w:rsid w:val="00595F97"/>
    <w:rsid w:val="0059655A"/>
    <w:rsid w:val="00597213"/>
    <w:rsid w:val="005A1AFF"/>
    <w:rsid w:val="005A1CF6"/>
    <w:rsid w:val="005A3D90"/>
    <w:rsid w:val="005A438D"/>
    <w:rsid w:val="005A529D"/>
    <w:rsid w:val="005A5AF7"/>
    <w:rsid w:val="005B225E"/>
    <w:rsid w:val="005B2EBD"/>
    <w:rsid w:val="005B34C1"/>
    <w:rsid w:val="005B3692"/>
    <w:rsid w:val="005B4F95"/>
    <w:rsid w:val="005B5BAB"/>
    <w:rsid w:val="005B6323"/>
    <w:rsid w:val="005B7EC1"/>
    <w:rsid w:val="005C2825"/>
    <w:rsid w:val="005C49B2"/>
    <w:rsid w:val="005C4CF0"/>
    <w:rsid w:val="005C5268"/>
    <w:rsid w:val="005C59D1"/>
    <w:rsid w:val="005C5D1F"/>
    <w:rsid w:val="005C6832"/>
    <w:rsid w:val="005C75F5"/>
    <w:rsid w:val="005D00AE"/>
    <w:rsid w:val="005D1802"/>
    <w:rsid w:val="005D1A86"/>
    <w:rsid w:val="005D2984"/>
    <w:rsid w:val="005D3700"/>
    <w:rsid w:val="005D3889"/>
    <w:rsid w:val="005D4029"/>
    <w:rsid w:val="005D4D82"/>
    <w:rsid w:val="005D67D5"/>
    <w:rsid w:val="005D6F55"/>
    <w:rsid w:val="005D7B5B"/>
    <w:rsid w:val="005D7FC3"/>
    <w:rsid w:val="005E1AFB"/>
    <w:rsid w:val="005E2ECE"/>
    <w:rsid w:val="005E4351"/>
    <w:rsid w:val="005F1098"/>
    <w:rsid w:val="005F157F"/>
    <w:rsid w:val="005F24A0"/>
    <w:rsid w:val="005F62DF"/>
    <w:rsid w:val="005F6354"/>
    <w:rsid w:val="005F661A"/>
    <w:rsid w:val="0060264B"/>
    <w:rsid w:val="00606E49"/>
    <w:rsid w:val="0061205A"/>
    <w:rsid w:val="00612CAE"/>
    <w:rsid w:val="00612EC3"/>
    <w:rsid w:val="006133BF"/>
    <w:rsid w:val="006147BD"/>
    <w:rsid w:val="00615E65"/>
    <w:rsid w:val="00624494"/>
    <w:rsid w:val="006249A9"/>
    <w:rsid w:val="00625FC0"/>
    <w:rsid w:val="00630697"/>
    <w:rsid w:val="00630B23"/>
    <w:rsid w:val="006342A1"/>
    <w:rsid w:val="00635E1E"/>
    <w:rsid w:val="00642716"/>
    <w:rsid w:val="006427A3"/>
    <w:rsid w:val="00642BE5"/>
    <w:rsid w:val="00643B87"/>
    <w:rsid w:val="006456FA"/>
    <w:rsid w:val="006465DA"/>
    <w:rsid w:val="00647DBC"/>
    <w:rsid w:val="00657059"/>
    <w:rsid w:val="00660E77"/>
    <w:rsid w:val="00660F55"/>
    <w:rsid w:val="00661E2A"/>
    <w:rsid w:val="00662254"/>
    <w:rsid w:val="00662581"/>
    <w:rsid w:val="00664F05"/>
    <w:rsid w:val="00665065"/>
    <w:rsid w:val="00665852"/>
    <w:rsid w:val="00674405"/>
    <w:rsid w:val="006747F0"/>
    <w:rsid w:val="0068079C"/>
    <w:rsid w:val="00680CDD"/>
    <w:rsid w:val="00680D5D"/>
    <w:rsid w:val="00681212"/>
    <w:rsid w:val="00687B26"/>
    <w:rsid w:val="0069463C"/>
    <w:rsid w:val="00694CBC"/>
    <w:rsid w:val="00695279"/>
    <w:rsid w:val="0069532E"/>
    <w:rsid w:val="00695A89"/>
    <w:rsid w:val="00695D3C"/>
    <w:rsid w:val="00696465"/>
    <w:rsid w:val="00697CF4"/>
    <w:rsid w:val="006A0879"/>
    <w:rsid w:val="006A1423"/>
    <w:rsid w:val="006A16BC"/>
    <w:rsid w:val="006A192B"/>
    <w:rsid w:val="006A267F"/>
    <w:rsid w:val="006A35DE"/>
    <w:rsid w:val="006A3999"/>
    <w:rsid w:val="006A409D"/>
    <w:rsid w:val="006A4951"/>
    <w:rsid w:val="006A5528"/>
    <w:rsid w:val="006A6B24"/>
    <w:rsid w:val="006A713F"/>
    <w:rsid w:val="006B2703"/>
    <w:rsid w:val="006B3239"/>
    <w:rsid w:val="006B4C8C"/>
    <w:rsid w:val="006B7B91"/>
    <w:rsid w:val="006C02D9"/>
    <w:rsid w:val="006C14D7"/>
    <w:rsid w:val="006C5959"/>
    <w:rsid w:val="006C71BB"/>
    <w:rsid w:val="006C7DB4"/>
    <w:rsid w:val="006C7FE1"/>
    <w:rsid w:val="006D05EA"/>
    <w:rsid w:val="006D1209"/>
    <w:rsid w:val="006D14D8"/>
    <w:rsid w:val="006D176D"/>
    <w:rsid w:val="006D2CF1"/>
    <w:rsid w:val="006D644A"/>
    <w:rsid w:val="006E043C"/>
    <w:rsid w:val="006E13E2"/>
    <w:rsid w:val="006E4B99"/>
    <w:rsid w:val="006E52B4"/>
    <w:rsid w:val="006E58AD"/>
    <w:rsid w:val="006E77A0"/>
    <w:rsid w:val="006F12A5"/>
    <w:rsid w:val="006F1A09"/>
    <w:rsid w:val="006F1CA6"/>
    <w:rsid w:val="006F2302"/>
    <w:rsid w:val="006F242C"/>
    <w:rsid w:val="00703254"/>
    <w:rsid w:val="00704869"/>
    <w:rsid w:val="00705357"/>
    <w:rsid w:val="00705B3E"/>
    <w:rsid w:val="0070691F"/>
    <w:rsid w:val="00716178"/>
    <w:rsid w:val="00717DE3"/>
    <w:rsid w:val="007206F8"/>
    <w:rsid w:val="007300F9"/>
    <w:rsid w:val="0073201F"/>
    <w:rsid w:val="00735471"/>
    <w:rsid w:val="00735BFC"/>
    <w:rsid w:val="00735C23"/>
    <w:rsid w:val="00735EEB"/>
    <w:rsid w:val="0074055C"/>
    <w:rsid w:val="007414D2"/>
    <w:rsid w:val="00742436"/>
    <w:rsid w:val="00743A96"/>
    <w:rsid w:val="00746C21"/>
    <w:rsid w:val="00750223"/>
    <w:rsid w:val="00751C5D"/>
    <w:rsid w:val="0075267A"/>
    <w:rsid w:val="00752753"/>
    <w:rsid w:val="00753A26"/>
    <w:rsid w:val="00755BA2"/>
    <w:rsid w:val="007571E4"/>
    <w:rsid w:val="00762E0A"/>
    <w:rsid w:val="00763597"/>
    <w:rsid w:val="00765179"/>
    <w:rsid w:val="0076593E"/>
    <w:rsid w:val="00766DE5"/>
    <w:rsid w:val="00766E51"/>
    <w:rsid w:val="0076754A"/>
    <w:rsid w:val="00767D04"/>
    <w:rsid w:val="00770699"/>
    <w:rsid w:val="00772839"/>
    <w:rsid w:val="00773AD8"/>
    <w:rsid w:val="00775D68"/>
    <w:rsid w:val="0077665C"/>
    <w:rsid w:val="007811F4"/>
    <w:rsid w:val="00781BEF"/>
    <w:rsid w:val="00783606"/>
    <w:rsid w:val="00784330"/>
    <w:rsid w:val="00784CAB"/>
    <w:rsid w:val="007854E1"/>
    <w:rsid w:val="00785598"/>
    <w:rsid w:val="00791781"/>
    <w:rsid w:val="00792150"/>
    <w:rsid w:val="007930DD"/>
    <w:rsid w:val="007931BF"/>
    <w:rsid w:val="00794E2F"/>
    <w:rsid w:val="00796521"/>
    <w:rsid w:val="007A1CAC"/>
    <w:rsid w:val="007A1FE5"/>
    <w:rsid w:val="007A2277"/>
    <w:rsid w:val="007A5CCA"/>
    <w:rsid w:val="007B1145"/>
    <w:rsid w:val="007B1CE8"/>
    <w:rsid w:val="007B5D75"/>
    <w:rsid w:val="007C0882"/>
    <w:rsid w:val="007C29A2"/>
    <w:rsid w:val="007C4C74"/>
    <w:rsid w:val="007C5C18"/>
    <w:rsid w:val="007D11A9"/>
    <w:rsid w:val="007D2C6B"/>
    <w:rsid w:val="007D2F43"/>
    <w:rsid w:val="007D3652"/>
    <w:rsid w:val="007D4C5F"/>
    <w:rsid w:val="007D5259"/>
    <w:rsid w:val="007E2C94"/>
    <w:rsid w:val="007F0368"/>
    <w:rsid w:val="007F072E"/>
    <w:rsid w:val="007F08E9"/>
    <w:rsid w:val="007F0F96"/>
    <w:rsid w:val="007F337E"/>
    <w:rsid w:val="007F65C2"/>
    <w:rsid w:val="008020E9"/>
    <w:rsid w:val="00802973"/>
    <w:rsid w:val="00803417"/>
    <w:rsid w:val="00804749"/>
    <w:rsid w:val="00805DF2"/>
    <w:rsid w:val="00810202"/>
    <w:rsid w:val="00810D29"/>
    <w:rsid w:val="00811A22"/>
    <w:rsid w:val="0081256D"/>
    <w:rsid w:val="00812E06"/>
    <w:rsid w:val="0081532D"/>
    <w:rsid w:val="008159EA"/>
    <w:rsid w:val="00815C66"/>
    <w:rsid w:val="00824141"/>
    <w:rsid w:val="00825CE5"/>
    <w:rsid w:val="00833EFB"/>
    <w:rsid w:val="00840636"/>
    <w:rsid w:val="00840F67"/>
    <w:rsid w:val="00843234"/>
    <w:rsid w:val="008454E5"/>
    <w:rsid w:val="008535A2"/>
    <w:rsid w:val="00853854"/>
    <w:rsid w:val="00857206"/>
    <w:rsid w:val="008605F3"/>
    <w:rsid w:val="0086541F"/>
    <w:rsid w:val="00870298"/>
    <w:rsid w:val="00870786"/>
    <w:rsid w:val="00873847"/>
    <w:rsid w:val="00877543"/>
    <w:rsid w:val="0088045E"/>
    <w:rsid w:val="00882365"/>
    <w:rsid w:val="0088451D"/>
    <w:rsid w:val="00887055"/>
    <w:rsid w:val="008872D7"/>
    <w:rsid w:val="00887795"/>
    <w:rsid w:val="00890345"/>
    <w:rsid w:val="00891311"/>
    <w:rsid w:val="00892E2E"/>
    <w:rsid w:val="00893588"/>
    <w:rsid w:val="00896C67"/>
    <w:rsid w:val="008A09E4"/>
    <w:rsid w:val="008A1495"/>
    <w:rsid w:val="008A16C4"/>
    <w:rsid w:val="008A7C49"/>
    <w:rsid w:val="008B0384"/>
    <w:rsid w:val="008B0560"/>
    <w:rsid w:val="008B2C7E"/>
    <w:rsid w:val="008B7C46"/>
    <w:rsid w:val="008C25AB"/>
    <w:rsid w:val="008C2BD6"/>
    <w:rsid w:val="008C34E0"/>
    <w:rsid w:val="008C39DB"/>
    <w:rsid w:val="008C4851"/>
    <w:rsid w:val="008C5160"/>
    <w:rsid w:val="008C5AA1"/>
    <w:rsid w:val="008D0B28"/>
    <w:rsid w:val="008D7527"/>
    <w:rsid w:val="008E14B1"/>
    <w:rsid w:val="008E2AC3"/>
    <w:rsid w:val="008E6418"/>
    <w:rsid w:val="008E74D8"/>
    <w:rsid w:val="008F05A0"/>
    <w:rsid w:val="008F10B4"/>
    <w:rsid w:val="008F1136"/>
    <w:rsid w:val="008F3236"/>
    <w:rsid w:val="008F68A1"/>
    <w:rsid w:val="008F6FE7"/>
    <w:rsid w:val="008F77BC"/>
    <w:rsid w:val="008F7C28"/>
    <w:rsid w:val="00901A2E"/>
    <w:rsid w:val="009056EC"/>
    <w:rsid w:val="00907356"/>
    <w:rsid w:val="009077C3"/>
    <w:rsid w:val="009111BD"/>
    <w:rsid w:val="0091163A"/>
    <w:rsid w:val="0091268D"/>
    <w:rsid w:val="00912871"/>
    <w:rsid w:val="00913A3B"/>
    <w:rsid w:val="00913BCE"/>
    <w:rsid w:val="00914C99"/>
    <w:rsid w:val="009166FA"/>
    <w:rsid w:val="009173D5"/>
    <w:rsid w:val="00917D12"/>
    <w:rsid w:val="00922549"/>
    <w:rsid w:val="009266E9"/>
    <w:rsid w:val="00927707"/>
    <w:rsid w:val="009301DF"/>
    <w:rsid w:val="00931B48"/>
    <w:rsid w:val="00935819"/>
    <w:rsid w:val="009367EC"/>
    <w:rsid w:val="00937720"/>
    <w:rsid w:val="009378F4"/>
    <w:rsid w:val="009406AD"/>
    <w:rsid w:val="00940BF0"/>
    <w:rsid w:val="00942B25"/>
    <w:rsid w:val="00945BB8"/>
    <w:rsid w:val="00946DB2"/>
    <w:rsid w:val="00947DB6"/>
    <w:rsid w:val="00956569"/>
    <w:rsid w:val="009623B1"/>
    <w:rsid w:val="00962D20"/>
    <w:rsid w:val="009652BE"/>
    <w:rsid w:val="00966834"/>
    <w:rsid w:val="00973A40"/>
    <w:rsid w:val="009751F2"/>
    <w:rsid w:val="00981045"/>
    <w:rsid w:val="00981B19"/>
    <w:rsid w:val="00985F9D"/>
    <w:rsid w:val="0099220D"/>
    <w:rsid w:val="009922D4"/>
    <w:rsid w:val="009929FF"/>
    <w:rsid w:val="0099500C"/>
    <w:rsid w:val="00996DCF"/>
    <w:rsid w:val="009A7F63"/>
    <w:rsid w:val="009B19C8"/>
    <w:rsid w:val="009B1FBD"/>
    <w:rsid w:val="009B314A"/>
    <w:rsid w:val="009B3B26"/>
    <w:rsid w:val="009B5D3B"/>
    <w:rsid w:val="009B73EA"/>
    <w:rsid w:val="009C0E5B"/>
    <w:rsid w:val="009C161E"/>
    <w:rsid w:val="009C186B"/>
    <w:rsid w:val="009C55A3"/>
    <w:rsid w:val="009C5F5D"/>
    <w:rsid w:val="009C6144"/>
    <w:rsid w:val="009C736A"/>
    <w:rsid w:val="009C73AA"/>
    <w:rsid w:val="009D2768"/>
    <w:rsid w:val="009D2784"/>
    <w:rsid w:val="009D3959"/>
    <w:rsid w:val="009D3CD5"/>
    <w:rsid w:val="009D4C26"/>
    <w:rsid w:val="009D5A0D"/>
    <w:rsid w:val="009D7BDA"/>
    <w:rsid w:val="009E0B41"/>
    <w:rsid w:val="009E0E1E"/>
    <w:rsid w:val="009E216C"/>
    <w:rsid w:val="009E2B42"/>
    <w:rsid w:val="009E45ED"/>
    <w:rsid w:val="009E619B"/>
    <w:rsid w:val="009E7310"/>
    <w:rsid w:val="009F0A63"/>
    <w:rsid w:val="009F1C74"/>
    <w:rsid w:val="009F2AEF"/>
    <w:rsid w:val="009F2CDE"/>
    <w:rsid w:val="009F31B9"/>
    <w:rsid w:val="009F37BC"/>
    <w:rsid w:val="009F450D"/>
    <w:rsid w:val="009F4E14"/>
    <w:rsid w:val="009F5FEC"/>
    <w:rsid w:val="009F6C66"/>
    <w:rsid w:val="009F6E85"/>
    <w:rsid w:val="009F7DD8"/>
    <w:rsid w:val="009F7EDD"/>
    <w:rsid w:val="00A0023F"/>
    <w:rsid w:val="00A03DAB"/>
    <w:rsid w:val="00A05879"/>
    <w:rsid w:val="00A06939"/>
    <w:rsid w:val="00A069EE"/>
    <w:rsid w:val="00A07F94"/>
    <w:rsid w:val="00A12E5A"/>
    <w:rsid w:val="00A13A78"/>
    <w:rsid w:val="00A1465C"/>
    <w:rsid w:val="00A17BEF"/>
    <w:rsid w:val="00A17E99"/>
    <w:rsid w:val="00A23EF2"/>
    <w:rsid w:val="00A2509D"/>
    <w:rsid w:val="00A25598"/>
    <w:rsid w:val="00A25F36"/>
    <w:rsid w:val="00A26A93"/>
    <w:rsid w:val="00A26C7D"/>
    <w:rsid w:val="00A3158C"/>
    <w:rsid w:val="00A31FEA"/>
    <w:rsid w:val="00A320F5"/>
    <w:rsid w:val="00A32280"/>
    <w:rsid w:val="00A3440C"/>
    <w:rsid w:val="00A354F0"/>
    <w:rsid w:val="00A35F14"/>
    <w:rsid w:val="00A37251"/>
    <w:rsid w:val="00A3726A"/>
    <w:rsid w:val="00A429E3"/>
    <w:rsid w:val="00A42C05"/>
    <w:rsid w:val="00A43AE2"/>
    <w:rsid w:val="00A43D01"/>
    <w:rsid w:val="00A4484D"/>
    <w:rsid w:val="00A45177"/>
    <w:rsid w:val="00A47695"/>
    <w:rsid w:val="00A47CA6"/>
    <w:rsid w:val="00A50BD0"/>
    <w:rsid w:val="00A51A0A"/>
    <w:rsid w:val="00A529CC"/>
    <w:rsid w:val="00A53744"/>
    <w:rsid w:val="00A53FF8"/>
    <w:rsid w:val="00A569C0"/>
    <w:rsid w:val="00A575CC"/>
    <w:rsid w:val="00A57C10"/>
    <w:rsid w:val="00A660AC"/>
    <w:rsid w:val="00A67186"/>
    <w:rsid w:val="00A67725"/>
    <w:rsid w:val="00A7279C"/>
    <w:rsid w:val="00A74481"/>
    <w:rsid w:val="00A74D42"/>
    <w:rsid w:val="00A7533A"/>
    <w:rsid w:val="00A76DA3"/>
    <w:rsid w:val="00A81DA5"/>
    <w:rsid w:val="00A8246A"/>
    <w:rsid w:val="00A8247E"/>
    <w:rsid w:val="00A82F39"/>
    <w:rsid w:val="00A85E3C"/>
    <w:rsid w:val="00A8653A"/>
    <w:rsid w:val="00A86A96"/>
    <w:rsid w:val="00A903ED"/>
    <w:rsid w:val="00A90B87"/>
    <w:rsid w:val="00A91967"/>
    <w:rsid w:val="00A92640"/>
    <w:rsid w:val="00A94358"/>
    <w:rsid w:val="00A95259"/>
    <w:rsid w:val="00A96525"/>
    <w:rsid w:val="00A96E93"/>
    <w:rsid w:val="00A97086"/>
    <w:rsid w:val="00A9763A"/>
    <w:rsid w:val="00AA09D5"/>
    <w:rsid w:val="00AA2E5F"/>
    <w:rsid w:val="00AA4DE9"/>
    <w:rsid w:val="00AA537B"/>
    <w:rsid w:val="00AA69AE"/>
    <w:rsid w:val="00AA6C78"/>
    <w:rsid w:val="00AB04D5"/>
    <w:rsid w:val="00AB0B19"/>
    <w:rsid w:val="00AB20CD"/>
    <w:rsid w:val="00AB2726"/>
    <w:rsid w:val="00AB3BEE"/>
    <w:rsid w:val="00AB45D6"/>
    <w:rsid w:val="00AB5166"/>
    <w:rsid w:val="00AB74CA"/>
    <w:rsid w:val="00AC09C3"/>
    <w:rsid w:val="00AC0C06"/>
    <w:rsid w:val="00AC33EE"/>
    <w:rsid w:val="00AC46AA"/>
    <w:rsid w:val="00AC55DD"/>
    <w:rsid w:val="00AC5E7E"/>
    <w:rsid w:val="00AC70F1"/>
    <w:rsid w:val="00AC7FB8"/>
    <w:rsid w:val="00AD1722"/>
    <w:rsid w:val="00AD2553"/>
    <w:rsid w:val="00AD2875"/>
    <w:rsid w:val="00AD3319"/>
    <w:rsid w:val="00AD4C7D"/>
    <w:rsid w:val="00AE0775"/>
    <w:rsid w:val="00AE463E"/>
    <w:rsid w:val="00AE5A65"/>
    <w:rsid w:val="00AE67B7"/>
    <w:rsid w:val="00AE6ED2"/>
    <w:rsid w:val="00AE713D"/>
    <w:rsid w:val="00AF0575"/>
    <w:rsid w:val="00AF26AA"/>
    <w:rsid w:val="00AF2AFE"/>
    <w:rsid w:val="00AF3976"/>
    <w:rsid w:val="00AF470C"/>
    <w:rsid w:val="00AF73A4"/>
    <w:rsid w:val="00AF748B"/>
    <w:rsid w:val="00B005C8"/>
    <w:rsid w:val="00B008A9"/>
    <w:rsid w:val="00B01145"/>
    <w:rsid w:val="00B016D9"/>
    <w:rsid w:val="00B034D7"/>
    <w:rsid w:val="00B0463D"/>
    <w:rsid w:val="00B04BD0"/>
    <w:rsid w:val="00B057CA"/>
    <w:rsid w:val="00B13B35"/>
    <w:rsid w:val="00B13E43"/>
    <w:rsid w:val="00B1560E"/>
    <w:rsid w:val="00B15984"/>
    <w:rsid w:val="00B160C7"/>
    <w:rsid w:val="00B16CA6"/>
    <w:rsid w:val="00B17424"/>
    <w:rsid w:val="00B2027A"/>
    <w:rsid w:val="00B24B84"/>
    <w:rsid w:val="00B26C6B"/>
    <w:rsid w:val="00B31C96"/>
    <w:rsid w:val="00B32AE4"/>
    <w:rsid w:val="00B34974"/>
    <w:rsid w:val="00B35CB0"/>
    <w:rsid w:val="00B376A0"/>
    <w:rsid w:val="00B404DA"/>
    <w:rsid w:val="00B40EF4"/>
    <w:rsid w:val="00B41A08"/>
    <w:rsid w:val="00B42258"/>
    <w:rsid w:val="00B442EF"/>
    <w:rsid w:val="00B44E4E"/>
    <w:rsid w:val="00B468FA"/>
    <w:rsid w:val="00B479FE"/>
    <w:rsid w:val="00B518EC"/>
    <w:rsid w:val="00B52F9D"/>
    <w:rsid w:val="00B54489"/>
    <w:rsid w:val="00B552B2"/>
    <w:rsid w:val="00B62A0D"/>
    <w:rsid w:val="00B639F9"/>
    <w:rsid w:val="00B652F8"/>
    <w:rsid w:val="00B6634C"/>
    <w:rsid w:val="00B70D5F"/>
    <w:rsid w:val="00B71B53"/>
    <w:rsid w:val="00B726B3"/>
    <w:rsid w:val="00B72BBD"/>
    <w:rsid w:val="00B753C8"/>
    <w:rsid w:val="00B80D9B"/>
    <w:rsid w:val="00B8398C"/>
    <w:rsid w:val="00B84DFC"/>
    <w:rsid w:val="00B8706A"/>
    <w:rsid w:val="00B87B63"/>
    <w:rsid w:val="00B87CEC"/>
    <w:rsid w:val="00B91666"/>
    <w:rsid w:val="00B9172B"/>
    <w:rsid w:val="00B9480B"/>
    <w:rsid w:val="00BA0B81"/>
    <w:rsid w:val="00BA187F"/>
    <w:rsid w:val="00BA20FD"/>
    <w:rsid w:val="00BA3387"/>
    <w:rsid w:val="00BA3629"/>
    <w:rsid w:val="00BA7C79"/>
    <w:rsid w:val="00BB33ED"/>
    <w:rsid w:val="00BB3F03"/>
    <w:rsid w:val="00BB4434"/>
    <w:rsid w:val="00BC4814"/>
    <w:rsid w:val="00BC56BA"/>
    <w:rsid w:val="00BC65D5"/>
    <w:rsid w:val="00BD0780"/>
    <w:rsid w:val="00BD2F27"/>
    <w:rsid w:val="00BD4425"/>
    <w:rsid w:val="00BD5668"/>
    <w:rsid w:val="00BD596B"/>
    <w:rsid w:val="00BD6887"/>
    <w:rsid w:val="00BD69C0"/>
    <w:rsid w:val="00BE0A2C"/>
    <w:rsid w:val="00BE10D7"/>
    <w:rsid w:val="00BE305D"/>
    <w:rsid w:val="00BE4297"/>
    <w:rsid w:val="00BE61C5"/>
    <w:rsid w:val="00BE6A63"/>
    <w:rsid w:val="00BF130D"/>
    <w:rsid w:val="00BF5275"/>
    <w:rsid w:val="00BF5607"/>
    <w:rsid w:val="00BF6A96"/>
    <w:rsid w:val="00C00511"/>
    <w:rsid w:val="00C016AA"/>
    <w:rsid w:val="00C027A7"/>
    <w:rsid w:val="00C0310F"/>
    <w:rsid w:val="00C035DD"/>
    <w:rsid w:val="00C07F32"/>
    <w:rsid w:val="00C100A1"/>
    <w:rsid w:val="00C111CD"/>
    <w:rsid w:val="00C12165"/>
    <w:rsid w:val="00C200E4"/>
    <w:rsid w:val="00C21C60"/>
    <w:rsid w:val="00C21CAD"/>
    <w:rsid w:val="00C2295F"/>
    <w:rsid w:val="00C24C67"/>
    <w:rsid w:val="00C3121D"/>
    <w:rsid w:val="00C37164"/>
    <w:rsid w:val="00C37E93"/>
    <w:rsid w:val="00C40C3F"/>
    <w:rsid w:val="00C410B6"/>
    <w:rsid w:val="00C41528"/>
    <w:rsid w:val="00C41F49"/>
    <w:rsid w:val="00C433B6"/>
    <w:rsid w:val="00C4683F"/>
    <w:rsid w:val="00C505D8"/>
    <w:rsid w:val="00C50A20"/>
    <w:rsid w:val="00C53A73"/>
    <w:rsid w:val="00C53FA1"/>
    <w:rsid w:val="00C5568C"/>
    <w:rsid w:val="00C55FCB"/>
    <w:rsid w:val="00C56E52"/>
    <w:rsid w:val="00C57046"/>
    <w:rsid w:val="00C57149"/>
    <w:rsid w:val="00C57361"/>
    <w:rsid w:val="00C5737C"/>
    <w:rsid w:val="00C6060F"/>
    <w:rsid w:val="00C60B10"/>
    <w:rsid w:val="00C61019"/>
    <w:rsid w:val="00C614F1"/>
    <w:rsid w:val="00C65AEF"/>
    <w:rsid w:val="00C66CE8"/>
    <w:rsid w:val="00C66F96"/>
    <w:rsid w:val="00C70B8A"/>
    <w:rsid w:val="00C711AC"/>
    <w:rsid w:val="00C711E6"/>
    <w:rsid w:val="00C735B4"/>
    <w:rsid w:val="00C75578"/>
    <w:rsid w:val="00C85C34"/>
    <w:rsid w:val="00C86764"/>
    <w:rsid w:val="00C875B4"/>
    <w:rsid w:val="00C90D38"/>
    <w:rsid w:val="00C91B82"/>
    <w:rsid w:val="00C92507"/>
    <w:rsid w:val="00C93F83"/>
    <w:rsid w:val="00C94C2A"/>
    <w:rsid w:val="00C95075"/>
    <w:rsid w:val="00C959EF"/>
    <w:rsid w:val="00CA0F4A"/>
    <w:rsid w:val="00CA3711"/>
    <w:rsid w:val="00CA40C3"/>
    <w:rsid w:val="00CA43E3"/>
    <w:rsid w:val="00CA449A"/>
    <w:rsid w:val="00CA6BCA"/>
    <w:rsid w:val="00CA733F"/>
    <w:rsid w:val="00CB45A2"/>
    <w:rsid w:val="00CB6382"/>
    <w:rsid w:val="00CB6548"/>
    <w:rsid w:val="00CC11B7"/>
    <w:rsid w:val="00CC64C1"/>
    <w:rsid w:val="00CC64F2"/>
    <w:rsid w:val="00CC6FFD"/>
    <w:rsid w:val="00CD0861"/>
    <w:rsid w:val="00CD2B67"/>
    <w:rsid w:val="00CD3BCF"/>
    <w:rsid w:val="00CD722D"/>
    <w:rsid w:val="00CE10F8"/>
    <w:rsid w:val="00CE3198"/>
    <w:rsid w:val="00CE63F8"/>
    <w:rsid w:val="00CE6AF3"/>
    <w:rsid w:val="00CF01C0"/>
    <w:rsid w:val="00CF3BBE"/>
    <w:rsid w:val="00CF6439"/>
    <w:rsid w:val="00CF691F"/>
    <w:rsid w:val="00D04AD2"/>
    <w:rsid w:val="00D05078"/>
    <w:rsid w:val="00D07977"/>
    <w:rsid w:val="00D14077"/>
    <w:rsid w:val="00D14AB1"/>
    <w:rsid w:val="00D152F4"/>
    <w:rsid w:val="00D16C46"/>
    <w:rsid w:val="00D2047E"/>
    <w:rsid w:val="00D20C67"/>
    <w:rsid w:val="00D22D1B"/>
    <w:rsid w:val="00D2379B"/>
    <w:rsid w:val="00D23F46"/>
    <w:rsid w:val="00D25462"/>
    <w:rsid w:val="00D27F1F"/>
    <w:rsid w:val="00D30F19"/>
    <w:rsid w:val="00D323F9"/>
    <w:rsid w:val="00D33BF2"/>
    <w:rsid w:val="00D35C6D"/>
    <w:rsid w:val="00D459F3"/>
    <w:rsid w:val="00D462A0"/>
    <w:rsid w:val="00D47348"/>
    <w:rsid w:val="00D47E3A"/>
    <w:rsid w:val="00D50640"/>
    <w:rsid w:val="00D51D1A"/>
    <w:rsid w:val="00D56547"/>
    <w:rsid w:val="00D6020B"/>
    <w:rsid w:val="00D655F2"/>
    <w:rsid w:val="00D66B88"/>
    <w:rsid w:val="00D676DC"/>
    <w:rsid w:val="00D700F7"/>
    <w:rsid w:val="00D72295"/>
    <w:rsid w:val="00D770A5"/>
    <w:rsid w:val="00D772B3"/>
    <w:rsid w:val="00D77926"/>
    <w:rsid w:val="00D807B4"/>
    <w:rsid w:val="00D815FE"/>
    <w:rsid w:val="00D84ED9"/>
    <w:rsid w:val="00D858A4"/>
    <w:rsid w:val="00D869BE"/>
    <w:rsid w:val="00D91591"/>
    <w:rsid w:val="00D91FD3"/>
    <w:rsid w:val="00DA015F"/>
    <w:rsid w:val="00DA0211"/>
    <w:rsid w:val="00DA027E"/>
    <w:rsid w:val="00DA2778"/>
    <w:rsid w:val="00DA3007"/>
    <w:rsid w:val="00DA329E"/>
    <w:rsid w:val="00DA579B"/>
    <w:rsid w:val="00DA72B8"/>
    <w:rsid w:val="00DB011F"/>
    <w:rsid w:val="00DB0136"/>
    <w:rsid w:val="00DB0880"/>
    <w:rsid w:val="00DB43E1"/>
    <w:rsid w:val="00DC21FB"/>
    <w:rsid w:val="00DC3726"/>
    <w:rsid w:val="00DC554A"/>
    <w:rsid w:val="00DC67C1"/>
    <w:rsid w:val="00DC7887"/>
    <w:rsid w:val="00DD05F8"/>
    <w:rsid w:val="00DD1619"/>
    <w:rsid w:val="00DD18C2"/>
    <w:rsid w:val="00DD3362"/>
    <w:rsid w:val="00DD3B6B"/>
    <w:rsid w:val="00DD4A62"/>
    <w:rsid w:val="00DD73F7"/>
    <w:rsid w:val="00DE058E"/>
    <w:rsid w:val="00DE0FCA"/>
    <w:rsid w:val="00DE266A"/>
    <w:rsid w:val="00DE53A3"/>
    <w:rsid w:val="00DE58BD"/>
    <w:rsid w:val="00DE7643"/>
    <w:rsid w:val="00DF28D0"/>
    <w:rsid w:val="00DF32C1"/>
    <w:rsid w:val="00DF4872"/>
    <w:rsid w:val="00DF506C"/>
    <w:rsid w:val="00DF59BA"/>
    <w:rsid w:val="00DF5E42"/>
    <w:rsid w:val="00E00CFA"/>
    <w:rsid w:val="00E039D9"/>
    <w:rsid w:val="00E04070"/>
    <w:rsid w:val="00E04A75"/>
    <w:rsid w:val="00E05D79"/>
    <w:rsid w:val="00E114C2"/>
    <w:rsid w:val="00E1295E"/>
    <w:rsid w:val="00E134D6"/>
    <w:rsid w:val="00E13ECD"/>
    <w:rsid w:val="00E14AE0"/>
    <w:rsid w:val="00E20E28"/>
    <w:rsid w:val="00E21772"/>
    <w:rsid w:val="00E227E8"/>
    <w:rsid w:val="00E24101"/>
    <w:rsid w:val="00E26685"/>
    <w:rsid w:val="00E30D29"/>
    <w:rsid w:val="00E32928"/>
    <w:rsid w:val="00E34002"/>
    <w:rsid w:val="00E37821"/>
    <w:rsid w:val="00E37F57"/>
    <w:rsid w:val="00E40F5E"/>
    <w:rsid w:val="00E40F97"/>
    <w:rsid w:val="00E447D4"/>
    <w:rsid w:val="00E50DD2"/>
    <w:rsid w:val="00E529C4"/>
    <w:rsid w:val="00E54424"/>
    <w:rsid w:val="00E5721C"/>
    <w:rsid w:val="00E57A8F"/>
    <w:rsid w:val="00E60164"/>
    <w:rsid w:val="00E60A0F"/>
    <w:rsid w:val="00E61473"/>
    <w:rsid w:val="00E6179F"/>
    <w:rsid w:val="00E62A80"/>
    <w:rsid w:val="00E63731"/>
    <w:rsid w:val="00E637E8"/>
    <w:rsid w:val="00E64AE5"/>
    <w:rsid w:val="00E664F6"/>
    <w:rsid w:val="00E7110F"/>
    <w:rsid w:val="00E730EC"/>
    <w:rsid w:val="00E73E7F"/>
    <w:rsid w:val="00E73F43"/>
    <w:rsid w:val="00E75574"/>
    <w:rsid w:val="00E76463"/>
    <w:rsid w:val="00E76511"/>
    <w:rsid w:val="00E820BA"/>
    <w:rsid w:val="00E85616"/>
    <w:rsid w:val="00E91A4B"/>
    <w:rsid w:val="00EA0B44"/>
    <w:rsid w:val="00EA1019"/>
    <w:rsid w:val="00EA3FFE"/>
    <w:rsid w:val="00EA40BB"/>
    <w:rsid w:val="00EA4C82"/>
    <w:rsid w:val="00EA4DBD"/>
    <w:rsid w:val="00EA5409"/>
    <w:rsid w:val="00EA5F98"/>
    <w:rsid w:val="00EA7A10"/>
    <w:rsid w:val="00EB549D"/>
    <w:rsid w:val="00EC08D7"/>
    <w:rsid w:val="00EC30C9"/>
    <w:rsid w:val="00EC409B"/>
    <w:rsid w:val="00ED145F"/>
    <w:rsid w:val="00ED6437"/>
    <w:rsid w:val="00ED6769"/>
    <w:rsid w:val="00ED7AA5"/>
    <w:rsid w:val="00ED7CAD"/>
    <w:rsid w:val="00EE016B"/>
    <w:rsid w:val="00EE1551"/>
    <w:rsid w:val="00EE26F2"/>
    <w:rsid w:val="00EF0722"/>
    <w:rsid w:val="00EF08AA"/>
    <w:rsid w:val="00EF1E13"/>
    <w:rsid w:val="00EF4AEE"/>
    <w:rsid w:val="00EF5B5E"/>
    <w:rsid w:val="00EF5CD2"/>
    <w:rsid w:val="00EF5D88"/>
    <w:rsid w:val="00EF6DFB"/>
    <w:rsid w:val="00F00482"/>
    <w:rsid w:val="00F00E0F"/>
    <w:rsid w:val="00F028A1"/>
    <w:rsid w:val="00F029F4"/>
    <w:rsid w:val="00F03221"/>
    <w:rsid w:val="00F04BC0"/>
    <w:rsid w:val="00F12043"/>
    <w:rsid w:val="00F12FBC"/>
    <w:rsid w:val="00F1388B"/>
    <w:rsid w:val="00F14F2F"/>
    <w:rsid w:val="00F17585"/>
    <w:rsid w:val="00F17B37"/>
    <w:rsid w:val="00F20940"/>
    <w:rsid w:val="00F241E4"/>
    <w:rsid w:val="00F25685"/>
    <w:rsid w:val="00F2584B"/>
    <w:rsid w:val="00F31951"/>
    <w:rsid w:val="00F36068"/>
    <w:rsid w:val="00F36CBA"/>
    <w:rsid w:val="00F36D66"/>
    <w:rsid w:val="00F505B8"/>
    <w:rsid w:val="00F50914"/>
    <w:rsid w:val="00F52BB7"/>
    <w:rsid w:val="00F52F0E"/>
    <w:rsid w:val="00F53939"/>
    <w:rsid w:val="00F53FCB"/>
    <w:rsid w:val="00F54753"/>
    <w:rsid w:val="00F670F6"/>
    <w:rsid w:val="00F7454B"/>
    <w:rsid w:val="00F74918"/>
    <w:rsid w:val="00F74B6A"/>
    <w:rsid w:val="00F75F09"/>
    <w:rsid w:val="00F766BD"/>
    <w:rsid w:val="00F76867"/>
    <w:rsid w:val="00F775A7"/>
    <w:rsid w:val="00F77CDE"/>
    <w:rsid w:val="00F83737"/>
    <w:rsid w:val="00F878A3"/>
    <w:rsid w:val="00F94A31"/>
    <w:rsid w:val="00F94CAA"/>
    <w:rsid w:val="00F95A1C"/>
    <w:rsid w:val="00F9645F"/>
    <w:rsid w:val="00F9764B"/>
    <w:rsid w:val="00FA168D"/>
    <w:rsid w:val="00FA4DDA"/>
    <w:rsid w:val="00FB2035"/>
    <w:rsid w:val="00FB364D"/>
    <w:rsid w:val="00FB56CF"/>
    <w:rsid w:val="00FB5B23"/>
    <w:rsid w:val="00FB5BA7"/>
    <w:rsid w:val="00FB5CAA"/>
    <w:rsid w:val="00FC135D"/>
    <w:rsid w:val="00FC3B08"/>
    <w:rsid w:val="00FC4E6F"/>
    <w:rsid w:val="00FC61F9"/>
    <w:rsid w:val="00FD105D"/>
    <w:rsid w:val="00FD4878"/>
    <w:rsid w:val="00FD72B2"/>
    <w:rsid w:val="00FD75D2"/>
    <w:rsid w:val="00FD7F2E"/>
    <w:rsid w:val="00FE101D"/>
    <w:rsid w:val="00FE2E45"/>
    <w:rsid w:val="00FE52B6"/>
    <w:rsid w:val="00FF0867"/>
    <w:rsid w:val="00FF12FB"/>
    <w:rsid w:val="00FF348A"/>
    <w:rsid w:val="00FF4483"/>
    <w:rsid w:val="00FF5BD4"/>
    <w:rsid w:val="00FF6C75"/>
    <w:rsid w:val="00FF7D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25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uiPriority="20"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atentStyles>
  <w:style w:type="paragraph" w:default="1" w:styleId="Normal">
    <w:name w:val="Normal"/>
    <w:qFormat/>
    <w:rsid w:val="00840F67"/>
    <w:rPr>
      <w:sz w:val="24"/>
    </w:rPr>
  </w:style>
  <w:style w:type="paragraph" w:styleId="Heading1">
    <w:name w:val="heading 1"/>
    <w:basedOn w:val="Normal"/>
    <w:next w:val="Body1"/>
    <w:link w:val="Heading1Char"/>
    <w:qFormat/>
    <w:rsid w:val="00253DB2"/>
    <w:pPr>
      <w:numPr>
        <w:numId w:val="1"/>
      </w:numPr>
      <w:shd w:val="pct10" w:color="auto" w:fill="auto"/>
      <w:spacing w:before="240" w:after="120"/>
      <w:outlineLvl w:val="0"/>
    </w:pPr>
    <w:rPr>
      <w:rFonts w:ascii="Arial" w:hAnsi="Arial"/>
      <w:b/>
      <w:caps/>
      <w:sz w:val="28"/>
      <w:szCs w:val="28"/>
    </w:rPr>
  </w:style>
  <w:style w:type="paragraph" w:styleId="Heading2">
    <w:name w:val="heading 2"/>
    <w:basedOn w:val="Normal"/>
    <w:next w:val="Body2"/>
    <w:link w:val="Heading2Char"/>
    <w:qFormat/>
    <w:rsid w:val="000A5C5A"/>
    <w:pPr>
      <w:numPr>
        <w:ilvl w:val="1"/>
        <w:numId w:val="1"/>
      </w:numPr>
      <w:spacing w:before="240" w:after="120"/>
      <w:outlineLvl w:val="1"/>
    </w:pPr>
    <w:rPr>
      <w:rFonts w:ascii="Arial" w:hAnsi="Arial"/>
      <w:b/>
    </w:rPr>
  </w:style>
  <w:style w:type="paragraph" w:styleId="Heading3">
    <w:name w:val="heading 3"/>
    <w:basedOn w:val="Normal"/>
    <w:next w:val="Body3"/>
    <w:link w:val="Heading3Char"/>
    <w:qFormat/>
    <w:rsid w:val="00276576"/>
    <w:pPr>
      <w:numPr>
        <w:ilvl w:val="2"/>
        <w:numId w:val="1"/>
      </w:numPr>
      <w:spacing w:before="240" w:after="120"/>
      <w:ind w:left="1080"/>
      <w:outlineLvl w:val="2"/>
    </w:pPr>
    <w:rPr>
      <w:rFonts w:ascii="Arial" w:hAnsi="Arial"/>
      <w:b/>
    </w:rPr>
  </w:style>
  <w:style w:type="paragraph" w:styleId="Heading4">
    <w:name w:val="heading 4"/>
    <w:basedOn w:val="Normal"/>
    <w:next w:val="Body4"/>
    <w:link w:val="Heading4Char"/>
    <w:qFormat/>
    <w:rsid w:val="00E37F57"/>
    <w:pPr>
      <w:numPr>
        <w:ilvl w:val="3"/>
        <w:numId w:val="1"/>
      </w:numPr>
      <w:tabs>
        <w:tab w:val="left" w:pos="2880"/>
      </w:tabs>
      <w:spacing w:before="240" w:after="120"/>
      <w:ind w:left="2880" w:hanging="1080"/>
      <w:outlineLvl w:val="3"/>
    </w:pPr>
    <w:rPr>
      <w:rFonts w:ascii="Arial" w:hAnsi="Arial"/>
      <w:b/>
    </w:rPr>
  </w:style>
  <w:style w:type="paragraph" w:styleId="Heading5">
    <w:name w:val="heading 5"/>
    <w:basedOn w:val="Normal"/>
    <w:next w:val="Body5"/>
    <w:qFormat/>
    <w:rsid w:val="0055634A"/>
    <w:pPr>
      <w:numPr>
        <w:ilvl w:val="4"/>
        <w:numId w:val="1"/>
      </w:numPr>
      <w:spacing w:before="240" w:after="120"/>
      <w:outlineLvl w:val="4"/>
    </w:pPr>
    <w:rPr>
      <w:b/>
    </w:rPr>
  </w:style>
  <w:style w:type="paragraph" w:styleId="Heading6">
    <w:name w:val="heading 6"/>
    <w:basedOn w:val="Normal"/>
    <w:next w:val="NormalIndent"/>
    <w:qFormat/>
    <w:rsid w:val="0055634A"/>
    <w:pPr>
      <w:numPr>
        <w:ilvl w:val="5"/>
        <w:numId w:val="1"/>
      </w:numPr>
      <w:outlineLvl w:val="5"/>
    </w:pPr>
    <w:rPr>
      <w:sz w:val="20"/>
      <w:u w:val="single"/>
    </w:rPr>
  </w:style>
  <w:style w:type="paragraph" w:styleId="Heading7">
    <w:name w:val="heading 7"/>
    <w:basedOn w:val="Normal"/>
    <w:next w:val="NormalIndent"/>
    <w:qFormat/>
    <w:rsid w:val="0055634A"/>
    <w:pPr>
      <w:numPr>
        <w:ilvl w:val="6"/>
        <w:numId w:val="1"/>
      </w:numPr>
      <w:outlineLvl w:val="6"/>
    </w:pPr>
    <w:rPr>
      <w:i/>
      <w:sz w:val="20"/>
    </w:rPr>
  </w:style>
  <w:style w:type="paragraph" w:styleId="Heading8">
    <w:name w:val="heading 8"/>
    <w:basedOn w:val="Normal"/>
    <w:next w:val="NormalIndent"/>
    <w:qFormat/>
    <w:rsid w:val="0055634A"/>
    <w:pPr>
      <w:numPr>
        <w:ilvl w:val="7"/>
        <w:numId w:val="1"/>
      </w:numPr>
      <w:outlineLvl w:val="7"/>
    </w:pPr>
    <w:rPr>
      <w:i/>
      <w:sz w:val="20"/>
    </w:rPr>
  </w:style>
  <w:style w:type="paragraph" w:styleId="Heading9">
    <w:name w:val="heading 9"/>
    <w:basedOn w:val="Normal"/>
    <w:next w:val="NormalIndent"/>
    <w:qFormat/>
    <w:rsid w:val="0055634A"/>
    <w:pPr>
      <w:numPr>
        <w:ilvl w:val="8"/>
        <w:numId w:val="1"/>
      </w:numPr>
      <w:outlineLvl w:val="8"/>
    </w:pPr>
    <w:rPr>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1">
    <w:name w:val="Body 1"/>
    <w:basedOn w:val="Normal"/>
    <w:rsid w:val="0055634A"/>
    <w:pPr>
      <w:spacing w:after="120"/>
    </w:pPr>
    <w:rPr>
      <w:sz w:val="20"/>
    </w:rPr>
  </w:style>
  <w:style w:type="paragraph" w:customStyle="1" w:styleId="Body2">
    <w:name w:val="Body 2"/>
    <w:basedOn w:val="Body1"/>
    <w:link w:val="Body2Char"/>
    <w:rsid w:val="00276576"/>
    <w:pPr>
      <w:ind w:left="1080"/>
    </w:pPr>
  </w:style>
  <w:style w:type="character" w:customStyle="1" w:styleId="Heading2Char">
    <w:name w:val="Heading 2 Char"/>
    <w:basedOn w:val="DefaultParagraphFont"/>
    <w:link w:val="Heading2"/>
    <w:rsid w:val="000A5C5A"/>
    <w:rPr>
      <w:rFonts w:ascii="Arial" w:hAnsi="Arial"/>
      <w:b/>
      <w:sz w:val="24"/>
    </w:rPr>
  </w:style>
  <w:style w:type="paragraph" w:customStyle="1" w:styleId="Body3">
    <w:name w:val="Body 3"/>
    <w:basedOn w:val="Body2"/>
    <w:rsid w:val="00276576"/>
    <w:pPr>
      <w:tabs>
        <w:tab w:val="left" w:pos="1800"/>
      </w:tabs>
      <w:ind w:left="1800"/>
    </w:pPr>
  </w:style>
  <w:style w:type="paragraph" w:customStyle="1" w:styleId="Body4">
    <w:name w:val="Body 4"/>
    <w:basedOn w:val="Body3"/>
    <w:rsid w:val="00C61019"/>
    <w:pPr>
      <w:tabs>
        <w:tab w:val="left" w:pos="2520"/>
      </w:tabs>
      <w:ind w:left="2880"/>
    </w:pPr>
  </w:style>
  <w:style w:type="paragraph" w:customStyle="1" w:styleId="Body5">
    <w:name w:val="Body 5"/>
    <w:basedOn w:val="Body4"/>
    <w:link w:val="Body5Char"/>
    <w:rsid w:val="0055634A"/>
    <w:pPr>
      <w:ind w:left="1440"/>
    </w:pPr>
  </w:style>
  <w:style w:type="character" w:customStyle="1" w:styleId="Body5Char">
    <w:name w:val="Body 5 Char"/>
    <w:basedOn w:val="DefaultParagraphFont"/>
    <w:link w:val="Body5"/>
    <w:rsid w:val="00812E06"/>
    <w:rPr>
      <w:lang w:val="en-US" w:eastAsia="en-US" w:bidi="ar-SA"/>
    </w:rPr>
  </w:style>
  <w:style w:type="paragraph" w:styleId="NormalIndent">
    <w:name w:val="Normal Indent"/>
    <w:basedOn w:val="Normal"/>
    <w:rsid w:val="0055634A"/>
    <w:pPr>
      <w:ind w:left="720"/>
    </w:pPr>
  </w:style>
  <w:style w:type="character" w:styleId="CommentReference">
    <w:name w:val="annotation reference"/>
    <w:basedOn w:val="DefaultParagraphFont"/>
    <w:semiHidden/>
    <w:rsid w:val="0055634A"/>
    <w:rPr>
      <w:sz w:val="16"/>
    </w:rPr>
  </w:style>
  <w:style w:type="paragraph" w:styleId="CommentText">
    <w:name w:val="annotation text"/>
    <w:basedOn w:val="Normal"/>
    <w:link w:val="CommentTextChar"/>
    <w:semiHidden/>
    <w:rsid w:val="0055634A"/>
    <w:rPr>
      <w:sz w:val="20"/>
    </w:rPr>
  </w:style>
  <w:style w:type="paragraph" w:styleId="TOC8">
    <w:name w:val="toc 8"/>
    <w:basedOn w:val="Normal"/>
    <w:next w:val="Normal"/>
    <w:uiPriority w:val="39"/>
    <w:rsid w:val="0055634A"/>
    <w:pPr>
      <w:ind w:left="1680"/>
    </w:pPr>
    <w:rPr>
      <w:rFonts w:asciiTheme="minorHAnsi" w:hAnsiTheme="minorHAnsi"/>
      <w:sz w:val="18"/>
      <w:szCs w:val="18"/>
    </w:rPr>
  </w:style>
  <w:style w:type="paragraph" w:styleId="TOC7">
    <w:name w:val="toc 7"/>
    <w:basedOn w:val="Normal"/>
    <w:next w:val="Normal"/>
    <w:uiPriority w:val="39"/>
    <w:rsid w:val="0055634A"/>
    <w:pPr>
      <w:ind w:left="1440"/>
    </w:pPr>
    <w:rPr>
      <w:rFonts w:asciiTheme="minorHAnsi" w:hAnsiTheme="minorHAnsi"/>
      <w:sz w:val="18"/>
      <w:szCs w:val="18"/>
    </w:rPr>
  </w:style>
  <w:style w:type="paragraph" w:styleId="TOC6">
    <w:name w:val="toc 6"/>
    <w:basedOn w:val="Normal"/>
    <w:next w:val="Normal"/>
    <w:uiPriority w:val="39"/>
    <w:rsid w:val="0055634A"/>
    <w:pPr>
      <w:ind w:left="1200"/>
    </w:pPr>
    <w:rPr>
      <w:rFonts w:asciiTheme="minorHAnsi" w:hAnsiTheme="minorHAnsi"/>
      <w:sz w:val="18"/>
      <w:szCs w:val="18"/>
    </w:rPr>
  </w:style>
  <w:style w:type="paragraph" w:styleId="TOC5">
    <w:name w:val="toc 5"/>
    <w:basedOn w:val="TOC4"/>
    <w:next w:val="Normal"/>
    <w:uiPriority w:val="39"/>
    <w:rsid w:val="0055634A"/>
    <w:pPr>
      <w:ind w:left="960"/>
    </w:pPr>
  </w:style>
  <w:style w:type="paragraph" w:styleId="TOC4">
    <w:name w:val="toc 4"/>
    <w:basedOn w:val="Normal"/>
    <w:next w:val="Normal"/>
    <w:uiPriority w:val="39"/>
    <w:rsid w:val="0055634A"/>
    <w:pPr>
      <w:ind w:left="720"/>
    </w:pPr>
    <w:rPr>
      <w:rFonts w:asciiTheme="minorHAnsi" w:hAnsiTheme="minorHAnsi"/>
      <w:sz w:val="18"/>
      <w:szCs w:val="18"/>
    </w:rPr>
  </w:style>
  <w:style w:type="paragraph" w:styleId="TOC3">
    <w:name w:val="toc 3"/>
    <w:basedOn w:val="TOC2"/>
    <w:next w:val="Normal"/>
    <w:uiPriority w:val="39"/>
    <w:rsid w:val="00FC135D"/>
    <w:pPr>
      <w:ind w:left="480"/>
    </w:pPr>
    <w:rPr>
      <w:i/>
      <w:iCs/>
      <w:smallCaps w:val="0"/>
    </w:rPr>
  </w:style>
  <w:style w:type="paragraph" w:styleId="TOC2">
    <w:name w:val="toc 2"/>
    <w:basedOn w:val="TOC1"/>
    <w:next w:val="Normal"/>
    <w:uiPriority w:val="39"/>
    <w:rsid w:val="00FC4E6F"/>
    <w:pPr>
      <w:spacing w:before="0" w:after="0"/>
      <w:ind w:left="240"/>
    </w:pPr>
    <w:rPr>
      <w:b w:val="0"/>
      <w:bCs w:val="0"/>
      <w:caps w:val="0"/>
      <w:smallCaps/>
    </w:rPr>
  </w:style>
  <w:style w:type="paragraph" w:styleId="TOC1">
    <w:name w:val="toc 1"/>
    <w:basedOn w:val="Normal"/>
    <w:next w:val="Normal"/>
    <w:uiPriority w:val="39"/>
    <w:rsid w:val="00FC4E6F"/>
    <w:pPr>
      <w:spacing w:before="120" w:after="120"/>
    </w:pPr>
    <w:rPr>
      <w:rFonts w:asciiTheme="minorHAnsi" w:hAnsiTheme="minorHAnsi"/>
      <w:b/>
      <w:bCs/>
      <w:caps/>
      <w:sz w:val="20"/>
    </w:rPr>
  </w:style>
  <w:style w:type="paragraph" w:styleId="Index7">
    <w:name w:val="index 7"/>
    <w:basedOn w:val="Normal"/>
    <w:next w:val="Normal"/>
    <w:semiHidden/>
    <w:rsid w:val="0055634A"/>
    <w:pPr>
      <w:ind w:left="1698"/>
    </w:pPr>
  </w:style>
  <w:style w:type="paragraph" w:styleId="Index6">
    <w:name w:val="index 6"/>
    <w:basedOn w:val="Normal"/>
    <w:next w:val="Normal"/>
    <w:semiHidden/>
    <w:rsid w:val="0055634A"/>
    <w:pPr>
      <w:ind w:left="1415"/>
    </w:pPr>
  </w:style>
  <w:style w:type="paragraph" w:styleId="Index5">
    <w:name w:val="index 5"/>
    <w:basedOn w:val="Normal"/>
    <w:next w:val="Normal"/>
    <w:semiHidden/>
    <w:rsid w:val="0055634A"/>
    <w:pPr>
      <w:ind w:left="1132"/>
    </w:pPr>
  </w:style>
  <w:style w:type="paragraph" w:styleId="Index4">
    <w:name w:val="index 4"/>
    <w:basedOn w:val="Normal"/>
    <w:next w:val="Normal"/>
    <w:semiHidden/>
    <w:rsid w:val="0055634A"/>
    <w:pPr>
      <w:ind w:left="849"/>
    </w:pPr>
  </w:style>
  <w:style w:type="paragraph" w:styleId="Index3">
    <w:name w:val="index 3"/>
    <w:basedOn w:val="Normal"/>
    <w:next w:val="Normal"/>
    <w:semiHidden/>
    <w:rsid w:val="0055634A"/>
    <w:pPr>
      <w:ind w:left="566"/>
    </w:pPr>
  </w:style>
  <w:style w:type="paragraph" w:styleId="Index2">
    <w:name w:val="index 2"/>
    <w:basedOn w:val="Normal"/>
    <w:next w:val="Normal"/>
    <w:semiHidden/>
    <w:rsid w:val="0055634A"/>
    <w:pPr>
      <w:ind w:left="283"/>
    </w:pPr>
  </w:style>
  <w:style w:type="paragraph" w:styleId="Index1">
    <w:name w:val="index 1"/>
    <w:basedOn w:val="Normal"/>
    <w:next w:val="Normal"/>
    <w:semiHidden/>
    <w:rsid w:val="0055634A"/>
  </w:style>
  <w:style w:type="character" w:styleId="LineNumber">
    <w:name w:val="line number"/>
    <w:basedOn w:val="DefaultParagraphFont"/>
    <w:rsid w:val="0055634A"/>
  </w:style>
  <w:style w:type="paragraph" w:styleId="IndexHeading">
    <w:name w:val="index heading"/>
    <w:basedOn w:val="Normal"/>
    <w:next w:val="Index1"/>
    <w:semiHidden/>
    <w:rsid w:val="0055634A"/>
  </w:style>
  <w:style w:type="paragraph" w:styleId="Footer">
    <w:name w:val="footer"/>
    <w:basedOn w:val="Normal"/>
    <w:rsid w:val="0055634A"/>
    <w:pPr>
      <w:pBdr>
        <w:top w:val="single" w:sz="6" w:space="1" w:color="auto"/>
      </w:pBdr>
      <w:tabs>
        <w:tab w:val="right" w:pos="9360"/>
      </w:tabs>
    </w:pPr>
    <w:rPr>
      <w:rFonts w:ascii="Arial" w:hAnsi="Arial"/>
      <w:color w:val="000000"/>
      <w:sz w:val="20"/>
    </w:rPr>
  </w:style>
  <w:style w:type="paragraph" w:styleId="Header">
    <w:name w:val="header"/>
    <w:basedOn w:val="Normal"/>
    <w:link w:val="HeaderChar"/>
    <w:rsid w:val="0055634A"/>
    <w:pPr>
      <w:pBdr>
        <w:bottom w:val="single" w:sz="6" w:space="1" w:color="auto"/>
      </w:pBdr>
      <w:tabs>
        <w:tab w:val="right" w:pos="9360"/>
      </w:tabs>
    </w:pPr>
    <w:rPr>
      <w:rFonts w:ascii="Arial" w:hAnsi="Arial"/>
      <w:sz w:val="20"/>
    </w:rPr>
  </w:style>
  <w:style w:type="character" w:styleId="FootnoteReference">
    <w:name w:val="footnote reference"/>
    <w:basedOn w:val="DefaultParagraphFont"/>
    <w:semiHidden/>
    <w:rsid w:val="0055634A"/>
    <w:rPr>
      <w:position w:val="6"/>
      <w:sz w:val="16"/>
    </w:rPr>
  </w:style>
  <w:style w:type="paragraph" w:styleId="FootnoteText">
    <w:name w:val="footnote text"/>
    <w:basedOn w:val="Normal"/>
    <w:semiHidden/>
    <w:rsid w:val="0055634A"/>
    <w:rPr>
      <w:sz w:val="20"/>
    </w:rPr>
  </w:style>
  <w:style w:type="paragraph" w:styleId="TOC9">
    <w:name w:val="toc 9"/>
    <w:basedOn w:val="Normal"/>
    <w:next w:val="Normal"/>
    <w:uiPriority w:val="39"/>
    <w:rsid w:val="0055634A"/>
    <w:pPr>
      <w:ind w:left="1920"/>
    </w:pPr>
    <w:rPr>
      <w:rFonts w:asciiTheme="minorHAnsi" w:hAnsiTheme="minorHAnsi"/>
      <w:sz w:val="18"/>
      <w:szCs w:val="18"/>
    </w:rPr>
  </w:style>
  <w:style w:type="character" w:styleId="PageNumber">
    <w:name w:val="page number"/>
    <w:basedOn w:val="DefaultParagraphFont"/>
    <w:rsid w:val="0055634A"/>
  </w:style>
  <w:style w:type="paragraph" w:styleId="TOCHeading">
    <w:name w:val="TOC Heading"/>
    <w:basedOn w:val="Normal"/>
    <w:qFormat/>
    <w:rsid w:val="0055634A"/>
    <w:pPr>
      <w:spacing w:before="240"/>
    </w:pPr>
    <w:rPr>
      <w:rFonts w:ascii="Arial" w:hAnsi="Arial"/>
      <w:b/>
    </w:rPr>
  </w:style>
  <w:style w:type="paragraph" w:customStyle="1" w:styleId="Address">
    <w:name w:val="Address"/>
    <w:basedOn w:val="Normal"/>
    <w:rsid w:val="0055634A"/>
    <w:rPr>
      <w:rFonts w:ascii="Arial" w:hAnsi="Arial"/>
    </w:rPr>
  </w:style>
  <w:style w:type="paragraph" w:customStyle="1" w:styleId="Glossary">
    <w:name w:val="Glossary"/>
    <w:basedOn w:val="Normal"/>
    <w:rsid w:val="0055634A"/>
    <w:pPr>
      <w:shd w:val="clear" w:color="auto" w:fill="FFFFFF"/>
      <w:spacing w:before="240" w:line="240" w:lineRule="atLeast"/>
      <w:ind w:left="4766" w:hanging="2606"/>
    </w:pPr>
    <w:rPr>
      <w:sz w:val="20"/>
    </w:rPr>
  </w:style>
  <w:style w:type="paragraph" w:styleId="BodyText">
    <w:name w:val="Body Text"/>
    <w:basedOn w:val="Normal"/>
    <w:rsid w:val="0055634A"/>
    <w:pPr>
      <w:spacing w:after="220" w:line="220" w:lineRule="atLeast"/>
      <w:ind w:left="1080"/>
    </w:pPr>
    <w:rPr>
      <w:sz w:val="20"/>
    </w:rPr>
  </w:style>
  <w:style w:type="paragraph" w:customStyle="1" w:styleId="TitleCover">
    <w:name w:val="Title Cover"/>
    <w:basedOn w:val="Normal"/>
    <w:next w:val="Normal"/>
    <w:rsid w:val="0055634A"/>
    <w:pPr>
      <w:keepNext/>
      <w:keepLines/>
      <w:spacing w:line="240" w:lineRule="atLeast"/>
      <w:ind w:left="1080"/>
    </w:pPr>
    <w:rPr>
      <w:rFonts w:ascii="Arial" w:hAnsi="Arial"/>
      <w:b/>
      <w:spacing w:val="-48"/>
      <w:kern w:val="28"/>
      <w:sz w:val="72"/>
    </w:rPr>
  </w:style>
  <w:style w:type="paragraph" w:customStyle="1" w:styleId="ReturnAddress">
    <w:name w:val="Return Address"/>
    <w:basedOn w:val="Normal"/>
    <w:rsid w:val="0055634A"/>
    <w:pPr>
      <w:keepLines/>
      <w:framePr w:w="2160" w:h="1200" w:wrap="notBeside" w:vAnchor="page" w:hAnchor="page" w:x="9241" w:y="673" w:anchorLock="1"/>
      <w:spacing w:line="220" w:lineRule="atLeast"/>
    </w:pPr>
    <w:rPr>
      <w:sz w:val="16"/>
    </w:rPr>
  </w:style>
  <w:style w:type="paragraph" w:styleId="BodyTextIndent">
    <w:name w:val="Body Text Indent"/>
    <w:basedOn w:val="BodyText"/>
    <w:rsid w:val="0055634A"/>
    <w:pPr>
      <w:ind w:left="1440"/>
    </w:pPr>
  </w:style>
  <w:style w:type="paragraph" w:styleId="DocumentMap">
    <w:name w:val="Document Map"/>
    <w:basedOn w:val="Normal"/>
    <w:semiHidden/>
    <w:rsid w:val="0055634A"/>
    <w:pPr>
      <w:shd w:val="clear" w:color="auto" w:fill="000080"/>
    </w:pPr>
    <w:rPr>
      <w:rFonts w:ascii="Tahoma" w:hAnsi="Tahoma"/>
    </w:rPr>
  </w:style>
  <w:style w:type="paragraph" w:styleId="Caption">
    <w:name w:val="caption"/>
    <w:basedOn w:val="Normal"/>
    <w:next w:val="Normal"/>
    <w:qFormat/>
    <w:rsid w:val="0055634A"/>
    <w:pPr>
      <w:spacing w:before="120" w:after="120"/>
    </w:pPr>
    <w:rPr>
      <w:b/>
    </w:rPr>
  </w:style>
  <w:style w:type="character" w:styleId="FollowedHyperlink">
    <w:name w:val="FollowedHyperlink"/>
    <w:basedOn w:val="DefaultParagraphFont"/>
    <w:rsid w:val="0055634A"/>
    <w:rPr>
      <w:color w:val="800080"/>
      <w:u w:val="single"/>
    </w:rPr>
  </w:style>
  <w:style w:type="character" w:styleId="Hyperlink">
    <w:name w:val="Hyperlink"/>
    <w:basedOn w:val="DefaultParagraphFont"/>
    <w:uiPriority w:val="99"/>
    <w:rsid w:val="0055634A"/>
    <w:rPr>
      <w:color w:val="0000FF"/>
      <w:u w:val="single"/>
    </w:rPr>
  </w:style>
  <w:style w:type="paragraph" w:styleId="BalloonText">
    <w:name w:val="Balloon Text"/>
    <w:basedOn w:val="Normal"/>
    <w:semiHidden/>
    <w:rsid w:val="007A1FE5"/>
    <w:rPr>
      <w:rFonts w:ascii="Tahoma" w:hAnsi="Tahoma" w:cs="Tahoma"/>
      <w:sz w:val="16"/>
      <w:szCs w:val="16"/>
    </w:rPr>
  </w:style>
  <w:style w:type="paragraph" w:styleId="CommentSubject">
    <w:name w:val="annotation subject"/>
    <w:basedOn w:val="CommentText"/>
    <w:next w:val="CommentText"/>
    <w:semiHidden/>
    <w:rsid w:val="002948E8"/>
    <w:rPr>
      <w:b/>
      <w:bCs/>
    </w:rPr>
  </w:style>
  <w:style w:type="paragraph" w:styleId="NormalWeb">
    <w:name w:val="Normal (Web)"/>
    <w:basedOn w:val="Normal"/>
    <w:uiPriority w:val="99"/>
    <w:unhideWhenUsed/>
    <w:rsid w:val="00297842"/>
    <w:pPr>
      <w:spacing w:before="100" w:beforeAutospacing="1" w:after="100" w:afterAutospacing="1"/>
    </w:pPr>
    <w:rPr>
      <w:szCs w:val="24"/>
    </w:rPr>
  </w:style>
  <w:style w:type="paragraph" w:styleId="ListParagraph">
    <w:name w:val="List Paragraph"/>
    <w:basedOn w:val="Normal"/>
    <w:uiPriority w:val="34"/>
    <w:qFormat/>
    <w:rsid w:val="004F3998"/>
    <w:pPr>
      <w:ind w:left="720"/>
      <w:contextualSpacing/>
    </w:pPr>
    <w:rPr>
      <w:sz w:val="20"/>
      <w:szCs w:val="24"/>
    </w:rPr>
  </w:style>
  <w:style w:type="character" w:styleId="Emphasis">
    <w:name w:val="Emphasis"/>
    <w:basedOn w:val="DefaultParagraphFont"/>
    <w:uiPriority w:val="20"/>
    <w:qFormat/>
    <w:rsid w:val="004F3998"/>
    <w:rPr>
      <w:i/>
      <w:iCs/>
    </w:rPr>
  </w:style>
  <w:style w:type="character" w:styleId="Strong">
    <w:name w:val="Strong"/>
    <w:basedOn w:val="DefaultParagraphFont"/>
    <w:qFormat/>
    <w:rsid w:val="004F3998"/>
    <w:rPr>
      <w:b/>
      <w:bCs/>
    </w:rPr>
  </w:style>
  <w:style w:type="character" w:customStyle="1" w:styleId="HeaderChar">
    <w:name w:val="Header Char"/>
    <w:basedOn w:val="DefaultParagraphFont"/>
    <w:link w:val="Header"/>
    <w:rsid w:val="002D38F9"/>
    <w:rPr>
      <w:rFonts w:ascii="Arial" w:hAnsi="Arial"/>
    </w:rPr>
  </w:style>
  <w:style w:type="paragraph" w:styleId="Revision">
    <w:name w:val="Revision"/>
    <w:hidden/>
    <w:uiPriority w:val="99"/>
    <w:semiHidden/>
    <w:rsid w:val="00F53939"/>
    <w:rPr>
      <w:sz w:val="24"/>
    </w:rPr>
  </w:style>
  <w:style w:type="character" w:customStyle="1" w:styleId="skypepnhprintcontainer">
    <w:name w:val="skype_pnh_print_container"/>
    <w:basedOn w:val="DefaultParagraphFont"/>
    <w:rsid w:val="004D2528"/>
  </w:style>
  <w:style w:type="character" w:customStyle="1" w:styleId="skypepnhcontainer">
    <w:name w:val="skype_pnh_container"/>
    <w:basedOn w:val="DefaultParagraphFont"/>
    <w:rsid w:val="004D2528"/>
  </w:style>
  <w:style w:type="character" w:customStyle="1" w:styleId="skypepnhmark">
    <w:name w:val="skype_pnh_mark"/>
    <w:basedOn w:val="DefaultParagraphFont"/>
    <w:rsid w:val="004D2528"/>
  </w:style>
  <w:style w:type="character" w:customStyle="1" w:styleId="skypepnhleftspan">
    <w:name w:val="skype_pnh_left_span"/>
    <w:basedOn w:val="DefaultParagraphFont"/>
    <w:rsid w:val="004D2528"/>
  </w:style>
  <w:style w:type="character" w:customStyle="1" w:styleId="skypepnhdropartspan">
    <w:name w:val="skype_pnh_dropart_span"/>
    <w:basedOn w:val="DefaultParagraphFont"/>
    <w:rsid w:val="004D2528"/>
  </w:style>
  <w:style w:type="character" w:customStyle="1" w:styleId="skypepnhdropartflagspan">
    <w:name w:val="skype_pnh_dropart_flag_span"/>
    <w:basedOn w:val="DefaultParagraphFont"/>
    <w:rsid w:val="004D2528"/>
  </w:style>
  <w:style w:type="character" w:customStyle="1" w:styleId="skypepnhtextspan">
    <w:name w:val="skype_pnh_text_span"/>
    <w:basedOn w:val="DefaultParagraphFont"/>
    <w:rsid w:val="004D2528"/>
  </w:style>
  <w:style w:type="character" w:customStyle="1" w:styleId="skypepnhrightspan">
    <w:name w:val="skype_pnh_right_span"/>
    <w:basedOn w:val="DefaultParagraphFont"/>
    <w:rsid w:val="004D2528"/>
  </w:style>
  <w:style w:type="character" w:customStyle="1" w:styleId="Heading3Char">
    <w:name w:val="Heading 3 Char"/>
    <w:basedOn w:val="DefaultParagraphFont"/>
    <w:link w:val="Heading3"/>
    <w:rsid w:val="00C92507"/>
    <w:rPr>
      <w:rFonts w:ascii="Arial" w:hAnsi="Arial"/>
      <w:b/>
      <w:sz w:val="24"/>
    </w:rPr>
  </w:style>
  <w:style w:type="paragraph" w:styleId="PlainText">
    <w:name w:val="Plain Text"/>
    <w:basedOn w:val="Normal"/>
    <w:link w:val="PlainTextChar"/>
    <w:uiPriority w:val="99"/>
    <w:unhideWhenUsed/>
    <w:rsid w:val="005B34C1"/>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5B34C1"/>
    <w:rPr>
      <w:rFonts w:ascii="Consolas" w:eastAsiaTheme="minorHAnsi" w:hAnsi="Consolas" w:cstheme="minorBidi"/>
      <w:sz w:val="21"/>
      <w:szCs w:val="21"/>
    </w:rPr>
  </w:style>
  <w:style w:type="character" w:customStyle="1" w:styleId="Body2Char">
    <w:name w:val="Body 2 Char"/>
    <w:basedOn w:val="DefaultParagraphFont"/>
    <w:link w:val="Body2"/>
    <w:rsid w:val="00AF3976"/>
  </w:style>
  <w:style w:type="character" w:customStyle="1" w:styleId="section-error">
    <w:name w:val="section-error"/>
    <w:basedOn w:val="DefaultParagraphFont"/>
    <w:rsid w:val="00020547"/>
  </w:style>
  <w:style w:type="character" w:customStyle="1" w:styleId="CommentTextChar">
    <w:name w:val="Comment Text Char"/>
    <w:basedOn w:val="DefaultParagraphFont"/>
    <w:link w:val="CommentText"/>
    <w:semiHidden/>
    <w:rsid w:val="00020547"/>
  </w:style>
  <w:style w:type="character" w:customStyle="1" w:styleId="yshortcuts">
    <w:name w:val="yshortcuts"/>
    <w:basedOn w:val="DefaultParagraphFont"/>
    <w:rsid w:val="00753A26"/>
  </w:style>
  <w:style w:type="table" w:styleId="TableGrid">
    <w:name w:val="Table Grid"/>
    <w:basedOn w:val="TableNormal"/>
    <w:rsid w:val="00D51D1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465C80"/>
    <w:rPr>
      <w:rFonts w:ascii="Arial" w:hAnsi="Arial"/>
      <w:b/>
      <w:caps/>
      <w:sz w:val="28"/>
      <w:szCs w:val="28"/>
      <w:shd w:val="pct10" w:color="auto" w:fill="auto"/>
    </w:rPr>
  </w:style>
  <w:style w:type="character" w:customStyle="1" w:styleId="Heading4Char">
    <w:name w:val="Heading 4 Char"/>
    <w:basedOn w:val="DefaultParagraphFont"/>
    <w:link w:val="Heading4"/>
    <w:rsid w:val="00A95259"/>
    <w:rPr>
      <w:rFonts w:ascii="Arial" w:hAnsi="Arial"/>
      <w:b/>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Default Paragraph Font" w:uiPriority="1"/>
    <w:lsdException w:name="Subtitle" w:qFormat="1"/>
    <w:lsdException w:name="Hyperlink" w:uiPriority="99"/>
    <w:lsdException w:name="Strong" w:qFormat="1"/>
    <w:lsdException w:name="Emphasis" w:uiPriority="20"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atentStyles>
  <w:style w:type="paragraph" w:default="1" w:styleId="Normal">
    <w:name w:val="Normal"/>
    <w:qFormat/>
    <w:rsid w:val="00840F67"/>
    <w:rPr>
      <w:sz w:val="24"/>
    </w:rPr>
  </w:style>
  <w:style w:type="paragraph" w:styleId="Heading1">
    <w:name w:val="heading 1"/>
    <w:basedOn w:val="Normal"/>
    <w:next w:val="Body1"/>
    <w:link w:val="Heading1Char"/>
    <w:qFormat/>
    <w:rsid w:val="00253DB2"/>
    <w:pPr>
      <w:numPr>
        <w:numId w:val="1"/>
      </w:numPr>
      <w:shd w:val="pct10" w:color="auto" w:fill="auto"/>
      <w:spacing w:before="240" w:after="120"/>
      <w:outlineLvl w:val="0"/>
    </w:pPr>
    <w:rPr>
      <w:rFonts w:ascii="Arial" w:hAnsi="Arial"/>
      <w:b/>
      <w:caps/>
      <w:sz w:val="28"/>
      <w:szCs w:val="28"/>
    </w:rPr>
  </w:style>
  <w:style w:type="paragraph" w:styleId="Heading2">
    <w:name w:val="heading 2"/>
    <w:basedOn w:val="Normal"/>
    <w:next w:val="Body2"/>
    <w:link w:val="Heading2Char"/>
    <w:qFormat/>
    <w:rsid w:val="000A5C5A"/>
    <w:pPr>
      <w:numPr>
        <w:ilvl w:val="1"/>
        <w:numId w:val="1"/>
      </w:numPr>
      <w:spacing w:before="240" w:after="120"/>
      <w:outlineLvl w:val="1"/>
    </w:pPr>
    <w:rPr>
      <w:rFonts w:ascii="Arial" w:hAnsi="Arial"/>
      <w:b/>
    </w:rPr>
  </w:style>
  <w:style w:type="paragraph" w:styleId="Heading3">
    <w:name w:val="heading 3"/>
    <w:basedOn w:val="Normal"/>
    <w:next w:val="Body3"/>
    <w:link w:val="Heading3Char"/>
    <w:qFormat/>
    <w:rsid w:val="00276576"/>
    <w:pPr>
      <w:numPr>
        <w:ilvl w:val="2"/>
        <w:numId w:val="1"/>
      </w:numPr>
      <w:spacing w:before="240" w:after="120"/>
      <w:ind w:left="1080"/>
      <w:outlineLvl w:val="2"/>
    </w:pPr>
    <w:rPr>
      <w:rFonts w:ascii="Arial" w:hAnsi="Arial"/>
      <w:b/>
    </w:rPr>
  </w:style>
  <w:style w:type="paragraph" w:styleId="Heading4">
    <w:name w:val="heading 4"/>
    <w:basedOn w:val="Normal"/>
    <w:next w:val="Body4"/>
    <w:link w:val="Heading4Char"/>
    <w:qFormat/>
    <w:rsid w:val="00E37F57"/>
    <w:pPr>
      <w:numPr>
        <w:ilvl w:val="3"/>
        <w:numId w:val="1"/>
      </w:numPr>
      <w:tabs>
        <w:tab w:val="left" w:pos="2880"/>
      </w:tabs>
      <w:spacing w:before="240" w:after="120"/>
      <w:ind w:left="2880" w:hanging="1080"/>
      <w:outlineLvl w:val="3"/>
    </w:pPr>
    <w:rPr>
      <w:rFonts w:ascii="Arial" w:hAnsi="Arial"/>
      <w:b/>
    </w:rPr>
  </w:style>
  <w:style w:type="paragraph" w:styleId="Heading5">
    <w:name w:val="heading 5"/>
    <w:basedOn w:val="Normal"/>
    <w:next w:val="Body5"/>
    <w:qFormat/>
    <w:rsid w:val="0055634A"/>
    <w:pPr>
      <w:numPr>
        <w:ilvl w:val="4"/>
        <w:numId w:val="1"/>
      </w:numPr>
      <w:spacing w:before="240" w:after="120"/>
      <w:outlineLvl w:val="4"/>
    </w:pPr>
    <w:rPr>
      <w:b/>
    </w:rPr>
  </w:style>
  <w:style w:type="paragraph" w:styleId="Heading6">
    <w:name w:val="heading 6"/>
    <w:basedOn w:val="Normal"/>
    <w:next w:val="NormalIndent"/>
    <w:qFormat/>
    <w:rsid w:val="0055634A"/>
    <w:pPr>
      <w:numPr>
        <w:ilvl w:val="5"/>
        <w:numId w:val="1"/>
      </w:numPr>
      <w:outlineLvl w:val="5"/>
    </w:pPr>
    <w:rPr>
      <w:sz w:val="20"/>
      <w:u w:val="single"/>
    </w:rPr>
  </w:style>
  <w:style w:type="paragraph" w:styleId="Heading7">
    <w:name w:val="heading 7"/>
    <w:basedOn w:val="Normal"/>
    <w:next w:val="NormalIndent"/>
    <w:qFormat/>
    <w:rsid w:val="0055634A"/>
    <w:pPr>
      <w:numPr>
        <w:ilvl w:val="6"/>
        <w:numId w:val="1"/>
      </w:numPr>
      <w:outlineLvl w:val="6"/>
    </w:pPr>
    <w:rPr>
      <w:i/>
      <w:sz w:val="20"/>
    </w:rPr>
  </w:style>
  <w:style w:type="paragraph" w:styleId="Heading8">
    <w:name w:val="heading 8"/>
    <w:basedOn w:val="Normal"/>
    <w:next w:val="NormalIndent"/>
    <w:qFormat/>
    <w:rsid w:val="0055634A"/>
    <w:pPr>
      <w:numPr>
        <w:ilvl w:val="7"/>
        <w:numId w:val="1"/>
      </w:numPr>
      <w:outlineLvl w:val="7"/>
    </w:pPr>
    <w:rPr>
      <w:i/>
      <w:sz w:val="20"/>
    </w:rPr>
  </w:style>
  <w:style w:type="paragraph" w:styleId="Heading9">
    <w:name w:val="heading 9"/>
    <w:basedOn w:val="Normal"/>
    <w:next w:val="NormalIndent"/>
    <w:qFormat/>
    <w:rsid w:val="0055634A"/>
    <w:pPr>
      <w:numPr>
        <w:ilvl w:val="8"/>
        <w:numId w:val="1"/>
      </w:numPr>
      <w:outlineLvl w:val="8"/>
    </w:pPr>
    <w:rPr>
      <w: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1">
    <w:name w:val="Body 1"/>
    <w:basedOn w:val="Normal"/>
    <w:rsid w:val="0055634A"/>
    <w:pPr>
      <w:spacing w:after="120"/>
    </w:pPr>
    <w:rPr>
      <w:sz w:val="20"/>
    </w:rPr>
  </w:style>
  <w:style w:type="paragraph" w:customStyle="1" w:styleId="Body2">
    <w:name w:val="Body 2"/>
    <w:basedOn w:val="Body1"/>
    <w:link w:val="Body2Char"/>
    <w:rsid w:val="00276576"/>
    <w:pPr>
      <w:ind w:left="1080"/>
    </w:pPr>
  </w:style>
  <w:style w:type="character" w:customStyle="1" w:styleId="Heading2Char">
    <w:name w:val="Heading 2 Char"/>
    <w:basedOn w:val="DefaultParagraphFont"/>
    <w:link w:val="Heading2"/>
    <w:rsid w:val="000A5C5A"/>
    <w:rPr>
      <w:rFonts w:ascii="Arial" w:hAnsi="Arial"/>
      <w:b/>
      <w:sz w:val="24"/>
    </w:rPr>
  </w:style>
  <w:style w:type="paragraph" w:customStyle="1" w:styleId="Body3">
    <w:name w:val="Body 3"/>
    <w:basedOn w:val="Body2"/>
    <w:rsid w:val="00276576"/>
    <w:pPr>
      <w:tabs>
        <w:tab w:val="left" w:pos="1800"/>
      </w:tabs>
      <w:ind w:left="1800"/>
    </w:pPr>
  </w:style>
  <w:style w:type="paragraph" w:customStyle="1" w:styleId="Body4">
    <w:name w:val="Body 4"/>
    <w:basedOn w:val="Body3"/>
    <w:rsid w:val="00C61019"/>
    <w:pPr>
      <w:tabs>
        <w:tab w:val="left" w:pos="2520"/>
      </w:tabs>
      <w:ind w:left="2880"/>
    </w:pPr>
  </w:style>
  <w:style w:type="paragraph" w:customStyle="1" w:styleId="Body5">
    <w:name w:val="Body 5"/>
    <w:basedOn w:val="Body4"/>
    <w:link w:val="Body5Char"/>
    <w:rsid w:val="0055634A"/>
    <w:pPr>
      <w:ind w:left="1440"/>
    </w:pPr>
  </w:style>
  <w:style w:type="character" w:customStyle="1" w:styleId="Body5Char">
    <w:name w:val="Body 5 Char"/>
    <w:basedOn w:val="DefaultParagraphFont"/>
    <w:link w:val="Body5"/>
    <w:rsid w:val="00812E06"/>
    <w:rPr>
      <w:lang w:val="en-US" w:eastAsia="en-US" w:bidi="ar-SA"/>
    </w:rPr>
  </w:style>
  <w:style w:type="paragraph" w:styleId="NormalIndent">
    <w:name w:val="Normal Indent"/>
    <w:basedOn w:val="Normal"/>
    <w:rsid w:val="0055634A"/>
    <w:pPr>
      <w:ind w:left="720"/>
    </w:pPr>
  </w:style>
  <w:style w:type="character" w:styleId="CommentReference">
    <w:name w:val="annotation reference"/>
    <w:basedOn w:val="DefaultParagraphFont"/>
    <w:semiHidden/>
    <w:rsid w:val="0055634A"/>
    <w:rPr>
      <w:sz w:val="16"/>
    </w:rPr>
  </w:style>
  <w:style w:type="paragraph" w:styleId="CommentText">
    <w:name w:val="annotation text"/>
    <w:basedOn w:val="Normal"/>
    <w:link w:val="CommentTextChar"/>
    <w:semiHidden/>
    <w:rsid w:val="0055634A"/>
    <w:rPr>
      <w:sz w:val="20"/>
    </w:rPr>
  </w:style>
  <w:style w:type="paragraph" w:styleId="TOC8">
    <w:name w:val="toc 8"/>
    <w:basedOn w:val="Normal"/>
    <w:next w:val="Normal"/>
    <w:uiPriority w:val="39"/>
    <w:rsid w:val="0055634A"/>
    <w:pPr>
      <w:ind w:left="1680"/>
    </w:pPr>
    <w:rPr>
      <w:rFonts w:asciiTheme="minorHAnsi" w:hAnsiTheme="minorHAnsi"/>
      <w:sz w:val="18"/>
      <w:szCs w:val="18"/>
    </w:rPr>
  </w:style>
  <w:style w:type="paragraph" w:styleId="TOC7">
    <w:name w:val="toc 7"/>
    <w:basedOn w:val="Normal"/>
    <w:next w:val="Normal"/>
    <w:uiPriority w:val="39"/>
    <w:rsid w:val="0055634A"/>
    <w:pPr>
      <w:ind w:left="1440"/>
    </w:pPr>
    <w:rPr>
      <w:rFonts w:asciiTheme="minorHAnsi" w:hAnsiTheme="minorHAnsi"/>
      <w:sz w:val="18"/>
      <w:szCs w:val="18"/>
    </w:rPr>
  </w:style>
  <w:style w:type="paragraph" w:styleId="TOC6">
    <w:name w:val="toc 6"/>
    <w:basedOn w:val="Normal"/>
    <w:next w:val="Normal"/>
    <w:uiPriority w:val="39"/>
    <w:rsid w:val="0055634A"/>
    <w:pPr>
      <w:ind w:left="1200"/>
    </w:pPr>
    <w:rPr>
      <w:rFonts w:asciiTheme="minorHAnsi" w:hAnsiTheme="minorHAnsi"/>
      <w:sz w:val="18"/>
      <w:szCs w:val="18"/>
    </w:rPr>
  </w:style>
  <w:style w:type="paragraph" w:styleId="TOC5">
    <w:name w:val="toc 5"/>
    <w:basedOn w:val="TOC4"/>
    <w:next w:val="Normal"/>
    <w:uiPriority w:val="39"/>
    <w:rsid w:val="0055634A"/>
    <w:pPr>
      <w:ind w:left="960"/>
    </w:pPr>
  </w:style>
  <w:style w:type="paragraph" w:styleId="TOC4">
    <w:name w:val="toc 4"/>
    <w:basedOn w:val="Normal"/>
    <w:next w:val="Normal"/>
    <w:uiPriority w:val="39"/>
    <w:rsid w:val="0055634A"/>
    <w:pPr>
      <w:ind w:left="720"/>
    </w:pPr>
    <w:rPr>
      <w:rFonts w:asciiTheme="minorHAnsi" w:hAnsiTheme="minorHAnsi"/>
      <w:sz w:val="18"/>
      <w:szCs w:val="18"/>
    </w:rPr>
  </w:style>
  <w:style w:type="paragraph" w:styleId="TOC3">
    <w:name w:val="toc 3"/>
    <w:basedOn w:val="TOC2"/>
    <w:next w:val="Normal"/>
    <w:uiPriority w:val="39"/>
    <w:rsid w:val="00FC135D"/>
    <w:pPr>
      <w:ind w:left="480"/>
    </w:pPr>
    <w:rPr>
      <w:i/>
      <w:iCs/>
      <w:smallCaps w:val="0"/>
    </w:rPr>
  </w:style>
  <w:style w:type="paragraph" w:styleId="TOC2">
    <w:name w:val="toc 2"/>
    <w:basedOn w:val="TOC1"/>
    <w:next w:val="Normal"/>
    <w:uiPriority w:val="39"/>
    <w:rsid w:val="00FC4E6F"/>
    <w:pPr>
      <w:spacing w:before="0" w:after="0"/>
      <w:ind w:left="240"/>
    </w:pPr>
    <w:rPr>
      <w:b w:val="0"/>
      <w:bCs w:val="0"/>
      <w:caps w:val="0"/>
      <w:smallCaps/>
    </w:rPr>
  </w:style>
  <w:style w:type="paragraph" w:styleId="TOC1">
    <w:name w:val="toc 1"/>
    <w:basedOn w:val="Normal"/>
    <w:next w:val="Normal"/>
    <w:uiPriority w:val="39"/>
    <w:rsid w:val="00FC4E6F"/>
    <w:pPr>
      <w:spacing w:before="120" w:after="120"/>
    </w:pPr>
    <w:rPr>
      <w:rFonts w:asciiTheme="minorHAnsi" w:hAnsiTheme="minorHAnsi"/>
      <w:b/>
      <w:bCs/>
      <w:caps/>
      <w:sz w:val="20"/>
    </w:rPr>
  </w:style>
  <w:style w:type="paragraph" w:styleId="Index7">
    <w:name w:val="index 7"/>
    <w:basedOn w:val="Normal"/>
    <w:next w:val="Normal"/>
    <w:semiHidden/>
    <w:rsid w:val="0055634A"/>
    <w:pPr>
      <w:ind w:left="1698"/>
    </w:pPr>
  </w:style>
  <w:style w:type="paragraph" w:styleId="Index6">
    <w:name w:val="index 6"/>
    <w:basedOn w:val="Normal"/>
    <w:next w:val="Normal"/>
    <w:semiHidden/>
    <w:rsid w:val="0055634A"/>
    <w:pPr>
      <w:ind w:left="1415"/>
    </w:pPr>
  </w:style>
  <w:style w:type="paragraph" w:styleId="Index5">
    <w:name w:val="index 5"/>
    <w:basedOn w:val="Normal"/>
    <w:next w:val="Normal"/>
    <w:semiHidden/>
    <w:rsid w:val="0055634A"/>
    <w:pPr>
      <w:ind w:left="1132"/>
    </w:pPr>
  </w:style>
  <w:style w:type="paragraph" w:styleId="Index4">
    <w:name w:val="index 4"/>
    <w:basedOn w:val="Normal"/>
    <w:next w:val="Normal"/>
    <w:semiHidden/>
    <w:rsid w:val="0055634A"/>
    <w:pPr>
      <w:ind w:left="849"/>
    </w:pPr>
  </w:style>
  <w:style w:type="paragraph" w:styleId="Index3">
    <w:name w:val="index 3"/>
    <w:basedOn w:val="Normal"/>
    <w:next w:val="Normal"/>
    <w:semiHidden/>
    <w:rsid w:val="0055634A"/>
    <w:pPr>
      <w:ind w:left="566"/>
    </w:pPr>
  </w:style>
  <w:style w:type="paragraph" w:styleId="Index2">
    <w:name w:val="index 2"/>
    <w:basedOn w:val="Normal"/>
    <w:next w:val="Normal"/>
    <w:semiHidden/>
    <w:rsid w:val="0055634A"/>
    <w:pPr>
      <w:ind w:left="283"/>
    </w:pPr>
  </w:style>
  <w:style w:type="paragraph" w:styleId="Index1">
    <w:name w:val="index 1"/>
    <w:basedOn w:val="Normal"/>
    <w:next w:val="Normal"/>
    <w:semiHidden/>
    <w:rsid w:val="0055634A"/>
  </w:style>
  <w:style w:type="character" w:styleId="LineNumber">
    <w:name w:val="line number"/>
    <w:basedOn w:val="DefaultParagraphFont"/>
    <w:rsid w:val="0055634A"/>
  </w:style>
  <w:style w:type="paragraph" w:styleId="IndexHeading">
    <w:name w:val="index heading"/>
    <w:basedOn w:val="Normal"/>
    <w:next w:val="Index1"/>
    <w:semiHidden/>
    <w:rsid w:val="0055634A"/>
  </w:style>
  <w:style w:type="paragraph" w:styleId="Footer">
    <w:name w:val="footer"/>
    <w:basedOn w:val="Normal"/>
    <w:rsid w:val="0055634A"/>
    <w:pPr>
      <w:pBdr>
        <w:top w:val="single" w:sz="6" w:space="1" w:color="auto"/>
      </w:pBdr>
      <w:tabs>
        <w:tab w:val="right" w:pos="9360"/>
      </w:tabs>
    </w:pPr>
    <w:rPr>
      <w:rFonts w:ascii="Arial" w:hAnsi="Arial"/>
      <w:color w:val="000000"/>
      <w:sz w:val="20"/>
    </w:rPr>
  </w:style>
  <w:style w:type="paragraph" w:styleId="Header">
    <w:name w:val="header"/>
    <w:basedOn w:val="Normal"/>
    <w:link w:val="HeaderChar"/>
    <w:rsid w:val="0055634A"/>
    <w:pPr>
      <w:pBdr>
        <w:bottom w:val="single" w:sz="6" w:space="1" w:color="auto"/>
      </w:pBdr>
      <w:tabs>
        <w:tab w:val="right" w:pos="9360"/>
      </w:tabs>
    </w:pPr>
    <w:rPr>
      <w:rFonts w:ascii="Arial" w:hAnsi="Arial"/>
      <w:sz w:val="20"/>
    </w:rPr>
  </w:style>
  <w:style w:type="character" w:styleId="FootnoteReference">
    <w:name w:val="footnote reference"/>
    <w:basedOn w:val="DefaultParagraphFont"/>
    <w:semiHidden/>
    <w:rsid w:val="0055634A"/>
    <w:rPr>
      <w:position w:val="6"/>
      <w:sz w:val="16"/>
    </w:rPr>
  </w:style>
  <w:style w:type="paragraph" w:styleId="FootnoteText">
    <w:name w:val="footnote text"/>
    <w:basedOn w:val="Normal"/>
    <w:semiHidden/>
    <w:rsid w:val="0055634A"/>
    <w:rPr>
      <w:sz w:val="20"/>
    </w:rPr>
  </w:style>
  <w:style w:type="paragraph" w:styleId="TOC9">
    <w:name w:val="toc 9"/>
    <w:basedOn w:val="Normal"/>
    <w:next w:val="Normal"/>
    <w:uiPriority w:val="39"/>
    <w:rsid w:val="0055634A"/>
    <w:pPr>
      <w:ind w:left="1920"/>
    </w:pPr>
    <w:rPr>
      <w:rFonts w:asciiTheme="minorHAnsi" w:hAnsiTheme="minorHAnsi"/>
      <w:sz w:val="18"/>
      <w:szCs w:val="18"/>
    </w:rPr>
  </w:style>
  <w:style w:type="character" w:styleId="PageNumber">
    <w:name w:val="page number"/>
    <w:basedOn w:val="DefaultParagraphFont"/>
    <w:rsid w:val="0055634A"/>
  </w:style>
  <w:style w:type="paragraph" w:styleId="TOCHeading">
    <w:name w:val="TOC Heading"/>
    <w:basedOn w:val="Normal"/>
    <w:qFormat/>
    <w:rsid w:val="0055634A"/>
    <w:pPr>
      <w:spacing w:before="240"/>
    </w:pPr>
    <w:rPr>
      <w:rFonts w:ascii="Arial" w:hAnsi="Arial"/>
      <w:b/>
    </w:rPr>
  </w:style>
  <w:style w:type="paragraph" w:customStyle="1" w:styleId="Address">
    <w:name w:val="Address"/>
    <w:basedOn w:val="Normal"/>
    <w:rsid w:val="0055634A"/>
    <w:rPr>
      <w:rFonts w:ascii="Arial" w:hAnsi="Arial"/>
    </w:rPr>
  </w:style>
  <w:style w:type="paragraph" w:customStyle="1" w:styleId="Glossary">
    <w:name w:val="Glossary"/>
    <w:basedOn w:val="Normal"/>
    <w:rsid w:val="0055634A"/>
    <w:pPr>
      <w:shd w:val="clear" w:color="auto" w:fill="FFFFFF"/>
      <w:spacing w:before="240" w:line="240" w:lineRule="atLeast"/>
      <w:ind w:left="4766" w:hanging="2606"/>
    </w:pPr>
    <w:rPr>
      <w:sz w:val="20"/>
    </w:rPr>
  </w:style>
  <w:style w:type="paragraph" w:styleId="BodyText">
    <w:name w:val="Body Text"/>
    <w:basedOn w:val="Normal"/>
    <w:rsid w:val="0055634A"/>
    <w:pPr>
      <w:spacing w:after="220" w:line="220" w:lineRule="atLeast"/>
      <w:ind w:left="1080"/>
    </w:pPr>
    <w:rPr>
      <w:sz w:val="20"/>
    </w:rPr>
  </w:style>
  <w:style w:type="paragraph" w:customStyle="1" w:styleId="TitleCover">
    <w:name w:val="Title Cover"/>
    <w:basedOn w:val="Normal"/>
    <w:next w:val="Normal"/>
    <w:rsid w:val="0055634A"/>
    <w:pPr>
      <w:keepNext/>
      <w:keepLines/>
      <w:spacing w:line="240" w:lineRule="atLeast"/>
      <w:ind w:left="1080"/>
    </w:pPr>
    <w:rPr>
      <w:rFonts w:ascii="Arial" w:hAnsi="Arial"/>
      <w:b/>
      <w:spacing w:val="-48"/>
      <w:kern w:val="28"/>
      <w:sz w:val="72"/>
    </w:rPr>
  </w:style>
  <w:style w:type="paragraph" w:customStyle="1" w:styleId="ReturnAddress">
    <w:name w:val="Return Address"/>
    <w:basedOn w:val="Normal"/>
    <w:rsid w:val="0055634A"/>
    <w:pPr>
      <w:keepLines/>
      <w:framePr w:w="2160" w:h="1200" w:wrap="notBeside" w:vAnchor="page" w:hAnchor="page" w:x="9241" w:y="673" w:anchorLock="1"/>
      <w:spacing w:line="220" w:lineRule="atLeast"/>
    </w:pPr>
    <w:rPr>
      <w:sz w:val="16"/>
    </w:rPr>
  </w:style>
  <w:style w:type="paragraph" w:styleId="BodyTextIndent">
    <w:name w:val="Body Text Indent"/>
    <w:basedOn w:val="BodyText"/>
    <w:rsid w:val="0055634A"/>
    <w:pPr>
      <w:ind w:left="1440"/>
    </w:pPr>
  </w:style>
  <w:style w:type="paragraph" w:styleId="DocumentMap">
    <w:name w:val="Document Map"/>
    <w:basedOn w:val="Normal"/>
    <w:semiHidden/>
    <w:rsid w:val="0055634A"/>
    <w:pPr>
      <w:shd w:val="clear" w:color="auto" w:fill="000080"/>
    </w:pPr>
    <w:rPr>
      <w:rFonts w:ascii="Tahoma" w:hAnsi="Tahoma"/>
    </w:rPr>
  </w:style>
  <w:style w:type="paragraph" w:styleId="Caption">
    <w:name w:val="caption"/>
    <w:basedOn w:val="Normal"/>
    <w:next w:val="Normal"/>
    <w:qFormat/>
    <w:rsid w:val="0055634A"/>
    <w:pPr>
      <w:spacing w:before="120" w:after="120"/>
    </w:pPr>
    <w:rPr>
      <w:b/>
    </w:rPr>
  </w:style>
  <w:style w:type="character" w:styleId="FollowedHyperlink">
    <w:name w:val="FollowedHyperlink"/>
    <w:basedOn w:val="DefaultParagraphFont"/>
    <w:rsid w:val="0055634A"/>
    <w:rPr>
      <w:color w:val="800080"/>
      <w:u w:val="single"/>
    </w:rPr>
  </w:style>
  <w:style w:type="character" w:styleId="Hyperlink">
    <w:name w:val="Hyperlink"/>
    <w:basedOn w:val="DefaultParagraphFont"/>
    <w:uiPriority w:val="99"/>
    <w:rsid w:val="0055634A"/>
    <w:rPr>
      <w:color w:val="0000FF"/>
      <w:u w:val="single"/>
    </w:rPr>
  </w:style>
  <w:style w:type="paragraph" w:styleId="BalloonText">
    <w:name w:val="Balloon Text"/>
    <w:basedOn w:val="Normal"/>
    <w:semiHidden/>
    <w:rsid w:val="007A1FE5"/>
    <w:rPr>
      <w:rFonts w:ascii="Tahoma" w:hAnsi="Tahoma" w:cs="Tahoma"/>
      <w:sz w:val="16"/>
      <w:szCs w:val="16"/>
    </w:rPr>
  </w:style>
  <w:style w:type="paragraph" w:styleId="CommentSubject">
    <w:name w:val="annotation subject"/>
    <w:basedOn w:val="CommentText"/>
    <w:next w:val="CommentText"/>
    <w:semiHidden/>
    <w:rsid w:val="002948E8"/>
    <w:rPr>
      <w:b/>
      <w:bCs/>
    </w:rPr>
  </w:style>
  <w:style w:type="paragraph" w:styleId="NormalWeb">
    <w:name w:val="Normal (Web)"/>
    <w:basedOn w:val="Normal"/>
    <w:uiPriority w:val="99"/>
    <w:unhideWhenUsed/>
    <w:rsid w:val="00297842"/>
    <w:pPr>
      <w:spacing w:before="100" w:beforeAutospacing="1" w:after="100" w:afterAutospacing="1"/>
    </w:pPr>
    <w:rPr>
      <w:szCs w:val="24"/>
    </w:rPr>
  </w:style>
  <w:style w:type="paragraph" w:styleId="ListParagraph">
    <w:name w:val="List Paragraph"/>
    <w:basedOn w:val="Normal"/>
    <w:uiPriority w:val="34"/>
    <w:qFormat/>
    <w:rsid w:val="004F3998"/>
    <w:pPr>
      <w:ind w:left="720"/>
      <w:contextualSpacing/>
    </w:pPr>
    <w:rPr>
      <w:sz w:val="20"/>
      <w:szCs w:val="24"/>
    </w:rPr>
  </w:style>
  <w:style w:type="character" w:styleId="Emphasis">
    <w:name w:val="Emphasis"/>
    <w:basedOn w:val="DefaultParagraphFont"/>
    <w:uiPriority w:val="20"/>
    <w:qFormat/>
    <w:rsid w:val="004F3998"/>
    <w:rPr>
      <w:i/>
      <w:iCs/>
    </w:rPr>
  </w:style>
  <w:style w:type="character" w:styleId="Strong">
    <w:name w:val="Strong"/>
    <w:basedOn w:val="DefaultParagraphFont"/>
    <w:qFormat/>
    <w:rsid w:val="004F3998"/>
    <w:rPr>
      <w:b/>
      <w:bCs/>
    </w:rPr>
  </w:style>
  <w:style w:type="character" w:customStyle="1" w:styleId="HeaderChar">
    <w:name w:val="Header Char"/>
    <w:basedOn w:val="DefaultParagraphFont"/>
    <w:link w:val="Header"/>
    <w:rsid w:val="002D38F9"/>
    <w:rPr>
      <w:rFonts w:ascii="Arial" w:hAnsi="Arial"/>
    </w:rPr>
  </w:style>
  <w:style w:type="paragraph" w:styleId="Revision">
    <w:name w:val="Revision"/>
    <w:hidden/>
    <w:uiPriority w:val="99"/>
    <w:semiHidden/>
    <w:rsid w:val="00F53939"/>
    <w:rPr>
      <w:sz w:val="24"/>
    </w:rPr>
  </w:style>
  <w:style w:type="character" w:customStyle="1" w:styleId="skypepnhprintcontainer">
    <w:name w:val="skype_pnh_print_container"/>
    <w:basedOn w:val="DefaultParagraphFont"/>
    <w:rsid w:val="004D2528"/>
  </w:style>
  <w:style w:type="character" w:customStyle="1" w:styleId="skypepnhcontainer">
    <w:name w:val="skype_pnh_container"/>
    <w:basedOn w:val="DefaultParagraphFont"/>
    <w:rsid w:val="004D2528"/>
  </w:style>
  <w:style w:type="character" w:customStyle="1" w:styleId="skypepnhmark">
    <w:name w:val="skype_pnh_mark"/>
    <w:basedOn w:val="DefaultParagraphFont"/>
    <w:rsid w:val="004D2528"/>
  </w:style>
  <w:style w:type="character" w:customStyle="1" w:styleId="skypepnhleftspan">
    <w:name w:val="skype_pnh_left_span"/>
    <w:basedOn w:val="DefaultParagraphFont"/>
    <w:rsid w:val="004D2528"/>
  </w:style>
  <w:style w:type="character" w:customStyle="1" w:styleId="skypepnhdropartspan">
    <w:name w:val="skype_pnh_dropart_span"/>
    <w:basedOn w:val="DefaultParagraphFont"/>
    <w:rsid w:val="004D2528"/>
  </w:style>
  <w:style w:type="character" w:customStyle="1" w:styleId="skypepnhdropartflagspan">
    <w:name w:val="skype_pnh_dropart_flag_span"/>
    <w:basedOn w:val="DefaultParagraphFont"/>
    <w:rsid w:val="004D2528"/>
  </w:style>
  <w:style w:type="character" w:customStyle="1" w:styleId="skypepnhtextspan">
    <w:name w:val="skype_pnh_text_span"/>
    <w:basedOn w:val="DefaultParagraphFont"/>
    <w:rsid w:val="004D2528"/>
  </w:style>
  <w:style w:type="character" w:customStyle="1" w:styleId="skypepnhrightspan">
    <w:name w:val="skype_pnh_right_span"/>
    <w:basedOn w:val="DefaultParagraphFont"/>
    <w:rsid w:val="004D2528"/>
  </w:style>
  <w:style w:type="character" w:customStyle="1" w:styleId="Heading3Char">
    <w:name w:val="Heading 3 Char"/>
    <w:basedOn w:val="DefaultParagraphFont"/>
    <w:link w:val="Heading3"/>
    <w:rsid w:val="00C92507"/>
    <w:rPr>
      <w:rFonts w:ascii="Arial" w:hAnsi="Arial"/>
      <w:b/>
      <w:sz w:val="24"/>
    </w:rPr>
  </w:style>
  <w:style w:type="paragraph" w:styleId="PlainText">
    <w:name w:val="Plain Text"/>
    <w:basedOn w:val="Normal"/>
    <w:link w:val="PlainTextChar"/>
    <w:uiPriority w:val="99"/>
    <w:unhideWhenUsed/>
    <w:rsid w:val="005B34C1"/>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5B34C1"/>
    <w:rPr>
      <w:rFonts w:ascii="Consolas" w:eastAsiaTheme="minorHAnsi" w:hAnsi="Consolas" w:cstheme="minorBidi"/>
      <w:sz w:val="21"/>
      <w:szCs w:val="21"/>
    </w:rPr>
  </w:style>
  <w:style w:type="character" w:customStyle="1" w:styleId="Body2Char">
    <w:name w:val="Body 2 Char"/>
    <w:basedOn w:val="DefaultParagraphFont"/>
    <w:link w:val="Body2"/>
    <w:rsid w:val="00AF3976"/>
  </w:style>
  <w:style w:type="character" w:customStyle="1" w:styleId="section-error">
    <w:name w:val="section-error"/>
    <w:basedOn w:val="DefaultParagraphFont"/>
    <w:rsid w:val="00020547"/>
  </w:style>
  <w:style w:type="character" w:customStyle="1" w:styleId="CommentTextChar">
    <w:name w:val="Comment Text Char"/>
    <w:basedOn w:val="DefaultParagraphFont"/>
    <w:link w:val="CommentText"/>
    <w:semiHidden/>
    <w:rsid w:val="00020547"/>
  </w:style>
  <w:style w:type="character" w:customStyle="1" w:styleId="yshortcuts">
    <w:name w:val="yshortcuts"/>
    <w:basedOn w:val="DefaultParagraphFont"/>
    <w:rsid w:val="00753A26"/>
  </w:style>
  <w:style w:type="table" w:styleId="TableGrid">
    <w:name w:val="Table Grid"/>
    <w:basedOn w:val="TableNormal"/>
    <w:rsid w:val="00D51D1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465C80"/>
    <w:rPr>
      <w:rFonts w:ascii="Arial" w:hAnsi="Arial"/>
      <w:b/>
      <w:caps/>
      <w:sz w:val="28"/>
      <w:szCs w:val="28"/>
      <w:shd w:val="pct10" w:color="auto" w:fill="auto"/>
    </w:rPr>
  </w:style>
  <w:style w:type="character" w:customStyle="1" w:styleId="Heading4Char">
    <w:name w:val="Heading 4 Char"/>
    <w:basedOn w:val="DefaultParagraphFont"/>
    <w:link w:val="Heading4"/>
    <w:rsid w:val="00A95259"/>
    <w:rPr>
      <w:rFonts w:ascii="Arial" w:hAnsi="Arial"/>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101308">
      <w:bodyDiv w:val="1"/>
      <w:marLeft w:val="0"/>
      <w:marRight w:val="0"/>
      <w:marTop w:val="0"/>
      <w:marBottom w:val="0"/>
      <w:divBdr>
        <w:top w:val="none" w:sz="0" w:space="0" w:color="auto"/>
        <w:left w:val="none" w:sz="0" w:space="0" w:color="auto"/>
        <w:bottom w:val="none" w:sz="0" w:space="0" w:color="auto"/>
        <w:right w:val="none" w:sz="0" w:space="0" w:color="auto"/>
      </w:divBdr>
      <w:divsChild>
        <w:div w:id="1434282055">
          <w:marLeft w:val="0"/>
          <w:marRight w:val="0"/>
          <w:marTop w:val="0"/>
          <w:marBottom w:val="0"/>
          <w:divBdr>
            <w:top w:val="none" w:sz="0" w:space="0" w:color="auto"/>
            <w:left w:val="none" w:sz="0" w:space="0" w:color="auto"/>
            <w:bottom w:val="none" w:sz="0" w:space="0" w:color="auto"/>
            <w:right w:val="none" w:sz="0" w:space="0" w:color="auto"/>
          </w:divBdr>
          <w:divsChild>
            <w:div w:id="1269386708">
              <w:marLeft w:val="0"/>
              <w:marRight w:val="0"/>
              <w:marTop w:val="0"/>
              <w:marBottom w:val="0"/>
              <w:divBdr>
                <w:top w:val="none" w:sz="0" w:space="0" w:color="auto"/>
                <w:left w:val="none" w:sz="0" w:space="0" w:color="auto"/>
                <w:bottom w:val="none" w:sz="0" w:space="0" w:color="auto"/>
                <w:right w:val="none" w:sz="0" w:space="0" w:color="auto"/>
              </w:divBdr>
              <w:divsChild>
                <w:div w:id="917252988">
                  <w:marLeft w:val="0"/>
                  <w:marRight w:val="0"/>
                  <w:marTop w:val="0"/>
                  <w:marBottom w:val="0"/>
                  <w:divBdr>
                    <w:top w:val="none" w:sz="0" w:space="0" w:color="auto"/>
                    <w:left w:val="none" w:sz="0" w:space="0" w:color="auto"/>
                    <w:bottom w:val="none" w:sz="0" w:space="0" w:color="auto"/>
                    <w:right w:val="none" w:sz="0" w:space="0" w:color="auto"/>
                  </w:divBdr>
                  <w:divsChild>
                    <w:div w:id="903101876">
                      <w:marLeft w:val="0"/>
                      <w:marRight w:val="0"/>
                      <w:marTop w:val="0"/>
                      <w:marBottom w:val="0"/>
                      <w:divBdr>
                        <w:top w:val="none" w:sz="0" w:space="0" w:color="auto"/>
                        <w:left w:val="none" w:sz="0" w:space="0" w:color="auto"/>
                        <w:bottom w:val="none" w:sz="0" w:space="0" w:color="auto"/>
                        <w:right w:val="none" w:sz="0" w:space="0" w:color="auto"/>
                      </w:divBdr>
                      <w:divsChild>
                        <w:div w:id="106580558">
                          <w:marLeft w:val="0"/>
                          <w:marRight w:val="0"/>
                          <w:marTop w:val="0"/>
                          <w:marBottom w:val="0"/>
                          <w:divBdr>
                            <w:top w:val="none" w:sz="0" w:space="0" w:color="auto"/>
                            <w:left w:val="none" w:sz="0" w:space="0" w:color="auto"/>
                            <w:bottom w:val="none" w:sz="0" w:space="0" w:color="auto"/>
                            <w:right w:val="none" w:sz="0" w:space="0" w:color="auto"/>
                          </w:divBdr>
                          <w:divsChild>
                            <w:div w:id="505367090">
                              <w:marLeft w:val="0"/>
                              <w:marRight w:val="0"/>
                              <w:marTop w:val="0"/>
                              <w:marBottom w:val="0"/>
                              <w:divBdr>
                                <w:top w:val="none" w:sz="0" w:space="0" w:color="auto"/>
                                <w:left w:val="none" w:sz="0" w:space="0" w:color="auto"/>
                                <w:bottom w:val="none" w:sz="0" w:space="0" w:color="auto"/>
                                <w:right w:val="none" w:sz="0" w:space="0" w:color="auto"/>
                              </w:divBdr>
                              <w:divsChild>
                                <w:div w:id="1500147804">
                                  <w:marLeft w:val="0"/>
                                  <w:marRight w:val="0"/>
                                  <w:marTop w:val="0"/>
                                  <w:marBottom w:val="0"/>
                                  <w:divBdr>
                                    <w:top w:val="none" w:sz="0" w:space="0" w:color="auto"/>
                                    <w:left w:val="none" w:sz="0" w:space="0" w:color="auto"/>
                                    <w:bottom w:val="none" w:sz="0" w:space="0" w:color="auto"/>
                                    <w:right w:val="none" w:sz="0" w:space="0" w:color="auto"/>
                                  </w:divBdr>
                                  <w:divsChild>
                                    <w:div w:id="1325860623">
                                      <w:marLeft w:val="0"/>
                                      <w:marRight w:val="0"/>
                                      <w:marTop w:val="0"/>
                                      <w:marBottom w:val="0"/>
                                      <w:divBdr>
                                        <w:top w:val="none" w:sz="0" w:space="0" w:color="auto"/>
                                        <w:left w:val="none" w:sz="0" w:space="0" w:color="auto"/>
                                        <w:bottom w:val="none" w:sz="0" w:space="0" w:color="auto"/>
                                        <w:right w:val="none" w:sz="0" w:space="0" w:color="auto"/>
                                      </w:divBdr>
                                      <w:divsChild>
                                        <w:div w:id="200038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386445">
      <w:bodyDiv w:val="1"/>
      <w:marLeft w:val="27"/>
      <w:marRight w:val="27"/>
      <w:marTop w:val="0"/>
      <w:marBottom w:val="0"/>
      <w:divBdr>
        <w:top w:val="none" w:sz="0" w:space="0" w:color="auto"/>
        <w:left w:val="none" w:sz="0" w:space="0" w:color="auto"/>
        <w:bottom w:val="none" w:sz="0" w:space="0" w:color="auto"/>
        <w:right w:val="none" w:sz="0" w:space="0" w:color="auto"/>
      </w:divBdr>
      <w:divsChild>
        <w:div w:id="1585407414">
          <w:marLeft w:val="0"/>
          <w:marRight w:val="0"/>
          <w:marTop w:val="0"/>
          <w:marBottom w:val="0"/>
          <w:divBdr>
            <w:top w:val="none" w:sz="0" w:space="0" w:color="auto"/>
            <w:left w:val="none" w:sz="0" w:space="0" w:color="auto"/>
            <w:bottom w:val="none" w:sz="0" w:space="0" w:color="auto"/>
            <w:right w:val="none" w:sz="0" w:space="0" w:color="auto"/>
          </w:divBdr>
          <w:divsChild>
            <w:div w:id="1821076900">
              <w:marLeft w:val="0"/>
              <w:marRight w:val="0"/>
              <w:marTop w:val="0"/>
              <w:marBottom w:val="0"/>
              <w:divBdr>
                <w:top w:val="none" w:sz="0" w:space="0" w:color="auto"/>
                <w:left w:val="none" w:sz="0" w:space="0" w:color="auto"/>
                <w:bottom w:val="none" w:sz="0" w:space="0" w:color="auto"/>
                <w:right w:val="none" w:sz="0" w:space="0" w:color="auto"/>
              </w:divBdr>
              <w:divsChild>
                <w:div w:id="1368946349">
                  <w:marLeft w:val="160"/>
                  <w:marRight w:val="0"/>
                  <w:marTop w:val="0"/>
                  <w:marBottom w:val="0"/>
                  <w:divBdr>
                    <w:top w:val="none" w:sz="0" w:space="0" w:color="auto"/>
                    <w:left w:val="none" w:sz="0" w:space="0" w:color="auto"/>
                    <w:bottom w:val="none" w:sz="0" w:space="0" w:color="auto"/>
                    <w:right w:val="none" w:sz="0" w:space="0" w:color="auto"/>
                  </w:divBdr>
                  <w:divsChild>
                    <w:div w:id="1717199577">
                      <w:marLeft w:val="0"/>
                      <w:marRight w:val="0"/>
                      <w:marTop w:val="0"/>
                      <w:marBottom w:val="0"/>
                      <w:divBdr>
                        <w:top w:val="none" w:sz="0" w:space="0" w:color="auto"/>
                        <w:left w:val="none" w:sz="0" w:space="0" w:color="auto"/>
                        <w:bottom w:val="none" w:sz="0" w:space="0" w:color="auto"/>
                        <w:right w:val="none" w:sz="0" w:space="0" w:color="auto"/>
                      </w:divBdr>
                      <w:divsChild>
                        <w:div w:id="63729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295544">
      <w:bodyDiv w:val="1"/>
      <w:marLeft w:val="0"/>
      <w:marRight w:val="0"/>
      <w:marTop w:val="0"/>
      <w:marBottom w:val="0"/>
      <w:divBdr>
        <w:top w:val="none" w:sz="0" w:space="0" w:color="auto"/>
        <w:left w:val="none" w:sz="0" w:space="0" w:color="auto"/>
        <w:bottom w:val="none" w:sz="0" w:space="0" w:color="auto"/>
        <w:right w:val="none" w:sz="0" w:space="0" w:color="auto"/>
      </w:divBdr>
    </w:div>
    <w:div w:id="233274140">
      <w:bodyDiv w:val="1"/>
      <w:marLeft w:val="0"/>
      <w:marRight w:val="0"/>
      <w:marTop w:val="0"/>
      <w:marBottom w:val="0"/>
      <w:divBdr>
        <w:top w:val="none" w:sz="0" w:space="0" w:color="auto"/>
        <w:left w:val="none" w:sz="0" w:space="0" w:color="auto"/>
        <w:bottom w:val="none" w:sz="0" w:space="0" w:color="auto"/>
        <w:right w:val="none" w:sz="0" w:space="0" w:color="auto"/>
      </w:divBdr>
    </w:div>
    <w:div w:id="254170972">
      <w:bodyDiv w:val="1"/>
      <w:marLeft w:val="0"/>
      <w:marRight w:val="0"/>
      <w:marTop w:val="0"/>
      <w:marBottom w:val="0"/>
      <w:divBdr>
        <w:top w:val="none" w:sz="0" w:space="0" w:color="auto"/>
        <w:left w:val="none" w:sz="0" w:space="0" w:color="auto"/>
        <w:bottom w:val="none" w:sz="0" w:space="0" w:color="auto"/>
        <w:right w:val="none" w:sz="0" w:space="0" w:color="auto"/>
      </w:divBdr>
      <w:divsChild>
        <w:div w:id="2029673449">
          <w:marLeft w:val="0"/>
          <w:marRight w:val="0"/>
          <w:marTop w:val="0"/>
          <w:marBottom w:val="0"/>
          <w:divBdr>
            <w:top w:val="none" w:sz="0" w:space="0" w:color="auto"/>
            <w:left w:val="none" w:sz="0" w:space="0" w:color="auto"/>
            <w:bottom w:val="none" w:sz="0" w:space="0" w:color="auto"/>
            <w:right w:val="none" w:sz="0" w:space="0" w:color="auto"/>
          </w:divBdr>
          <w:divsChild>
            <w:div w:id="1051537571">
              <w:marLeft w:val="0"/>
              <w:marRight w:val="0"/>
              <w:marTop w:val="0"/>
              <w:marBottom w:val="0"/>
              <w:divBdr>
                <w:top w:val="none" w:sz="0" w:space="0" w:color="auto"/>
                <w:left w:val="none" w:sz="0" w:space="0" w:color="auto"/>
                <w:bottom w:val="none" w:sz="0" w:space="0" w:color="auto"/>
                <w:right w:val="none" w:sz="0" w:space="0" w:color="auto"/>
              </w:divBdr>
              <w:divsChild>
                <w:div w:id="1761442422">
                  <w:marLeft w:val="0"/>
                  <w:marRight w:val="0"/>
                  <w:marTop w:val="0"/>
                  <w:marBottom w:val="0"/>
                  <w:divBdr>
                    <w:top w:val="none" w:sz="0" w:space="0" w:color="auto"/>
                    <w:left w:val="none" w:sz="0" w:space="0" w:color="auto"/>
                    <w:bottom w:val="none" w:sz="0" w:space="0" w:color="auto"/>
                    <w:right w:val="none" w:sz="0" w:space="0" w:color="auto"/>
                  </w:divBdr>
                  <w:divsChild>
                    <w:div w:id="1112939645">
                      <w:marLeft w:val="0"/>
                      <w:marRight w:val="0"/>
                      <w:marTop w:val="0"/>
                      <w:marBottom w:val="0"/>
                      <w:divBdr>
                        <w:top w:val="none" w:sz="0" w:space="0" w:color="auto"/>
                        <w:left w:val="none" w:sz="0" w:space="0" w:color="auto"/>
                        <w:bottom w:val="none" w:sz="0" w:space="0" w:color="auto"/>
                        <w:right w:val="none" w:sz="0" w:space="0" w:color="auto"/>
                      </w:divBdr>
                      <w:divsChild>
                        <w:div w:id="1662806298">
                          <w:marLeft w:val="0"/>
                          <w:marRight w:val="0"/>
                          <w:marTop w:val="0"/>
                          <w:marBottom w:val="0"/>
                          <w:divBdr>
                            <w:top w:val="none" w:sz="0" w:space="0" w:color="auto"/>
                            <w:left w:val="none" w:sz="0" w:space="0" w:color="auto"/>
                            <w:bottom w:val="none" w:sz="0" w:space="0" w:color="auto"/>
                            <w:right w:val="none" w:sz="0" w:space="0" w:color="auto"/>
                          </w:divBdr>
                          <w:divsChild>
                            <w:div w:id="291443556">
                              <w:marLeft w:val="0"/>
                              <w:marRight w:val="0"/>
                              <w:marTop w:val="0"/>
                              <w:marBottom w:val="0"/>
                              <w:divBdr>
                                <w:top w:val="none" w:sz="0" w:space="0" w:color="auto"/>
                                <w:left w:val="none" w:sz="0" w:space="0" w:color="auto"/>
                                <w:bottom w:val="none" w:sz="0" w:space="0" w:color="auto"/>
                                <w:right w:val="none" w:sz="0" w:space="0" w:color="auto"/>
                              </w:divBdr>
                              <w:divsChild>
                                <w:div w:id="27456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6527823">
      <w:bodyDiv w:val="1"/>
      <w:marLeft w:val="0"/>
      <w:marRight w:val="0"/>
      <w:marTop w:val="0"/>
      <w:marBottom w:val="0"/>
      <w:divBdr>
        <w:top w:val="none" w:sz="0" w:space="0" w:color="auto"/>
        <w:left w:val="none" w:sz="0" w:space="0" w:color="auto"/>
        <w:bottom w:val="none" w:sz="0" w:space="0" w:color="auto"/>
        <w:right w:val="none" w:sz="0" w:space="0" w:color="auto"/>
      </w:divBdr>
      <w:divsChild>
        <w:div w:id="612051141">
          <w:marLeft w:val="0"/>
          <w:marRight w:val="0"/>
          <w:marTop w:val="0"/>
          <w:marBottom w:val="0"/>
          <w:divBdr>
            <w:top w:val="none" w:sz="0" w:space="0" w:color="auto"/>
            <w:left w:val="none" w:sz="0" w:space="0" w:color="auto"/>
            <w:bottom w:val="none" w:sz="0" w:space="0" w:color="auto"/>
            <w:right w:val="none" w:sz="0" w:space="0" w:color="auto"/>
          </w:divBdr>
          <w:divsChild>
            <w:div w:id="410660468">
              <w:marLeft w:val="0"/>
              <w:marRight w:val="0"/>
              <w:marTop w:val="0"/>
              <w:marBottom w:val="0"/>
              <w:divBdr>
                <w:top w:val="none" w:sz="0" w:space="0" w:color="auto"/>
                <w:left w:val="none" w:sz="0" w:space="0" w:color="auto"/>
                <w:bottom w:val="none" w:sz="0" w:space="0" w:color="auto"/>
                <w:right w:val="none" w:sz="0" w:space="0" w:color="auto"/>
              </w:divBdr>
              <w:divsChild>
                <w:div w:id="1651597172">
                  <w:marLeft w:val="0"/>
                  <w:marRight w:val="0"/>
                  <w:marTop w:val="0"/>
                  <w:marBottom w:val="0"/>
                  <w:divBdr>
                    <w:top w:val="none" w:sz="0" w:space="0" w:color="auto"/>
                    <w:left w:val="none" w:sz="0" w:space="0" w:color="auto"/>
                    <w:bottom w:val="none" w:sz="0" w:space="0" w:color="auto"/>
                    <w:right w:val="none" w:sz="0" w:space="0" w:color="auto"/>
                  </w:divBdr>
                  <w:divsChild>
                    <w:div w:id="112796430">
                      <w:marLeft w:val="0"/>
                      <w:marRight w:val="0"/>
                      <w:marTop w:val="0"/>
                      <w:marBottom w:val="0"/>
                      <w:divBdr>
                        <w:top w:val="none" w:sz="0" w:space="0" w:color="auto"/>
                        <w:left w:val="none" w:sz="0" w:space="0" w:color="auto"/>
                        <w:bottom w:val="none" w:sz="0" w:space="0" w:color="auto"/>
                        <w:right w:val="none" w:sz="0" w:space="0" w:color="auto"/>
                      </w:divBdr>
                      <w:divsChild>
                        <w:div w:id="330642612">
                          <w:marLeft w:val="0"/>
                          <w:marRight w:val="0"/>
                          <w:marTop w:val="0"/>
                          <w:marBottom w:val="0"/>
                          <w:divBdr>
                            <w:top w:val="none" w:sz="0" w:space="0" w:color="auto"/>
                            <w:left w:val="none" w:sz="0" w:space="0" w:color="auto"/>
                            <w:bottom w:val="none" w:sz="0" w:space="0" w:color="auto"/>
                            <w:right w:val="none" w:sz="0" w:space="0" w:color="auto"/>
                          </w:divBdr>
                          <w:divsChild>
                            <w:div w:id="863983282">
                              <w:marLeft w:val="0"/>
                              <w:marRight w:val="0"/>
                              <w:marTop w:val="0"/>
                              <w:marBottom w:val="0"/>
                              <w:divBdr>
                                <w:top w:val="none" w:sz="0" w:space="0" w:color="auto"/>
                                <w:left w:val="none" w:sz="0" w:space="0" w:color="auto"/>
                                <w:bottom w:val="none" w:sz="0" w:space="0" w:color="auto"/>
                                <w:right w:val="none" w:sz="0" w:space="0" w:color="auto"/>
                              </w:divBdr>
                              <w:divsChild>
                                <w:div w:id="2756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7929599">
      <w:bodyDiv w:val="1"/>
      <w:marLeft w:val="0"/>
      <w:marRight w:val="0"/>
      <w:marTop w:val="0"/>
      <w:marBottom w:val="0"/>
      <w:divBdr>
        <w:top w:val="none" w:sz="0" w:space="0" w:color="auto"/>
        <w:left w:val="none" w:sz="0" w:space="0" w:color="auto"/>
        <w:bottom w:val="none" w:sz="0" w:space="0" w:color="auto"/>
        <w:right w:val="none" w:sz="0" w:space="0" w:color="auto"/>
      </w:divBdr>
      <w:divsChild>
        <w:div w:id="1459370946">
          <w:marLeft w:val="0"/>
          <w:marRight w:val="0"/>
          <w:marTop w:val="0"/>
          <w:marBottom w:val="0"/>
          <w:divBdr>
            <w:top w:val="none" w:sz="0" w:space="0" w:color="auto"/>
            <w:left w:val="none" w:sz="0" w:space="0" w:color="auto"/>
            <w:bottom w:val="none" w:sz="0" w:space="0" w:color="auto"/>
            <w:right w:val="none" w:sz="0" w:space="0" w:color="auto"/>
          </w:divBdr>
          <w:divsChild>
            <w:div w:id="100493291">
              <w:marLeft w:val="0"/>
              <w:marRight w:val="0"/>
              <w:marTop w:val="0"/>
              <w:marBottom w:val="0"/>
              <w:divBdr>
                <w:top w:val="none" w:sz="0" w:space="0" w:color="auto"/>
                <w:left w:val="none" w:sz="0" w:space="0" w:color="auto"/>
                <w:bottom w:val="none" w:sz="0" w:space="0" w:color="auto"/>
                <w:right w:val="none" w:sz="0" w:space="0" w:color="auto"/>
              </w:divBdr>
              <w:divsChild>
                <w:div w:id="879172180">
                  <w:marLeft w:val="0"/>
                  <w:marRight w:val="0"/>
                  <w:marTop w:val="0"/>
                  <w:marBottom w:val="0"/>
                  <w:divBdr>
                    <w:top w:val="none" w:sz="0" w:space="0" w:color="auto"/>
                    <w:left w:val="none" w:sz="0" w:space="0" w:color="auto"/>
                    <w:bottom w:val="none" w:sz="0" w:space="0" w:color="auto"/>
                    <w:right w:val="none" w:sz="0" w:space="0" w:color="auto"/>
                  </w:divBdr>
                  <w:divsChild>
                    <w:div w:id="1327976185">
                      <w:marLeft w:val="0"/>
                      <w:marRight w:val="0"/>
                      <w:marTop w:val="0"/>
                      <w:marBottom w:val="0"/>
                      <w:divBdr>
                        <w:top w:val="none" w:sz="0" w:space="0" w:color="auto"/>
                        <w:left w:val="none" w:sz="0" w:space="0" w:color="auto"/>
                        <w:bottom w:val="none" w:sz="0" w:space="0" w:color="auto"/>
                        <w:right w:val="none" w:sz="0" w:space="0" w:color="auto"/>
                      </w:divBdr>
                      <w:divsChild>
                        <w:div w:id="856772976">
                          <w:marLeft w:val="0"/>
                          <w:marRight w:val="0"/>
                          <w:marTop w:val="0"/>
                          <w:marBottom w:val="0"/>
                          <w:divBdr>
                            <w:top w:val="none" w:sz="0" w:space="0" w:color="auto"/>
                            <w:left w:val="none" w:sz="0" w:space="0" w:color="auto"/>
                            <w:bottom w:val="none" w:sz="0" w:space="0" w:color="auto"/>
                            <w:right w:val="none" w:sz="0" w:space="0" w:color="auto"/>
                          </w:divBdr>
                          <w:divsChild>
                            <w:div w:id="7030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055950">
      <w:bodyDiv w:val="1"/>
      <w:marLeft w:val="0"/>
      <w:marRight w:val="0"/>
      <w:marTop w:val="0"/>
      <w:marBottom w:val="0"/>
      <w:divBdr>
        <w:top w:val="none" w:sz="0" w:space="0" w:color="auto"/>
        <w:left w:val="none" w:sz="0" w:space="0" w:color="auto"/>
        <w:bottom w:val="none" w:sz="0" w:space="0" w:color="auto"/>
        <w:right w:val="none" w:sz="0" w:space="0" w:color="auto"/>
      </w:divBdr>
      <w:divsChild>
        <w:div w:id="1530530483">
          <w:marLeft w:val="0"/>
          <w:marRight w:val="0"/>
          <w:marTop w:val="0"/>
          <w:marBottom w:val="0"/>
          <w:divBdr>
            <w:top w:val="none" w:sz="0" w:space="0" w:color="auto"/>
            <w:left w:val="none" w:sz="0" w:space="0" w:color="auto"/>
            <w:bottom w:val="none" w:sz="0" w:space="0" w:color="auto"/>
            <w:right w:val="none" w:sz="0" w:space="0" w:color="auto"/>
          </w:divBdr>
          <w:divsChild>
            <w:div w:id="1522091242">
              <w:marLeft w:val="0"/>
              <w:marRight w:val="0"/>
              <w:marTop w:val="0"/>
              <w:marBottom w:val="0"/>
              <w:divBdr>
                <w:top w:val="none" w:sz="0" w:space="0" w:color="auto"/>
                <w:left w:val="none" w:sz="0" w:space="0" w:color="auto"/>
                <w:bottom w:val="none" w:sz="0" w:space="0" w:color="auto"/>
                <w:right w:val="none" w:sz="0" w:space="0" w:color="auto"/>
              </w:divBdr>
              <w:divsChild>
                <w:div w:id="15427850">
                  <w:marLeft w:val="0"/>
                  <w:marRight w:val="0"/>
                  <w:marTop w:val="0"/>
                  <w:marBottom w:val="0"/>
                  <w:divBdr>
                    <w:top w:val="none" w:sz="0" w:space="0" w:color="auto"/>
                    <w:left w:val="none" w:sz="0" w:space="0" w:color="auto"/>
                    <w:bottom w:val="none" w:sz="0" w:space="0" w:color="auto"/>
                    <w:right w:val="none" w:sz="0" w:space="0" w:color="auto"/>
                  </w:divBdr>
                  <w:divsChild>
                    <w:div w:id="1402604051">
                      <w:marLeft w:val="0"/>
                      <w:marRight w:val="0"/>
                      <w:marTop w:val="0"/>
                      <w:marBottom w:val="0"/>
                      <w:divBdr>
                        <w:top w:val="none" w:sz="0" w:space="0" w:color="auto"/>
                        <w:left w:val="none" w:sz="0" w:space="0" w:color="auto"/>
                        <w:bottom w:val="none" w:sz="0" w:space="0" w:color="auto"/>
                        <w:right w:val="none" w:sz="0" w:space="0" w:color="auto"/>
                      </w:divBdr>
                      <w:divsChild>
                        <w:div w:id="2105833059">
                          <w:marLeft w:val="0"/>
                          <w:marRight w:val="0"/>
                          <w:marTop w:val="0"/>
                          <w:marBottom w:val="0"/>
                          <w:divBdr>
                            <w:top w:val="none" w:sz="0" w:space="0" w:color="auto"/>
                            <w:left w:val="none" w:sz="0" w:space="0" w:color="auto"/>
                            <w:bottom w:val="none" w:sz="0" w:space="0" w:color="auto"/>
                            <w:right w:val="none" w:sz="0" w:space="0" w:color="auto"/>
                          </w:divBdr>
                          <w:divsChild>
                            <w:div w:id="1743483278">
                              <w:marLeft w:val="0"/>
                              <w:marRight w:val="0"/>
                              <w:marTop w:val="0"/>
                              <w:marBottom w:val="0"/>
                              <w:divBdr>
                                <w:top w:val="none" w:sz="0" w:space="0" w:color="auto"/>
                                <w:left w:val="none" w:sz="0" w:space="0" w:color="auto"/>
                                <w:bottom w:val="none" w:sz="0" w:space="0" w:color="auto"/>
                                <w:right w:val="none" w:sz="0" w:space="0" w:color="auto"/>
                              </w:divBdr>
                              <w:divsChild>
                                <w:div w:id="831212552">
                                  <w:marLeft w:val="0"/>
                                  <w:marRight w:val="0"/>
                                  <w:marTop w:val="0"/>
                                  <w:marBottom w:val="0"/>
                                  <w:divBdr>
                                    <w:top w:val="none" w:sz="0" w:space="0" w:color="auto"/>
                                    <w:left w:val="none" w:sz="0" w:space="0" w:color="auto"/>
                                    <w:bottom w:val="none" w:sz="0" w:space="0" w:color="auto"/>
                                    <w:right w:val="none" w:sz="0" w:space="0" w:color="auto"/>
                                  </w:divBdr>
                                  <w:divsChild>
                                    <w:div w:id="1654943856">
                                      <w:marLeft w:val="0"/>
                                      <w:marRight w:val="0"/>
                                      <w:marTop w:val="0"/>
                                      <w:marBottom w:val="0"/>
                                      <w:divBdr>
                                        <w:top w:val="none" w:sz="0" w:space="0" w:color="auto"/>
                                        <w:left w:val="none" w:sz="0" w:space="0" w:color="auto"/>
                                        <w:bottom w:val="none" w:sz="0" w:space="0" w:color="auto"/>
                                        <w:right w:val="none" w:sz="0" w:space="0" w:color="auto"/>
                                      </w:divBdr>
                                      <w:divsChild>
                                        <w:div w:id="181435691">
                                          <w:marLeft w:val="0"/>
                                          <w:marRight w:val="0"/>
                                          <w:marTop w:val="0"/>
                                          <w:marBottom w:val="0"/>
                                          <w:divBdr>
                                            <w:top w:val="none" w:sz="0" w:space="0" w:color="auto"/>
                                            <w:left w:val="none" w:sz="0" w:space="0" w:color="auto"/>
                                            <w:bottom w:val="none" w:sz="0" w:space="0" w:color="auto"/>
                                            <w:right w:val="none" w:sz="0" w:space="0" w:color="auto"/>
                                          </w:divBdr>
                                        </w:div>
                                        <w:div w:id="41439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1053537">
      <w:bodyDiv w:val="1"/>
      <w:marLeft w:val="0"/>
      <w:marRight w:val="0"/>
      <w:marTop w:val="0"/>
      <w:marBottom w:val="0"/>
      <w:divBdr>
        <w:top w:val="none" w:sz="0" w:space="0" w:color="auto"/>
        <w:left w:val="none" w:sz="0" w:space="0" w:color="auto"/>
        <w:bottom w:val="none" w:sz="0" w:space="0" w:color="auto"/>
        <w:right w:val="none" w:sz="0" w:space="0" w:color="auto"/>
      </w:divBdr>
      <w:divsChild>
        <w:div w:id="1831483316">
          <w:marLeft w:val="0"/>
          <w:marRight w:val="0"/>
          <w:marTop w:val="0"/>
          <w:marBottom w:val="0"/>
          <w:divBdr>
            <w:top w:val="none" w:sz="0" w:space="0" w:color="auto"/>
            <w:left w:val="none" w:sz="0" w:space="0" w:color="auto"/>
            <w:bottom w:val="none" w:sz="0" w:space="0" w:color="auto"/>
            <w:right w:val="none" w:sz="0" w:space="0" w:color="auto"/>
          </w:divBdr>
          <w:divsChild>
            <w:div w:id="16859969">
              <w:marLeft w:val="0"/>
              <w:marRight w:val="0"/>
              <w:marTop w:val="0"/>
              <w:marBottom w:val="0"/>
              <w:divBdr>
                <w:top w:val="none" w:sz="0" w:space="0" w:color="auto"/>
                <w:left w:val="none" w:sz="0" w:space="0" w:color="auto"/>
                <w:bottom w:val="none" w:sz="0" w:space="0" w:color="auto"/>
                <w:right w:val="none" w:sz="0" w:space="0" w:color="auto"/>
              </w:divBdr>
            </w:div>
            <w:div w:id="582954897">
              <w:marLeft w:val="0"/>
              <w:marRight w:val="0"/>
              <w:marTop w:val="0"/>
              <w:marBottom w:val="0"/>
              <w:divBdr>
                <w:top w:val="none" w:sz="0" w:space="0" w:color="auto"/>
                <w:left w:val="none" w:sz="0" w:space="0" w:color="auto"/>
                <w:bottom w:val="none" w:sz="0" w:space="0" w:color="auto"/>
                <w:right w:val="none" w:sz="0" w:space="0" w:color="auto"/>
              </w:divBdr>
            </w:div>
            <w:div w:id="163062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70">
      <w:bodyDiv w:val="1"/>
      <w:marLeft w:val="0"/>
      <w:marRight w:val="0"/>
      <w:marTop w:val="0"/>
      <w:marBottom w:val="0"/>
      <w:divBdr>
        <w:top w:val="none" w:sz="0" w:space="0" w:color="auto"/>
        <w:left w:val="none" w:sz="0" w:space="0" w:color="auto"/>
        <w:bottom w:val="none" w:sz="0" w:space="0" w:color="auto"/>
        <w:right w:val="none" w:sz="0" w:space="0" w:color="auto"/>
      </w:divBdr>
    </w:div>
    <w:div w:id="352195946">
      <w:bodyDiv w:val="1"/>
      <w:marLeft w:val="0"/>
      <w:marRight w:val="0"/>
      <w:marTop w:val="0"/>
      <w:marBottom w:val="0"/>
      <w:divBdr>
        <w:top w:val="none" w:sz="0" w:space="0" w:color="auto"/>
        <w:left w:val="none" w:sz="0" w:space="0" w:color="auto"/>
        <w:bottom w:val="none" w:sz="0" w:space="0" w:color="auto"/>
        <w:right w:val="none" w:sz="0" w:space="0" w:color="auto"/>
      </w:divBdr>
      <w:divsChild>
        <w:div w:id="4793123">
          <w:marLeft w:val="0"/>
          <w:marRight w:val="0"/>
          <w:marTop w:val="0"/>
          <w:marBottom w:val="0"/>
          <w:divBdr>
            <w:top w:val="none" w:sz="0" w:space="0" w:color="auto"/>
            <w:left w:val="none" w:sz="0" w:space="0" w:color="auto"/>
            <w:bottom w:val="none" w:sz="0" w:space="0" w:color="auto"/>
            <w:right w:val="none" w:sz="0" w:space="0" w:color="auto"/>
          </w:divBdr>
          <w:divsChild>
            <w:div w:id="872110470">
              <w:marLeft w:val="0"/>
              <w:marRight w:val="0"/>
              <w:marTop w:val="0"/>
              <w:marBottom w:val="0"/>
              <w:divBdr>
                <w:top w:val="none" w:sz="0" w:space="0" w:color="auto"/>
                <w:left w:val="none" w:sz="0" w:space="0" w:color="auto"/>
                <w:bottom w:val="none" w:sz="0" w:space="0" w:color="auto"/>
                <w:right w:val="none" w:sz="0" w:space="0" w:color="auto"/>
              </w:divBdr>
              <w:divsChild>
                <w:div w:id="194732657">
                  <w:marLeft w:val="0"/>
                  <w:marRight w:val="0"/>
                  <w:marTop w:val="0"/>
                  <w:marBottom w:val="0"/>
                  <w:divBdr>
                    <w:top w:val="none" w:sz="0" w:space="0" w:color="auto"/>
                    <w:left w:val="none" w:sz="0" w:space="0" w:color="auto"/>
                    <w:bottom w:val="none" w:sz="0" w:space="0" w:color="auto"/>
                    <w:right w:val="none" w:sz="0" w:space="0" w:color="auto"/>
                  </w:divBdr>
                  <w:divsChild>
                    <w:div w:id="193426614">
                      <w:marLeft w:val="0"/>
                      <w:marRight w:val="0"/>
                      <w:marTop w:val="0"/>
                      <w:marBottom w:val="0"/>
                      <w:divBdr>
                        <w:top w:val="none" w:sz="0" w:space="0" w:color="auto"/>
                        <w:left w:val="none" w:sz="0" w:space="0" w:color="auto"/>
                        <w:bottom w:val="none" w:sz="0" w:space="0" w:color="auto"/>
                        <w:right w:val="none" w:sz="0" w:space="0" w:color="auto"/>
                      </w:divBdr>
                      <w:divsChild>
                        <w:div w:id="1010836973">
                          <w:marLeft w:val="0"/>
                          <w:marRight w:val="0"/>
                          <w:marTop w:val="0"/>
                          <w:marBottom w:val="0"/>
                          <w:divBdr>
                            <w:top w:val="none" w:sz="0" w:space="0" w:color="auto"/>
                            <w:left w:val="none" w:sz="0" w:space="0" w:color="auto"/>
                            <w:bottom w:val="none" w:sz="0" w:space="0" w:color="auto"/>
                            <w:right w:val="none" w:sz="0" w:space="0" w:color="auto"/>
                          </w:divBdr>
                          <w:divsChild>
                            <w:div w:id="457993856">
                              <w:marLeft w:val="0"/>
                              <w:marRight w:val="0"/>
                              <w:marTop w:val="0"/>
                              <w:marBottom w:val="0"/>
                              <w:divBdr>
                                <w:top w:val="none" w:sz="0" w:space="0" w:color="auto"/>
                                <w:left w:val="none" w:sz="0" w:space="0" w:color="auto"/>
                                <w:bottom w:val="none" w:sz="0" w:space="0" w:color="auto"/>
                                <w:right w:val="none" w:sz="0" w:space="0" w:color="auto"/>
                              </w:divBdr>
                            </w:div>
                            <w:div w:id="156397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250223">
      <w:bodyDiv w:val="1"/>
      <w:marLeft w:val="0"/>
      <w:marRight w:val="0"/>
      <w:marTop w:val="0"/>
      <w:marBottom w:val="0"/>
      <w:divBdr>
        <w:top w:val="none" w:sz="0" w:space="0" w:color="auto"/>
        <w:left w:val="none" w:sz="0" w:space="0" w:color="auto"/>
        <w:bottom w:val="none" w:sz="0" w:space="0" w:color="auto"/>
        <w:right w:val="none" w:sz="0" w:space="0" w:color="auto"/>
      </w:divBdr>
      <w:divsChild>
        <w:div w:id="885722847">
          <w:marLeft w:val="0"/>
          <w:marRight w:val="0"/>
          <w:marTop w:val="0"/>
          <w:marBottom w:val="0"/>
          <w:divBdr>
            <w:top w:val="none" w:sz="0" w:space="0" w:color="auto"/>
            <w:left w:val="none" w:sz="0" w:space="0" w:color="auto"/>
            <w:bottom w:val="none" w:sz="0" w:space="0" w:color="auto"/>
            <w:right w:val="none" w:sz="0" w:space="0" w:color="auto"/>
          </w:divBdr>
          <w:divsChild>
            <w:div w:id="1560363788">
              <w:marLeft w:val="0"/>
              <w:marRight w:val="0"/>
              <w:marTop w:val="0"/>
              <w:marBottom w:val="0"/>
              <w:divBdr>
                <w:top w:val="none" w:sz="0" w:space="0" w:color="auto"/>
                <w:left w:val="none" w:sz="0" w:space="0" w:color="auto"/>
                <w:bottom w:val="none" w:sz="0" w:space="0" w:color="auto"/>
                <w:right w:val="none" w:sz="0" w:space="0" w:color="auto"/>
              </w:divBdr>
              <w:divsChild>
                <w:div w:id="712464092">
                  <w:marLeft w:val="0"/>
                  <w:marRight w:val="0"/>
                  <w:marTop w:val="0"/>
                  <w:marBottom w:val="0"/>
                  <w:divBdr>
                    <w:top w:val="none" w:sz="0" w:space="0" w:color="auto"/>
                    <w:left w:val="none" w:sz="0" w:space="0" w:color="auto"/>
                    <w:bottom w:val="none" w:sz="0" w:space="0" w:color="auto"/>
                    <w:right w:val="none" w:sz="0" w:space="0" w:color="auto"/>
                  </w:divBdr>
                  <w:divsChild>
                    <w:div w:id="1613512055">
                      <w:marLeft w:val="0"/>
                      <w:marRight w:val="0"/>
                      <w:marTop w:val="0"/>
                      <w:marBottom w:val="0"/>
                      <w:divBdr>
                        <w:top w:val="none" w:sz="0" w:space="0" w:color="auto"/>
                        <w:left w:val="none" w:sz="0" w:space="0" w:color="auto"/>
                        <w:bottom w:val="none" w:sz="0" w:space="0" w:color="auto"/>
                        <w:right w:val="none" w:sz="0" w:space="0" w:color="auto"/>
                      </w:divBdr>
                      <w:divsChild>
                        <w:div w:id="1027216418">
                          <w:marLeft w:val="0"/>
                          <w:marRight w:val="0"/>
                          <w:marTop w:val="0"/>
                          <w:marBottom w:val="0"/>
                          <w:divBdr>
                            <w:top w:val="none" w:sz="0" w:space="0" w:color="auto"/>
                            <w:left w:val="none" w:sz="0" w:space="0" w:color="auto"/>
                            <w:bottom w:val="none" w:sz="0" w:space="0" w:color="auto"/>
                            <w:right w:val="none" w:sz="0" w:space="0" w:color="auto"/>
                          </w:divBdr>
                          <w:divsChild>
                            <w:div w:id="2086493712">
                              <w:marLeft w:val="0"/>
                              <w:marRight w:val="0"/>
                              <w:marTop w:val="0"/>
                              <w:marBottom w:val="0"/>
                              <w:divBdr>
                                <w:top w:val="none" w:sz="0" w:space="0" w:color="auto"/>
                                <w:left w:val="none" w:sz="0" w:space="0" w:color="auto"/>
                                <w:bottom w:val="none" w:sz="0" w:space="0" w:color="auto"/>
                                <w:right w:val="none" w:sz="0" w:space="0" w:color="auto"/>
                              </w:divBdr>
                              <w:divsChild>
                                <w:div w:id="139687724">
                                  <w:marLeft w:val="0"/>
                                  <w:marRight w:val="0"/>
                                  <w:marTop w:val="0"/>
                                  <w:marBottom w:val="0"/>
                                  <w:divBdr>
                                    <w:top w:val="none" w:sz="0" w:space="0" w:color="auto"/>
                                    <w:left w:val="none" w:sz="0" w:space="0" w:color="auto"/>
                                    <w:bottom w:val="none" w:sz="0" w:space="0" w:color="auto"/>
                                    <w:right w:val="none" w:sz="0" w:space="0" w:color="auto"/>
                                  </w:divBdr>
                                  <w:divsChild>
                                    <w:div w:id="6117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063968">
      <w:bodyDiv w:val="1"/>
      <w:marLeft w:val="0"/>
      <w:marRight w:val="0"/>
      <w:marTop w:val="0"/>
      <w:marBottom w:val="0"/>
      <w:divBdr>
        <w:top w:val="none" w:sz="0" w:space="0" w:color="auto"/>
        <w:left w:val="none" w:sz="0" w:space="0" w:color="auto"/>
        <w:bottom w:val="none" w:sz="0" w:space="0" w:color="auto"/>
        <w:right w:val="none" w:sz="0" w:space="0" w:color="auto"/>
      </w:divBdr>
      <w:divsChild>
        <w:div w:id="1568880801">
          <w:marLeft w:val="0"/>
          <w:marRight w:val="0"/>
          <w:marTop w:val="0"/>
          <w:marBottom w:val="0"/>
          <w:divBdr>
            <w:top w:val="none" w:sz="0" w:space="0" w:color="auto"/>
            <w:left w:val="none" w:sz="0" w:space="0" w:color="auto"/>
            <w:bottom w:val="none" w:sz="0" w:space="0" w:color="auto"/>
            <w:right w:val="none" w:sz="0" w:space="0" w:color="auto"/>
          </w:divBdr>
          <w:divsChild>
            <w:div w:id="1982612460">
              <w:marLeft w:val="0"/>
              <w:marRight w:val="0"/>
              <w:marTop w:val="0"/>
              <w:marBottom w:val="0"/>
              <w:divBdr>
                <w:top w:val="none" w:sz="0" w:space="0" w:color="auto"/>
                <w:left w:val="none" w:sz="0" w:space="0" w:color="auto"/>
                <w:bottom w:val="none" w:sz="0" w:space="0" w:color="auto"/>
                <w:right w:val="none" w:sz="0" w:space="0" w:color="auto"/>
              </w:divBdr>
              <w:divsChild>
                <w:div w:id="33972304">
                  <w:marLeft w:val="0"/>
                  <w:marRight w:val="0"/>
                  <w:marTop w:val="0"/>
                  <w:marBottom w:val="0"/>
                  <w:divBdr>
                    <w:top w:val="none" w:sz="0" w:space="0" w:color="auto"/>
                    <w:left w:val="none" w:sz="0" w:space="0" w:color="auto"/>
                    <w:bottom w:val="none" w:sz="0" w:space="0" w:color="auto"/>
                    <w:right w:val="none" w:sz="0" w:space="0" w:color="auto"/>
                  </w:divBdr>
                  <w:divsChild>
                    <w:div w:id="220871491">
                      <w:marLeft w:val="0"/>
                      <w:marRight w:val="0"/>
                      <w:marTop w:val="0"/>
                      <w:marBottom w:val="0"/>
                      <w:divBdr>
                        <w:top w:val="none" w:sz="0" w:space="0" w:color="auto"/>
                        <w:left w:val="none" w:sz="0" w:space="0" w:color="auto"/>
                        <w:bottom w:val="none" w:sz="0" w:space="0" w:color="auto"/>
                        <w:right w:val="none" w:sz="0" w:space="0" w:color="auto"/>
                      </w:divBdr>
                      <w:divsChild>
                        <w:div w:id="141959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677212">
      <w:bodyDiv w:val="1"/>
      <w:marLeft w:val="0"/>
      <w:marRight w:val="0"/>
      <w:marTop w:val="0"/>
      <w:marBottom w:val="0"/>
      <w:divBdr>
        <w:top w:val="none" w:sz="0" w:space="0" w:color="auto"/>
        <w:left w:val="none" w:sz="0" w:space="0" w:color="auto"/>
        <w:bottom w:val="none" w:sz="0" w:space="0" w:color="auto"/>
        <w:right w:val="none" w:sz="0" w:space="0" w:color="auto"/>
      </w:divBdr>
      <w:divsChild>
        <w:div w:id="1760981911">
          <w:marLeft w:val="0"/>
          <w:marRight w:val="0"/>
          <w:marTop w:val="0"/>
          <w:marBottom w:val="0"/>
          <w:divBdr>
            <w:top w:val="none" w:sz="0" w:space="0" w:color="auto"/>
            <w:left w:val="none" w:sz="0" w:space="0" w:color="auto"/>
            <w:bottom w:val="none" w:sz="0" w:space="0" w:color="auto"/>
            <w:right w:val="none" w:sz="0" w:space="0" w:color="auto"/>
          </w:divBdr>
          <w:divsChild>
            <w:div w:id="154230785">
              <w:marLeft w:val="0"/>
              <w:marRight w:val="0"/>
              <w:marTop w:val="0"/>
              <w:marBottom w:val="0"/>
              <w:divBdr>
                <w:top w:val="none" w:sz="0" w:space="0" w:color="auto"/>
                <w:left w:val="none" w:sz="0" w:space="0" w:color="auto"/>
                <w:bottom w:val="none" w:sz="0" w:space="0" w:color="auto"/>
                <w:right w:val="none" w:sz="0" w:space="0" w:color="auto"/>
              </w:divBdr>
            </w:div>
            <w:div w:id="453402421">
              <w:marLeft w:val="0"/>
              <w:marRight w:val="0"/>
              <w:marTop w:val="0"/>
              <w:marBottom w:val="0"/>
              <w:divBdr>
                <w:top w:val="none" w:sz="0" w:space="0" w:color="auto"/>
                <w:left w:val="none" w:sz="0" w:space="0" w:color="auto"/>
                <w:bottom w:val="none" w:sz="0" w:space="0" w:color="auto"/>
                <w:right w:val="none" w:sz="0" w:space="0" w:color="auto"/>
              </w:divBdr>
            </w:div>
            <w:div w:id="103612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57103">
      <w:bodyDiv w:val="1"/>
      <w:marLeft w:val="0"/>
      <w:marRight w:val="0"/>
      <w:marTop w:val="0"/>
      <w:marBottom w:val="0"/>
      <w:divBdr>
        <w:top w:val="none" w:sz="0" w:space="0" w:color="auto"/>
        <w:left w:val="none" w:sz="0" w:space="0" w:color="auto"/>
        <w:bottom w:val="none" w:sz="0" w:space="0" w:color="auto"/>
        <w:right w:val="none" w:sz="0" w:space="0" w:color="auto"/>
      </w:divBdr>
    </w:div>
    <w:div w:id="467674126">
      <w:bodyDiv w:val="1"/>
      <w:marLeft w:val="0"/>
      <w:marRight w:val="0"/>
      <w:marTop w:val="0"/>
      <w:marBottom w:val="0"/>
      <w:divBdr>
        <w:top w:val="none" w:sz="0" w:space="0" w:color="auto"/>
        <w:left w:val="none" w:sz="0" w:space="0" w:color="auto"/>
        <w:bottom w:val="none" w:sz="0" w:space="0" w:color="auto"/>
        <w:right w:val="none" w:sz="0" w:space="0" w:color="auto"/>
      </w:divBdr>
    </w:div>
    <w:div w:id="491918834">
      <w:bodyDiv w:val="1"/>
      <w:marLeft w:val="0"/>
      <w:marRight w:val="0"/>
      <w:marTop w:val="0"/>
      <w:marBottom w:val="0"/>
      <w:divBdr>
        <w:top w:val="none" w:sz="0" w:space="0" w:color="auto"/>
        <w:left w:val="none" w:sz="0" w:space="0" w:color="auto"/>
        <w:bottom w:val="none" w:sz="0" w:space="0" w:color="auto"/>
        <w:right w:val="none" w:sz="0" w:space="0" w:color="auto"/>
      </w:divBdr>
    </w:div>
    <w:div w:id="598760777">
      <w:bodyDiv w:val="1"/>
      <w:marLeft w:val="0"/>
      <w:marRight w:val="0"/>
      <w:marTop w:val="0"/>
      <w:marBottom w:val="0"/>
      <w:divBdr>
        <w:top w:val="none" w:sz="0" w:space="0" w:color="auto"/>
        <w:left w:val="none" w:sz="0" w:space="0" w:color="auto"/>
        <w:bottom w:val="none" w:sz="0" w:space="0" w:color="auto"/>
        <w:right w:val="none" w:sz="0" w:space="0" w:color="auto"/>
      </w:divBdr>
    </w:div>
    <w:div w:id="614101900">
      <w:bodyDiv w:val="1"/>
      <w:marLeft w:val="0"/>
      <w:marRight w:val="0"/>
      <w:marTop w:val="0"/>
      <w:marBottom w:val="0"/>
      <w:divBdr>
        <w:top w:val="none" w:sz="0" w:space="0" w:color="auto"/>
        <w:left w:val="none" w:sz="0" w:space="0" w:color="auto"/>
        <w:bottom w:val="none" w:sz="0" w:space="0" w:color="auto"/>
        <w:right w:val="none" w:sz="0" w:space="0" w:color="auto"/>
      </w:divBdr>
      <w:divsChild>
        <w:div w:id="868686457">
          <w:marLeft w:val="0"/>
          <w:marRight w:val="0"/>
          <w:marTop w:val="0"/>
          <w:marBottom w:val="0"/>
          <w:divBdr>
            <w:top w:val="none" w:sz="0" w:space="0" w:color="auto"/>
            <w:left w:val="none" w:sz="0" w:space="0" w:color="auto"/>
            <w:bottom w:val="none" w:sz="0" w:space="0" w:color="auto"/>
            <w:right w:val="none" w:sz="0" w:space="0" w:color="auto"/>
          </w:divBdr>
          <w:divsChild>
            <w:div w:id="726025369">
              <w:marLeft w:val="0"/>
              <w:marRight w:val="0"/>
              <w:marTop w:val="0"/>
              <w:marBottom w:val="0"/>
              <w:divBdr>
                <w:top w:val="none" w:sz="0" w:space="0" w:color="auto"/>
                <w:left w:val="none" w:sz="0" w:space="0" w:color="auto"/>
                <w:bottom w:val="none" w:sz="0" w:space="0" w:color="auto"/>
                <w:right w:val="none" w:sz="0" w:space="0" w:color="auto"/>
              </w:divBdr>
              <w:divsChild>
                <w:div w:id="958218779">
                  <w:marLeft w:val="0"/>
                  <w:marRight w:val="0"/>
                  <w:marTop w:val="0"/>
                  <w:marBottom w:val="0"/>
                  <w:divBdr>
                    <w:top w:val="none" w:sz="0" w:space="0" w:color="auto"/>
                    <w:left w:val="none" w:sz="0" w:space="0" w:color="auto"/>
                    <w:bottom w:val="none" w:sz="0" w:space="0" w:color="auto"/>
                    <w:right w:val="none" w:sz="0" w:space="0" w:color="auto"/>
                  </w:divBdr>
                  <w:divsChild>
                    <w:div w:id="495343340">
                      <w:marLeft w:val="0"/>
                      <w:marRight w:val="0"/>
                      <w:marTop w:val="0"/>
                      <w:marBottom w:val="0"/>
                      <w:divBdr>
                        <w:top w:val="none" w:sz="0" w:space="0" w:color="auto"/>
                        <w:left w:val="none" w:sz="0" w:space="0" w:color="auto"/>
                        <w:bottom w:val="none" w:sz="0" w:space="0" w:color="auto"/>
                        <w:right w:val="none" w:sz="0" w:space="0" w:color="auto"/>
                      </w:divBdr>
                      <w:divsChild>
                        <w:div w:id="1384599061">
                          <w:marLeft w:val="0"/>
                          <w:marRight w:val="0"/>
                          <w:marTop w:val="0"/>
                          <w:marBottom w:val="0"/>
                          <w:divBdr>
                            <w:top w:val="none" w:sz="0" w:space="0" w:color="auto"/>
                            <w:left w:val="none" w:sz="0" w:space="0" w:color="auto"/>
                            <w:bottom w:val="none" w:sz="0" w:space="0" w:color="auto"/>
                            <w:right w:val="none" w:sz="0" w:space="0" w:color="auto"/>
                          </w:divBdr>
                          <w:divsChild>
                            <w:div w:id="227885076">
                              <w:marLeft w:val="0"/>
                              <w:marRight w:val="0"/>
                              <w:marTop w:val="0"/>
                              <w:marBottom w:val="0"/>
                              <w:divBdr>
                                <w:top w:val="none" w:sz="0" w:space="0" w:color="auto"/>
                                <w:left w:val="none" w:sz="0" w:space="0" w:color="auto"/>
                                <w:bottom w:val="none" w:sz="0" w:space="0" w:color="auto"/>
                                <w:right w:val="none" w:sz="0" w:space="0" w:color="auto"/>
                              </w:divBdr>
                            </w:div>
                            <w:div w:id="125902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296002">
      <w:bodyDiv w:val="1"/>
      <w:marLeft w:val="0"/>
      <w:marRight w:val="0"/>
      <w:marTop w:val="0"/>
      <w:marBottom w:val="0"/>
      <w:divBdr>
        <w:top w:val="none" w:sz="0" w:space="0" w:color="auto"/>
        <w:left w:val="none" w:sz="0" w:space="0" w:color="auto"/>
        <w:bottom w:val="none" w:sz="0" w:space="0" w:color="auto"/>
        <w:right w:val="none" w:sz="0" w:space="0" w:color="auto"/>
      </w:divBdr>
      <w:divsChild>
        <w:div w:id="385029950">
          <w:marLeft w:val="0"/>
          <w:marRight w:val="0"/>
          <w:marTop w:val="0"/>
          <w:marBottom w:val="0"/>
          <w:divBdr>
            <w:top w:val="none" w:sz="0" w:space="0" w:color="auto"/>
            <w:left w:val="none" w:sz="0" w:space="0" w:color="auto"/>
            <w:bottom w:val="none" w:sz="0" w:space="0" w:color="auto"/>
            <w:right w:val="none" w:sz="0" w:space="0" w:color="auto"/>
          </w:divBdr>
          <w:divsChild>
            <w:div w:id="571083614">
              <w:marLeft w:val="0"/>
              <w:marRight w:val="0"/>
              <w:marTop w:val="0"/>
              <w:marBottom w:val="0"/>
              <w:divBdr>
                <w:top w:val="none" w:sz="0" w:space="0" w:color="auto"/>
                <w:left w:val="none" w:sz="0" w:space="0" w:color="auto"/>
                <w:bottom w:val="none" w:sz="0" w:space="0" w:color="auto"/>
                <w:right w:val="none" w:sz="0" w:space="0" w:color="auto"/>
              </w:divBdr>
              <w:divsChild>
                <w:div w:id="1325818751">
                  <w:marLeft w:val="0"/>
                  <w:marRight w:val="0"/>
                  <w:marTop w:val="0"/>
                  <w:marBottom w:val="0"/>
                  <w:divBdr>
                    <w:top w:val="none" w:sz="0" w:space="0" w:color="auto"/>
                    <w:left w:val="none" w:sz="0" w:space="0" w:color="auto"/>
                    <w:bottom w:val="none" w:sz="0" w:space="0" w:color="auto"/>
                    <w:right w:val="none" w:sz="0" w:space="0" w:color="auto"/>
                  </w:divBdr>
                  <w:divsChild>
                    <w:div w:id="1295214524">
                      <w:marLeft w:val="0"/>
                      <w:marRight w:val="0"/>
                      <w:marTop w:val="0"/>
                      <w:marBottom w:val="0"/>
                      <w:divBdr>
                        <w:top w:val="none" w:sz="0" w:space="0" w:color="auto"/>
                        <w:left w:val="none" w:sz="0" w:space="0" w:color="auto"/>
                        <w:bottom w:val="none" w:sz="0" w:space="0" w:color="auto"/>
                        <w:right w:val="none" w:sz="0" w:space="0" w:color="auto"/>
                      </w:divBdr>
                      <w:divsChild>
                        <w:div w:id="1004823211">
                          <w:marLeft w:val="0"/>
                          <w:marRight w:val="0"/>
                          <w:marTop w:val="0"/>
                          <w:marBottom w:val="0"/>
                          <w:divBdr>
                            <w:top w:val="none" w:sz="0" w:space="0" w:color="auto"/>
                            <w:left w:val="none" w:sz="0" w:space="0" w:color="auto"/>
                            <w:bottom w:val="none" w:sz="0" w:space="0" w:color="auto"/>
                            <w:right w:val="none" w:sz="0" w:space="0" w:color="auto"/>
                          </w:divBdr>
                          <w:divsChild>
                            <w:div w:id="17718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021861">
      <w:bodyDiv w:val="1"/>
      <w:marLeft w:val="0"/>
      <w:marRight w:val="0"/>
      <w:marTop w:val="0"/>
      <w:marBottom w:val="0"/>
      <w:divBdr>
        <w:top w:val="none" w:sz="0" w:space="0" w:color="auto"/>
        <w:left w:val="none" w:sz="0" w:space="0" w:color="auto"/>
        <w:bottom w:val="none" w:sz="0" w:space="0" w:color="auto"/>
        <w:right w:val="none" w:sz="0" w:space="0" w:color="auto"/>
      </w:divBdr>
      <w:divsChild>
        <w:div w:id="1139691340">
          <w:marLeft w:val="0"/>
          <w:marRight w:val="0"/>
          <w:marTop w:val="0"/>
          <w:marBottom w:val="0"/>
          <w:divBdr>
            <w:top w:val="none" w:sz="0" w:space="0" w:color="auto"/>
            <w:left w:val="none" w:sz="0" w:space="0" w:color="auto"/>
            <w:bottom w:val="none" w:sz="0" w:space="0" w:color="auto"/>
            <w:right w:val="none" w:sz="0" w:space="0" w:color="auto"/>
          </w:divBdr>
          <w:divsChild>
            <w:div w:id="656109597">
              <w:marLeft w:val="0"/>
              <w:marRight w:val="0"/>
              <w:marTop w:val="0"/>
              <w:marBottom w:val="0"/>
              <w:divBdr>
                <w:top w:val="none" w:sz="0" w:space="0" w:color="auto"/>
                <w:left w:val="none" w:sz="0" w:space="0" w:color="auto"/>
                <w:bottom w:val="none" w:sz="0" w:space="0" w:color="auto"/>
                <w:right w:val="none" w:sz="0" w:space="0" w:color="auto"/>
              </w:divBdr>
              <w:divsChild>
                <w:div w:id="1472863662">
                  <w:marLeft w:val="0"/>
                  <w:marRight w:val="0"/>
                  <w:marTop w:val="0"/>
                  <w:marBottom w:val="0"/>
                  <w:divBdr>
                    <w:top w:val="none" w:sz="0" w:space="0" w:color="auto"/>
                    <w:left w:val="none" w:sz="0" w:space="0" w:color="auto"/>
                    <w:bottom w:val="none" w:sz="0" w:space="0" w:color="auto"/>
                    <w:right w:val="none" w:sz="0" w:space="0" w:color="auto"/>
                  </w:divBdr>
                  <w:divsChild>
                    <w:div w:id="1527408516">
                      <w:marLeft w:val="0"/>
                      <w:marRight w:val="0"/>
                      <w:marTop w:val="0"/>
                      <w:marBottom w:val="0"/>
                      <w:divBdr>
                        <w:top w:val="none" w:sz="0" w:space="0" w:color="auto"/>
                        <w:left w:val="none" w:sz="0" w:space="0" w:color="auto"/>
                        <w:bottom w:val="none" w:sz="0" w:space="0" w:color="auto"/>
                        <w:right w:val="none" w:sz="0" w:space="0" w:color="auto"/>
                      </w:divBdr>
                      <w:divsChild>
                        <w:div w:id="842477190">
                          <w:marLeft w:val="0"/>
                          <w:marRight w:val="0"/>
                          <w:marTop w:val="0"/>
                          <w:marBottom w:val="0"/>
                          <w:divBdr>
                            <w:top w:val="none" w:sz="0" w:space="0" w:color="auto"/>
                            <w:left w:val="none" w:sz="0" w:space="0" w:color="auto"/>
                            <w:bottom w:val="none" w:sz="0" w:space="0" w:color="auto"/>
                            <w:right w:val="none" w:sz="0" w:space="0" w:color="auto"/>
                          </w:divBdr>
                          <w:divsChild>
                            <w:div w:id="683290655">
                              <w:marLeft w:val="0"/>
                              <w:marRight w:val="0"/>
                              <w:marTop w:val="0"/>
                              <w:marBottom w:val="0"/>
                              <w:divBdr>
                                <w:top w:val="none" w:sz="0" w:space="0" w:color="auto"/>
                                <w:left w:val="none" w:sz="0" w:space="0" w:color="auto"/>
                                <w:bottom w:val="none" w:sz="0" w:space="0" w:color="auto"/>
                                <w:right w:val="none" w:sz="0" w:space="0" w:color="auto"/>
                              </w:divBdr>
                            </w:div>
                            <w:div w:id="15571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569767">
      <w:bodyDiv w:val="1"/>
      <w:marLeft w:val="0"/>
      <w:marRight w:val="0"/>
      <w:marTop w:val="0"/>
      <w:marBottom w:val="0"/>
      <w:divBdr>
        <w:top w:val="none" w:sz="0" w:space="0" w:color="auto"/>
        <w:left w:val="none" w:sz="0" w:space="0" w:color="auto"/>
        <w:bottom w:val="none" w:sz="0" w:space="0" w:color="auto"/>
        <w:right w:val="none" w:sz="0" w:space="0" w:color="auto"/>
      </w:divBdr>
    </w:div>
    <w:div w:id="820391102">
      <w:bodyDiv w:val="1"/>
      <w:marLeft w:val="0"/>
      <w:marRight w:val="0"/>
      <w:marTop w:val="0"/>
      <w:marBottom w:val="0"/>
      <w:divBdr>
        <w:top w:val="none" w:sz="0" w:space="0" w:color="auto"/>
        <w:left w:val="none" w:sz="0" w:space="0" w:color="auto"/>
        <w:bottom w:val="none" w:sz="0" w:space="0" w:color="auto"/>
        <w:right w:val="none" w:sz="0" w:space="0" w:color="auto"/>
      </w:divBdr>
      <w:divsChild>
        <w:div w:id="1629622811">
          <w:marLeft w:val="0"/>
          <w:marRight w:val="0"/>
          <w:marTop w:val="0"/>
          <w:marBottom w:val="0"/>
          <w:divBdr>
            <w:top w:val="none" w:sz="0" w:space="0" w:color="auto"/>
            <w:left w:val="none" w:sz="0" w:space="0" w:color="auto"/>
            <w:bottom w:val="none" w:sz="0" w:space="0" w:color="auto"/>
            <w:right w:val="none" w:sz="0" w:space="0" w:color="auto"/>
          </w:divBdr>
          <w:divsChild>
            <w:div w:id="1318462656">
              <w:marLeft w:val="0"/>
              <w:marRight w:val="0"/>
              <w:marTop w:val="0"/>
              <w:marBottom w:val="0"/>
              <w:divBdr>
                <w:top w:val="none" w:sz="0" w:space="0" w:color="auto"/>
                <w:left w:val="none" w:sz="0" w:space="0" w:color="auto"/>
                <w:bottom w:val="none" w:sz="0" w:space="0" w:color="auto"/>
                <w:right w:val="none" w:sz="0" w:space="0" w:color="auto"/>
              </w:divBdr>
            </w:div>
            <w:div w:id="1440367803">
              <w:marLeft w:val="0"/>
              <w:marRight w:val="0"/>
              <w:marTop w:val="0"/>
              <w:marBottom w:val="0"/>
              <w:divBdr>
                <w:top w:val="none" w:sz="0" w:space="0" w:color="auto"/>
                <w:left w:val="none" w:sz="0" w:space="0" w:color="auto"/>
                <w:bottom w:val="none" w:sz="0" w:space="0" w:color="auto"/>
                <w:right w:val="none" w:sz="0" w:space="0" w:color="auto"/>
              </w:divBdr>
            </w:div>
            <w:div w:id="1658263789">
              <w:marLeft w:val="0"/>
              <w:marRight w:val="0"/>
              <w:marTop w:val="0"/>
              <w:marBottom w:val="0"/>
              <w:divBdr>
                <w:top w:val="none" w:sz="0" w:space="0" w:color="auto"/>
                <w:left w:val="none" w:sz="0" w:space="0" w:color="auto"/>
                <w:bottom w:val="none" w:sz="0" w:space="0" w:color="auto"/>
                <w:right w:val="none" w:sz="0" w:space="0" w:color="auto"/>
              </w:divBdr>
            </w:div>
            <w:div w:id="180774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1520">
      <w:bodyDiv w:val="1"/>
      <w:marLeft w:val="0"/>
      <w:marRight w:val="0"/>
      <w:marTop w:val="0"/>
      <w:marBottom w:val="0"/>
      <w:divBdr>
        <w:top w:val="none" w:sz="0" w:space="0" w:color="auto"/>
        <w:left w:val="none" w:sz="0" w:space="0" w:color="auto"/>
        <w:bottom w:val="none" w:sz="0" w:space="0" w:color="auto"/>
        <w:right w:val="none" w:sz="0" w:space="0" w:color="auto"/>
      </w:divBdr>
    </w:div>
    <w:div w:id="885413242">
      <w:bodyDiv w:val="1"/>
      <w:marLeft w:val="0"/>
      <w:marRight w:val="0"/>
      <w:marTop w:val="0"/>
      <w:marBottom w:val="0"/>
      <w:divBdr>
        <w:top w:val="none" w:sz="0" w:space="0" w:color="auto"/>
        <w:left w:val="none" w:sz="0" w:space="0" w:color="auto"/>
        <w:bottom w:val="none" w:sz="0" w:space="0" w:color="auto"/>
        <w:right w:val="none" w:sz="0" w:space="0" w:color="auto"/>
      </w:divBdr>
      <w:divsChild>
        <w:div w:id="458301390">
          <w:marLeft w:val="0"/>
          <w:marRight w:val="0"/>
          <w:marTop w:val="0"/>
          <w:marBottom w:val="0"/>
          <w:divBdr>
            <w:top w:val="none" w:sz="0" w:space="0" w:color="auto"/>
            <w:left w:val="none" w:sz="0" w:space="0" w:color="auto"/>
            <w:bottom w:val="none" w:sz="0" w:space="0" w:color="auto"/>
            <w:right w:val="none" w:sz="0" w:space="0" w:color="auto"/>
          </w:divBdr>
          <w:divsChild>
            <w:div w:id="253325187">
              <w:marLeft w:val="0"/>
              <w:marRight w:val="0"/>
              <w:marTop w:val="0"/>
              <w:marBottom w:val="0"/>
              <w:divBdr>
                <w:top w:val="none" w:sz="0" w:space="0" w:color="auto"/>
                <w:left w:val="none" w:sz="0" w:space="0" w:color="auto"/>
                <w:bottom w:val="none" w:sz="0" w:space="0" w:color="auto"/>
                <w:right w:val="none" w:sz="0" w:space="0" w:color="auto"/>
              </w:divBdr>
              <w:divsChild>
                <w:div w:id="1425223607">
                  <w:marLeft w:val="0"/>
                  <w:marRight w:val="0"/>
                  <w:marTop w:val="0"/>
                  <w:marBottom w:val="0"/>
                  <w:divBdr>
                    <w:top w:val="none" w:sz="0" w:space="0" w:color="auto"/>
                    <w:left w:val="none" w:sz="0" w:space="0" w:color="auto"/>
                    <w:bottom w:val="none" w:sz="0" w:space="0" w:color="auto"/>
                    <w:right w:val="none" w:sz="0" w:space="0" w:color="auto"/>
                  </w:divBdr>
                  <w:divsChild>
                    <w:div w:id="1871721531">
                      <w:marLeft w:val="0"/>
                      <w:marRight w:val="0"/>
                      <w:marTop w:val="0"/>
                      <w:marBottom w:val="0"/>
                      <w:divBdr>
                        <w:top w:val="none" w:sz="0" w:space="0" w:color="auto"/>
                        <w:left w:val="none" w:sz="0" w:space="0" w:color="auto"/>
                        <w:bottom w:val="none" w:sz="0" w:space="0" w:color="auto"/>
                        <w:right w:val="none" w:sz="0" w:space="0" w:color="auto"/>
                      </w:divBdr>
                      <w:divsChild>
                        <w:div w:id="1249579706">
                          <w:marLeft w:val="0"/>
                          <w:marRight w:val="0"/>
                          <w:marTop w:val="0"/>
                          <w:marBottom w:val="0"/>
                          <w:divBdr>
                            <w:top w:val="none" w:sz="0" w:space="0" w:color="auto"/>
                            <w:left w:val="none" w:sz="0" w:space="0" w:color="auto"/>
                            <w:bottom w:val="none" w:sz="0" w:space="0" w:color="auto"/>
                            <w:right w:val="none" w:sz="0" w:space="0" w:color="auto"/>
                          </w:divBdr>
                          <w:divsChild>
                            <w:div w:id="578639950">
                              <w:marLeft w:val="0"/>
                              <w:marRight w:val="0"/>
                              <w:marTop w:val="0"/>
                              <w:marBottom w:val="0"/>
                              <w:divBdr>
                                <w:top w:val="none" w:sz="0" w:space="0" w:color="auto"/>
                                <w:left w:val="none" w:sz="0" w:space="0" w:color="auto"/>
                                <w:bottom w:val="none" w:sz="0" w:space="0" w:color="auto"/>
                                <w:right w:val="none" w:sz="0" w:space="0" w:color="auto"/>
                              </w:divBdr>
                            </w:div>
                            <w:div w:id="205311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67712">
      <w:bodyDiv w:val="1"/>
      <w:marLeft w:val="0"/>
      <w:marRight w:val="0"/>
      <w:marTop w:val="0"/>
      <w:marBottom w:val="0"/>
      <w:divBdr>
        <w:top w:val="none" w:sz="0" w:space="0" w:color="auto"/>
        <w:left w:val="none" w:sz="0" w:space="0" w:color="auto"/>
        <w:bottom w:val="none" w:sz="0" w:space="0" w:color="auto"/>
        <w:right w:val="none" w:sz="0" w:space="0" w:color="auto"/>
      </w:divBdr>
    </w:div>
    <w:div w:id="910698346">
      <w:bodyDiv w:val="1"/>
      <w:marLeft w:val="0"/>
      <w:marRight w:val="0"/>
      <w:marTop w:val="0"/>
      <w:marBottom w:val="0"/>
      <w:divBdr>
        <w:top w:val="none" w:sz="0" w:space="0" w:color="auto"/>
        <w:left w:val="none" w:sz="0" w:space="0" w:color="auto"/>
        <w:bottom w:val="none" w:sz="0" w:space="0" w:color="auto"/>
        <w:right w:val="none" w:sz="0" w:space="0" w:color="auto"/>
      </w:divBdr>
      <w:divsChild>
        <w:div w:id="583802513">
          <w:marLeft w:val="0"/>
          <w:marRight w:val="0"/>
          <w:marTop w:val="0"/>
          <w:marBottom w:val="0"/>
          <w:divBdr>
            <w:top w:val="none" w:sz="0" w:space="0" w:color="auto"/>
            <w:left w:val="none" w:sz="0" w:space="0" w:color="auto"/>
            <w:bottom w:val="none" w:sz="0" w:space="0" w:color="auto"/>
            <w:right w:val="none" w:sz="0" w:space="0" w:color="auto"/>
          </w:divBdr>
          <w:divsChild>
            <w:div w:id="1589730048">
              <w:marLeft w:val="0"/>
              <w:marRight w:val="0"/>
              <w:marTop w:val="0"/>
              <w:marBottom w:val="0"/>
              <w:divBdr>
                <w:top w:val="none" w:sz="0" w:space="0" w:color="auto"/>
                <w:left w:val="none" w:sz="0" w:space="0" w:color="auto"/>
                <w:bottom w:val="none" w:sz="0" w:space="0" w:color="auto"/>
                <w:right w:val="none" w:sz="0" w:space="0" w:color="auto"/>
              </w:divBdr>
              <w:divsChild>
                <w:div w:id="1406491804">
                  <w:marLeft w:val="0"/>
                  <w:marRight w:val="0"/>
                  <w:marTop w:val="0"/>
                  <w:marBottom w:val="0"/>
                  <w:divBdr>
                    <w:top w:val="none" w:sz="0" w:space="0" w:color="auto"/>
                    <w:left w:val="none" w:sz="0" w:space="0" w:color="auto"/>
                    <w:bottom w:val="none" w:sz="0" w:space="0" w:color="auto"/>
                    <w:right w:val="none" w:sz="0" w:space="0" w:color="auto"/>
                  </w:divBdr>
                  <w:divsChild>
                    <w:div w:id="1250582513">
                      <w:marLeft w:val="0"/>
                      <w:marRight w:val="0"/>
                      <w:marTop w:val="0"/>
                      <w:marBottom w:val="0"/>
                      <w:divBdr>
                        <w:top w:val="none" w:sz="0" w:space="0" w:color="auto"/>
                        <w:left w:val="none" w:sz="0" w:space="0" w:color="auto"/>
                        <w:bottom w:val="none" w:sz="0" w:space="0" w:color="auto"/>
                        <w:right w:val="none" w:sz="0" w:space="0" w:color="auto"/>
                      </w:divBdr>
                      <w:divsChild>
                        <w:div w:id="5257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085323">
      <w:bodyDiv w:val="1"/>
      <w:marLeft w:val="0"/>
      <w:marRight w:val="0"/>
      <w:marTop w:val="0"/>
      <w:marBottom w:val="0"/>
      <w:divBdr>
        <w:top w:val="none" w:sz="0" w:space="0" w:color="auto"/>
        <w:left w:val="none" w:sz="0" w:space="0" w:color="auto"/>
        <w:bottom w:val="none" w:sz="0" w:space="0" w:color="auto"/>
        <w:right w:val="none" w:sz="0" w:space="0" w:color="auto"/>
      </w:divBdr>
      <w:divsChild>
        <w:div w:id="1696886650">
          <w:marLeft w:val="0"/>
          <w:marRight w:val="0"/>
          <w:marTop w:val="0"/>
          <w:marBottom w:val="0"/>
          <w:divBdr>
            <w:top w:val="none" w:sz="0" w:space="0" w:color="auto"/>
            <w:left w:val="none" w:sz="0" w:space="0" w:color="auto"/>
            <w:bottom w:val="none" w:sz="0" w:space="0" w:color="auto"/>
            <w:right w:val="none" w:sz="0" w:space="0" w:color="auto"/>
          </w:divBdr>
          <w:divsChild>
            <w:div w:id="1857690892">
              <w:marLeft w:val="0"/>
              <w:marRight w:val="0"/>
              <w:marTop w:val="0"/>
              <w:marBottom w:val="0"/>
              <w:divBdr>
                <w:top w:val="none" w:sz="0" w:space="0" w:color="auto"/>
                <w:left w:val="none" w:sz="0" w:space="0" w:color="auto"/>
                <w:bottom w:val="none" w:sz="0" w:space="0" w:color="auto"/>
                <w:right w:val="none" w:sz="0" w:space="0" w:color="auto"/>
              </w:divBdr>
              <w:divsChild>
                <w:div w:id="992757871">
                  <w:marLeft w:val="0"/>
                  <w:marRight w:val="0"/>
                  <w:marTop w:val="0"/>
                  <w:marBottom w:val="0"/>
                  <w:divBdr>
                    <w:top w:val="none" w:sz="0" w:space="0" w:color="auto"/>
                    <w:left w:val="none" w:sz="0" w:space="0" w:color="auto"/>
                    <w:bottom w:val="none" w:sz="0" w:space="0" w:color="auto"/>
                    <w:right w:val="none" w:sz="0" w:space="0" w:color="auto"/>
                  </w:divBdr>
                  <w:divsChild>
                    <w:div w:id="642739025">
                      <w:marLeft w:val="0"/>
                      <w:marRight w:val="0"/>
                      <w:marTop w:val="0"/>
                      <w:marBottom w:val="0"/>
                      <w:divBdr>
                        <w:top w:val="none" w:sz="0" w:space="0" w:color="auto"/>
                        <w:left w:val="none" w:sz="0" w:space="0" w:color="auto"/>
                        <w:bottom w:val="none" w:sz="0" w:space="0" w:color="auto"/>
                        <w:right w:val="none" w:sz="0" w:space="0" w:color="auto"/>
                      </w:divBdr>
                      <w:divsChild>
                        <w:div w:id="987052951">
                          <w:marLeft w:val="0"/>
                          <w:marRight w:val="0"/>
                          <w:marTop w:val="0"/>
                          <w:marBottom w:val="0"/>
                          <w:divBdr>
                            <w:top w:val="none" w:sz="0" w:space="0" w:color="auto"/>
                            <w:left w:val="none" w:sz="0" w:space="0" w:color="auto"/>
                            <w:bottom w:val="none" w:sz="0" w:space="0" w:color="auto"/>
                            <w:right w:val="none" w:sz="0" w:space="0" w:color="auto"/>
                          </w:divBdr>
                          <w:divsChild>
                            <w:div w:id="8311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965037">
      <w:bodyDiv w:val="1"/>
      <w:marLeft w:val="0"/>
      <w:marRight w:val="0"/>
      <w:marTop w:val="0"/>
      <w:marBottom w:val="0"/>
      <w:divBdr>
        <w:top w:val="none" w:sz="0" w:space="0" w:color="auto"/>
        <w:left w:val="none" w:sz="0" w:space="0" w:color="auto"/>
        <w:bottom w:val="none" w:sz="0" w:space="0" w:color="auto"/>
        <w:right w:val="none" w:sz="0" w:space="0" w:color="auto"/>
      </w:divBdr>
    </w:div>
    <w:div w:id="983701751">
      <w:bodyDiv w:val="1"/>
      <w:marLeft w:val="0"/>
      <w:marRight w:val="0"/>
      <w:marTop w:val="0"/>
      <w:marBottom w:val="0"/>
      <w:divBdr>
        <w:top w:val="none" w:sz="0" w:space="0" w:color="auto"/>
        <w:left w:val="none" w:sz="0" w:space="0" w:color="auto"/>
        <w:bottom w:val="none" w:sz="0" w:space="0" w:color="auto"/>
        <w:right w:val="none" w:sz="0" w:space="0" w:color="auto"/>
      </w:divBdr>
    </w:div>
    <w:div w:id="1015962198">
      <w:bodyDiv w:val="1"/>
      <w:marLeft w:val="0"/>
      <w:marRight w:val="0"/>
      <w:marTop w:val="0"/>
      <w:marBottom w:val="0"/>
      <w:divBdr>
        <w:top w:val="none" w:sz="0" w:space="0" w:color="auto"/>
        <w:left w:val="none" w:sz="0" w:space="0" w:color="auto"/>
        <w:bottom w:val="none" w:sz="0" w:space="0" w:color="auto"/>
        <w:right w:val="none" w:sz="0" w:space="0" w:color="auto"/>
      </w:divBdr>
    </w:div>
    <w:div w:id="1030834844">
      <w:bodyDiv w:val="1"/>
      <w:marLeft w:val="0"/>
      <w:marRight w:val="0"/>
      <w:marTop w:val="0"/>
      <w:marBottom w:val="0"/>
      <w:divBdr>
        <w:top w:val="none" w:sz="0" w:space="0" w:color="auto"/>
        <w:left w:val="none" w:sz="0" w:space="0" w:color="auto"/>
        <w:bottom w:val="none" w:sz="0" w:space="0" w:color="auto"/>
        <w:right w:val="none" w:sz="0" w:space="0" w:color="auto"/>
      </w:divBdr>
    </w:div>
    <w:div w:id="1041319718">
      <w:bodyDiv w:val="1"/>
      <w:marLeft w:val="0"/>
      <w:marRight w:val="0"/>
      <w:marTop w:val="0"/>
      <w:marBottom w:val="0"/>
      <w:divBdr>
        <w:top w:val="none" w:sz="0" w:space="0" w:color="auto"/>
        <w:left w:val="none" w:sz="0" w:space="0" w:color="auto"/>
        <w:bottom w:val="none" w:sz="0" w:space="0" w:color="auto"/>
        <w:right w:val="none" w:sz="0" w:space="0" w:color="auto"/>
      </w:divBdr>
    </w:div>
    <w:div w:id="1069039257">
      <w:bodyDiv w:val="1"/>
      <w:marLeft w:val="0"/>
      <w:marRight w:val="0"/>
      <w:marTop w:val="0"/>
      <w:marBottom w:val="0"/>
      <w:divBdr>
        <w:top w:val="none" w:sz="0" w:space="0" w:color="auto"/>
        <w:left w:val="none" w:sz="0" w:space="0" w:color="auto"/>
        <w:bottom w:val="none" w:sz="0" w:space="0" w:color="auto"/>
        <w:right w:val="none" w:sz="0" w:space="0" w:color="auto"/>
      </w:divBdr>
      <w:divsChild>
        <w:div w:id="1130854754">
          <w:marLeft w:val="0"/>
          <w:marRight w:val="0"/>
          <w:marTop w:val="0"/>
          <w:marBottom w:val="0"/>
          <w:divBdr>
            <w:top w:val="none" w:sz="0" w:space="0" w:color="auto"/>
            <w:left w:val="none" w:sz="0" w:space="0" w:color="auto"/>
            <w:bottom w:val="none" w:sz="0" w:space="0" w:color="auto"/>
            <w:right w:val="none" w:sz="0" w:space="0" w:color="auto"/>
          </w:divBdr>
          <w:divsChild>
            <w:div w:id="1978222936">
              <w:marLeft w:val="0"/>
              <w:marRight w:val="0"/>
              <w:marTop w:val="0"/>
              <w:marBottom w:val="0"/>
              <w:divBdr>
                <w:top w:val="none" w:sz="0" w:space="0" w:color="auto"/>
                <w:left w:val="none" w:sz="0" w:space="0" w:color="auto"/>
                <w:bottom w:val="none" w:sz="0" w:space="0" w:color="auto"/>
                <w:right w:val="none" w:sz="0" w:space="0" w:color="auto"/>
              </w:divBdr>
              <w:divsChild>
                <w:div w:id="1286934902">
                  <w:marLeft w:val="0"/>
                  <w:marRight w:val="0"/>
                  <w:marTop w:val="0"/>
                  <w:marBottom w:val="0"/>
                  <w:divBdr>
                    <w:top w:val="none" w:sz="0" w:space="0" w:color="auto"/>
                    <w:left w:val="none" w:sz="0" w:space="0" w:color="auto"/>
                    <w:bottom w:val="none" w:sz="0" w:space="0" w:color="auto"/>
                    <w:right w:val="none" w:sz="0" w:space="0" w:color="auto"/>
                  </w:divBdr>
                  <w:divsChild>
                    <w:div w:id="192041104">
                      <w:marLeft w:val="0"/>
                      <w:marRight w:val="0"/>
                      <w:marTop w:val="0"/>
                      <w:marBottom w:val="0"/>
                      <w:divBdr>
                        <w:top w:val="none" w:sz="0" w:space="0" w:color="auto"/>
                        <w:left w:val="none" w:sz="0" w:space="0" w:color="auto"/>
                        <w:bottom w:val="none" w:sz="0" w:space="0" w:color="auto"/>
                        <w:right w:val="none" w:sz="0" w:space="0" w:color="auto"/>
                      </w:divBdr>
                      <w:divsChild>
                        <w:div w:id="261300253">
                          <w:marLeft w:val="0"/>
                          <w:marRight w:val="0"/>
                          <w:marTop w:val="0"/>
                          <w:marBottom w:val="0"/>
                          <w:divBdr>
                            <w:top w:val="none" w:sz="0" w:space="0" w:color="auto"/>
                            <w:left w:val="none" w:sz="0" w:space="0" w:color="auto"/>
                            <w:bottom w:val="none" w:sz="0" w:space="0" w:color="auto"/>
                            <w:right w:val="none" w:sz="0" w:space="0" w:color="auto"/>
                          </w:divBdr>
                          <w:divsChild>
                            <w:div w:id="801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522841">
      <w:bodyDiv w:val="1"/>
      <w:marLeft w:val="0"/>
      <w:marRight w:val="0"/>
      <w:marTop w:val="0"/>
      <w:marBottom w:val="0"/>
      <w:divBdr>
        <w:top w:val="none" w:sz="0" w:space="0" w:color="auto"/>
        <w:left w:val="none" w:sz="0" w:space="0" w:color="auto"/>
        <w:bottom w:val="none" w:sz="0" w:space="0" w:color="auto"/>
        <w:right w:val="none" w:sz="0" w:space="0" w:color="auto"/>
      </w:divBdr>
    </w:div>
    <w:div w:id="1110777040">
      <w:bodyDiv w:val="1"/>
      <w:marLeft w:val="27"/>
      <w:marRight w:val="27"/>
      <w:marTop w:val="0"/>
      <w:marBottom w:val="0"/>
      <w:divBdr>
        <w:top w:val="none" w:sz="0" w:space="0" w:color="auto"/>
        <w:left w:val="none" w:sz="0" w:space="0" w:color="auto"/>
        <w:bottom w:val="none" w:sz="0" w:space="0" w:color="auto"/>
        <w:right w:val="none" w:sz="0" w:space="0" w:color="auto"/>
      </w:divBdr>
      <w:divsChild>
        <w:div w:id="1086725040">
          <w:marLeft w:val="0"/>
          <w:marRight w:val="0"/>
          <w:marTop w:val="0"/>
          <w:marBottom w:val="0"/>
          <w:divBdr>
            <w:top w:val="none" w:sz="0" w:space="0" w:color="auto"/>
            <w:left w:val="none" w:sz="0" w:space="0" w:color="auto"/>
            <w:bottom w:val="none" w:sz="0" w:space="0" w:color="auto"/>
            <w:right w:val="none" w:sz="0" w:space="0" w:color="auto"/>
          </w:divBdr>
          <w:divsChild>
            <w:div w:id="2040009354">
              <w:marLeft w:val="0"/>
              <w:marRight w:val="0"/>
              <w:marTop w:val="0"/>
              <w:marBottom w:val="0"/>
              <w:divBdr>
                <w:top w:val="none" w:sz="0" w:space="0" w:color="auto"/>
                <w:left w:val="none" w:sz="0" w:space="0" w:color="auto"/>
                <w:bottom w:val="none" w:sz="0" w:space="0" w:color="auto"/>
                <w:right w:val="none" w:sz="0" w:space="0" w:color="auto"/>
              </w:divBdr>
              <w:divsChild>
                <w:div w:id="2042781609">
                  <w:marLeft w:val="160"/>
                  <w:marRight w:val="0"/>
                  <w:marTop w:val="0"/>
                  <w:marBottom w:val="0"/>
                  <w:divBdr>
                    <w:top w:val="none" w:sz="0" w:space="0" w:color="auto"/>
                    <w:left w:val="none" w:sz="0" w:space="0" w:color="auto"/>
                    <w:bottom w:val="none" w:sz="0" w:space="0" w:color="auto"/>
                    <w:right w:val="none" w:sz="0" w:space="0" w:color="auto"/>
                  </w:divBdr>
                  <w:divsChild>
                    <w:div w:id="609632877">
                      <w:marLeft w:val="0"/>
                      <w:marRight w:val="0"/>
                      <w:marTop w:val="0"/>
                      <w:marBottom w:val="0"/>
                      <w:divBdr>
                        <w:top w:val="none" w:sz="0" w:space="0" w:color="auto"/>
                        <w:left w:val="none" w:sz="0" w:space="0" w:color="auto"/>
                        <w:bottom w:val="none" w:sz="0" w:space="0" w:color="auto"/>
                        <w:right w:val="none" w:sz="0" w:space="0" w:color="auto"/>
                      </w:divBdr>
                      <w:divsChild>
                        <w:div w:id="69134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2792855">
      <w:bodyDiv w:val="1"/>
      <w:marLeft w:val="0"/>
      <w:marRight w:val="0"/>
      <w:marTop w:val="0"/>
      <w:marBottom w:val="0"/>
      <w:divBdr>
        <w:top w:val="none" w:sz="0" w:space="0" w:color="auto"/>
        <w:left w:val="none" w:sz="0" w:space="0" w:color="auto"/>
        <w:bottom w:val="none" w:sz="0" w:space="0" w:color="auto"/>
        <w:right w:val="none" w:sz="0" w:space="0" w:color="auto"/>
      </w:divBdr>
      <w:divsChild>
        <w:div w:id="219169341">
          <w:marLeft w:val="0"/>
          <w:marRight w:val="0"/>
          <w:marTop w:val="0"/>
          <w:marBottom w:val="0"/>
          <w:divBdr>
            <w:top w:val="none" w:sz="0" w:space="0" w:color="auto"/>
            <w:left w:val="none" w:sz="0" w:space="0" w:color="auto"/>
            <w:bottom w:val="none" w:sz="0" w:space="0" w:color="auto"/>
            <w:right w:val="none" w:sz="0" w:space="0" w:color="auto"/>
          </w:divBdr>
          <w:divsChild>
            <w:div w:id="1672558152">
              <w:marLeft w:val="0"/>
              <w:marRight w:val="0"/>
              <w:marTop w:val="0"/>
              <w:marBottom w:val="0"/>
              <w:divBdr>
                <w:top w:val="none" w:sz="0" w:space="0" w:color="auto"/>
                <w:left w:val="none" w:sz="0" w:space="0" w:color="auto"/>
                <w:bottom w:val="none" w:sz="0" w:space="0" w:color="auto"/>
                <w:right w:val="none" w:sz="0" w:space="0" w:color="auto"/>
              </w:divBdr>
              <w:divsChild>
                <w:div w:id="1952779457">
                  <w:marLeft w:val="0"/>
                  <w:marRight w:val="0"/>
                  <w:marTop w:val="0"/>
                  <w:marBottom w:val="0"/>
                  <w:divBdr>
                    <w:top w:val="none" w:sz="0" w:space="0" w:color="auto"/>
                    <w:left w:val="none" w:sz="0" w:space="0" w:color="auto"/>
                    <w:bottom w:val="none" w:sz="0" w:space="0" w:color="auto"/>
                    <w:right w:val="none" w:sz="0" w:space="0" w:color="auto"/>
                  </w:divBdr>
                  <w:divsChild>
                    <w:div w:id="1986203001">
                      <w:marLeft w:val="0"/>
                      <w:marRight w:val="0"/>
                      <w:marTop w:val="0"/>
                      <w:marBottom w:val="0"/>
                      <w:divBdr>
                        <w:top w:val="none" w:sz="0" w:space="0" w:color="auto"/>
                        <w:left w:val="none" w:sz="0" w:space="0" w:color="auto"/>
                        <w:bottom w:val="none" w:sz="0" w:space="0" w:color="auto"/>
                        <w:right w:val="none" w:sz="0" w:space="0" w:color="auto"/>
                      </w:divBdr>
                      <w:divsChild>
                        <w:div w:id="1588345980">
                          <w:marLeft w:val="0"/>
                          <w:marRight w:val="0"/>
                          <w:marTop w:val="0"/>
                          <w:marBottom w:val="0"/>
                          <w:divBdr>
                            <w:top w:val="none" w:sz="0" w:space="0" w:color="auto"/>
                            <w:left w:val="none" w:sz="0" w:space="0" w:color="auto"/>
                            <w:bottom w:val="none" w:sz="0" w:space="0" w:color="auto"/>
                            <w:right w:val="none" w:sz="0" w:space="0" w:color="auto"/>
                          </w:divBdr>
                          <w:divsChild>
                            <w:div w:id="213818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925044">
      <w:bodyDiv w:val="1"/>
      <w:marLeft w:val="0"/>
      <w:marRight w:val="0"/>
      <w:marTop w:val="0"/>
      <w:marBottom w:val="0"/>
      <w:divBdr>
        <w:top w:val="none" w:sz="0" w:space="0" w:color="auto"/>
        <w:left w:val="none" w:sz="0" w:space="0" w:color="auto"/>
        <w:bottom w:val="none" w:sz="0" w:space="0" w:color="auto"/>
        <w:right w:val="none" w:sz="0" w:space="0" w:color="auto"/>
      </w:divBdr>
    </w:div>
    <w:div w:id="1253781779">
      <w:bodyDiv w:val="1"/>
      <w:marLeft w:val="0"/>
      <w:marRight w:val="0"/>
      <w:marTop w:val="0"/>
      <w:marBottom w:val="0"/>
      <w:divBdr>
        <w:top w:val="none" w:sz="0" w:space="0" w:color="auto"/>
        <w:left w:val="none" w:sz="0" w:space="0" w:color="auto"/>
        <w:bottom w:val="none" w:sz="0" w:space="0" w:color="auto"/>
        <w:right w:val="none" w:sz="0" w:space="0" w:color="auto"/>
      </w:divBdr>
    </w:div>
    <w:div w:id="1256330494">
      <w:bodyDiv w:val="1"/>
      <w:marLeft w:val="0"/>
      <w:marRight w:val="0"/>
      <w:marTop w:val="0"/>
      <w:marBottom w:val="0"/>
      <w:divBdr>
        <w:top w:val="none" w:sz="0" w:space="0" w:color="auto"/>
        <w:left w:val="none" w:sz="0" w:space="0" w:color="auto"/>
        <w:bottom w:val="none" w:sz="0" w:space="0" w:color="auto"/>
        <w:right w:val="none" w:sz="0" w:space="0" w:color="auto"/>
      </w:divBdr>
      <w:divsChild>
        <w:div w:id="1617524366">
          <w:marLeft w:val="0"/>
          <w:marRight w:val="0"/>
          <w:marTop w:val="0"/>
          <w:marBottom w:val="0"/>
          <w:divBdr>
            <w:top w:val="none" w:sz="0" w:space="0" w:color="auto"/>
            <w:left w:val="none" w:sz="0" w:space="0" w:color="auto"/>
            <w:bottom w:val="none" w:sz="0" w:space="0" w:color="auto"/>
            <w:right w:val="none" w:sz="0" w:space="0" w:color="auto"/>
          </w:divBdr>
          <w:divsChild>
            <w:div w:id="418674772">
              <w:marLeft w:val="0"/>
              <w:marRight w:val="0"/>
              <w:marTop w:val="0"/>
              <w:marBottom w:val="0"/>
              <w:divBdr>
                <w:top w:val="none" w:sz="0" w:space="0" w:color="auto"/>
                <w:left w:val="none" w:sz="0" w:space="0" w:color="auto"/>
                <w:bottom w:val="none" w:sz="0" w:space="0" w:color="auto"/>
                <w:right w:val="none" w:sz="0" w:space="0" w:color="auto"/>
              </w:divBdr>
              <w:divsChild>
                <w:div w:id="1190491892">
                  <w:marLeft w:val="0"/>
                  <w:marRight w:val="0"/>
                  <w:marTop w:val="0"/>
                  <w:marBottom w:val="0"/>
                  <w:divBdr>
                    <w:top w:val="none" w:sz="0" w:space="0" w:color="auto"/>
                    <w:left w:val="none" w:sz="0" w:space="0" w:color="auto"/>
                    <w:bottom w:val="none" w:sz="0" w:space="0" w:color="auto"/>
                    <w:right w:val="none" w:sz="0" w:space="0" w:color="auto"/>
                  </w:divBdr>
                  <w:divsChild>
                    <w:div w:id="1761219103">
                      <w:marLeft w:val="0"/>
                      <w:marRight w:val="0"/>
                      <w:marTop w:val="0"/>
                      <w:marBottom w:val="0"/>
                      <w:divBdr>
                        <w:top w:val="none" w:sz="0" w:space="0" w:color="auto"/>
                        <w:left w:val="none" w:sz="0" w:space="0" w:color="auto"/>
                        <w:bottom w:val="none" w:sz="0" w:space="0" w:color="auto"/>
                        <w:right w:val="none" w:sz="0" w:space="0" w:color="auto"/>
                      </w:divBdr>
                      <w:divsChild>
                        <w:div w:id="16364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152003">
      <w:bodyDiv w:val="1"/>
      <w:marLeft w:val="0"/>
      <w:marRight w:val="0"/>
      <w:marTop w:val="0"/>
      <w:marBottom w:val="0"/>
      <w:divBdr>
        <w:top w:val="none" w:sz="0" w:space="0" w:color="auto"/>
        <w:left w:val="none" w:sz="0" w:space="0" w:color="auto"/>
        <w:bottom w:val="none" w:sz="0" w:space="0" w:color="auto"/>
        <w:right w:val="none" w:sz="0" w:space="0" w:color="auto"/>
      </w:divBdr>
    </w:div>
    <w:div w:id="1323388638">
      <w:bodyDiv w:val="1"/>
      <w:marLeft w:val="0"/>
      <w:marRight w:val="0"/>
      <w:marTop w:val="0"/>
      <w:marBottom w:val="0"/>
      <w:divBdr>
        <w:top w:val="none" w:sz="0" w:space="0" w:color="auto"/>
        <w:left w:val="none" w:sz="0" w:space="0" w:color="auto"/>
        <w:bottom w:val="none" w:sz="0" w:space="0" w:color="auto"/>
        <w:right w:val="none" w:sz="0" w:space="0" w:color="auto"/>
      </w:divBdr>
      <w:divsChild>
        <w:div w:id="1663117837">
          <w:marLeft w:val="0"/>
          <w:marRight w:val="0"/>
          <w:marTop w:val="0"/>
          <w:marBottom w:val="0"/>
          <w:divBdr>
            <w:top w:val="none" w:sz="0" w:space="0" w:color="auto"/>
            <w:left w:val="none" w:sz="0" w:space="0" w:color="auto"/>
            <w:bottom w:val="none" w:sz="0" w:space="0" w:color="auto"/>
            <w:right w:val="none" w:sz="0" w:space="0" w:color="auto"/>
          </w:divBdr>
          <w:divsChild>
            <w:div w:id="1951694289">
              <w:marLeft w:val="0"/>
              <w:marRight w:val="0"/>
              <w:marTop w:val="0"/>
              <w:marBottom w:val="0"/>
              <w:divBdr>
                <w:top w:val="none" w:sz="0" w:space="0" w:color="auto"/>
                <w:left w:val="none" w:sz="0" w:space="0" w:color="auto"/>
                <w:bottom w:val="none" w:sz="0" w:space="0" w:color="auto"/>
                <w:right w:val="none" w:sz="0" w:space="0" w:color="auto"/>
              </w:divBdr>
              <w:divsChild>
                <w:div w:id="73286860">
                  <w:marLeft w:val="0"/>
                  <w:marRight w:val="0"/>
                  <w:marTop w:val="0"/>
                  <w:marBottom w:val="0"/>
                  <w:divBdr>
                    <w:top w:val="none" w:sz="0" w:space="0" w:color="auto"/>
                    <w:left w:val="none" w:sz="0" w:space="0" w:color="auto"/>
                    <w:bottom w:val="none" w:sz="0" w:space="0" w:color="auto"/>
                    <w:right w:val="none" w:sz="0" w:space="0" w:color="auto"/>
                  </w:divBdr>
                  <w:divsChild>
                    <w:div w:id="464202425">
                      <w:marLeft w:val="0"/>
                      <w:marRight w:val="0"/>
                      <w:marTop w:val="0"/>
                      <w:marBottom w:val="0"/>
                      <w:divBdr>
                        <w:top w:val="none" w:sz="0" w:space="0" w:color="auto"/>
                        <w:left w:val="none" w:sz="0" w:space="0" w:color="auto"/>
                        <w:bottom w:val="none" w:sz="0" w:space="0" w:color="auto"/>
                        <w:right w:val="none" w:sz="0" w:space="0" w:color="auto"/>
                      </w:divBdr>
                      <w:divsChild>
                        <w:div w:id="2096971985">
                          <w:marLeft w:val="0"/>
                          <w:marRight w:val="0"/>
                          <w:marTop w:val="0"/>
                          <w:marBottom w:val="0"/>
                          <w:divBdr>
                            <w:top w:val="none" w:sz="0" w:space="0" w:color="auto"/>
                            <w:left w:val="none" w:sz="0" w:space="0" w:color="auto"/>
                            <w:bottom w:val="none" w:sz="0" w:space="0" w:color="auto"/>
                            <w:right w:val="none" w:sz="0" w:space="0" w:color="auto"/>
                          </w:divBdr>
                          <w:divsChild>
                            <w:div w:id="1839735133">
                              <w:marLeft w:val="0"/>
                              <w:marRight w:val="0"/>
                              <w:marTop w:val="0"/>
                              <w:marBottom w:val="0"/>
                              <w:divBdr>
                                <w:top w:val="none" w:sz="0" w:space="0" w:color="auto"/>
                                <w:left w:val="none" w:sz="0" w:space="0" w:color="auto"/>
                                <w:bottom w:val="none" w:sz="0" w:space="0" w:color="auto"/>
                                <w:right w:val="none" w:sz="0" w:space="0" w:color="auto"/>
                              </w:divBdr>
                              <w:divsChild>
                                <w:div w:id="11502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594028">
      <w:bodyDiv w:val="1"/>
      <w:marLeft w:val="0"/>
      <w:marRight w:val="0"/>
      <w:marTop w:val="0"/>
      <w:marBottom w:val="0"/>
      <w:divBdr>
        <w:top w:val="none" w:sz="0" w:space="0" w:color="auto"/>
        <w:left w:val="none" w:sz="0" w:space="0" w:color="auto"/>
        <w:bottom w:val="none" w:sz="0" w:space="0" w:color="auto"/>
        <w:right w:val="none" w:sz="0" w:space="0" w:color="auto"/>
      </w:divBdr>
      <w:divsChild>
        <w:div w:id="2050913320">
          <w:marLeft w:val="0"/>
          <w:marRight w:val="0"/>
          <w:marTop w:val="0"/>
          <w:marBottom w:val="0"/>
          <w:divBdr>
            <w:top w:val="none" w:sz="0" w:space="0" w:color="auto"/>
            <w:left w:val="none" w:sz="0" w:space="0" w:color="auto"/>
            <w:bottom w:val="none" w:sz="0" w:space="0" w:color="auto"/>
            <w:right w:val="none" w:sz="0" w:space="0" w:color="auto"/>
          </w:divBdr>
          <w:divsChild>
            <w:div w:id="1105810781">
              <w:marLeft w:val="0"/>
              <w:marRight w:val="0"/>
              <w:marTop w:val="0"/>
              <w:marBottom w:val="0"/>
              <w:divBdr>
                <w:top w:val="none" w:sz="0" w:space="0" w:color="auto"/>
                <w:left w:val="none" w:sz="0" w:space="0" w:color="auto"/>
                <w:bottom w:val="none" w:sz="0" w:space="0" w:color="auto"/>
                <w:right w:val="none" w:sz="0" w:space="0" w:color="auto"/>
              </w:divBdr>
              <w:divsChild>
                <w:div w:id="1167210852">
                  <w:marLeft w:val="0"/>
                  <w:marRight w:val="0"/>
                  <w:marTop w:val="0"/>
                  <w:marBottom w:val="0"/>
                  <w:divBdr>
                    <w:top w:val="none" w:sz="0" w:space="0" w:color="auto"/>
                    <w:left w:val="none" w:sz="0" w:space="0" w:color="auto"/>
                    <w:bottom w:val="none" w:sz="0" w:space="0" w:color="auto"/>
                    <w:right w:val="none" w:sz="0" w:space="0" w:color="auto"/>
                  </w:divBdr>
                  <w:divsChild>
                    <w:div w:id="1317539022">
                      <w:marLeft w:val="0"/>
                      <w:marRight w:val="0"/>
                      <w:marTop w:val="0"/>
                      <w:marBottom w:val="0"/>
                      <w:divBdr>
                        <w:top w:val="none" w:sz="0" w:space="0" w:color="auto"/>
                        <w:left w:val="none" w:sz="0" w:space="0" w:color="auto"/>
                        <w:bottom w:val="none" w:sz="0" w:space="0" w:color="auto"/>
                        <w:right w:val="none" w:sz="0" w:space="0" w:color="auto"/>
                      </w:divBdr>
                      <w:divsChild>
                        <w:div w:id="515273595">
                          <w:marLeft w:val="0"/>
                          <w:marRight w:val="0"/>
                          <w:marTop w:val="0"/>
                          <w:marBottom w:val="0"/>
                          <w:divBdr>
                            <w:top w:val="none" w:sz="0" w:space="0" w:color="auto"/>
                            <w:left w:val="none" w:sz="0" w:space="0" w:color="auto"/>
                            <w:bottom w:val="none" w:sz="0" w:space="0" w:color="auto"/>
                            <w:right w:val="none" w:sz="0" w:space="0" w:color="auto"/>
                          </w:divBdr>
                          <w:divsChild>
                            <w:div w:id="10864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824995">
      <w:bodyDiv w:val="1"/>
      <w:marLeft w:val="0"/>
      <w:marRight w:val="0"/>
      <w:marTop w:val="0"/>
      <w:marBottom w:val="0"/>
      <w:divBdr>
        <w:top w:val="none" w:sz="0" w:space="0" w:color="auto"/>
        <w:left w:val="none" w:sz="0" w:space="0" w:color="auto"/>
        <w:bottom w:val="none" w:sz="0" w:space="0" w:color="auto"/>
        <w:right w:val="none" w:sz="0" w:space="0" w:color="auto"/>
      </w:divBdr>
      <w:divsChild>
        <w:div w:id="1440371566">
          <w:marLeft w:val="0"/>
          <w:marRight w:val="0"/>
          <w:marTop w:val="0"/>
          <w:marBottom w:val="0"/>
          <w:divBdr>
            <w:top w:val="none" w:sz="0" w:space="0" w:color="auto"/>
            <w:left w:val="none" w:sz="0" w:space="0" w:color="auto"/>
            <w:bottom w:val="none" w:sz="0" w:space="0" w:color="auto"/>
            <w:right w:val="none" w:sz="0" w:space="0" w:color="auto"/>
          </w:divBdr>
          <w:divsChild>
            <w:div w:id="1891185833">
              <w:marLeft w:val="0"/>
              <w:marRight w:val="0"/>
              <w:marTop w:val="0"/>
              <w:marBottom w:val="0"/>
              <w:divBdr>
                <w:top w:val="none" w:sz="0" w:space="0" w:color="auto"/>
                <w:left w:val="none" w:sz="0" w:space="0" w:color="auto"/>
                <w:bottom w:val="none" w:sz="0" w:space="0" w:color="auto"/>
                <w:right w:val="none" w:sz="0" w:space="0" w:color="auto"/>
              </w:divBdr>
              <w:divsChild>
                <w:div w:id="1581675381">
                  <w:marLeft w:val="0"/>
                  <w:marRight w:val="0"/>
                  <w:marTop w:val="0"/>
                  <w:marBottom w:val="0"/>
                  <w:divBdr>
                    <w:top w:val="none" w:sz="0" w:space="0" w:color="auto"/>
                    <w:left w:val="none" w:sz="0" w:space="0" w:color="auto"/>
                    <w:bottom w:val="none" w:sz="0" w:space="0" w:color="auto"/>
                    <w:right w:val="none" w:sz="0" w:space="0" w:color="auto"/>
                  </w:divBdr>
                  <w:divsChild>
                    <w:div w:id="1298338493">
                      <w:marLeft w:val="0"/>
                      <w:marRight w:val="0"/>
                      <w:marTop w:val="0"/>
                      <w:marBottom w:val="0"/>
                      <w:divBdr>
                        <w:top w:val="none" w:sz="0" w:space="0" w:color="auto"/>
                        <w:left w:val="none" w:sz="0" w:space="0" w:color="auto"/>
                        <w:bottom w:val="none" w:sz="0" w:space="0" w:color="auto"/>
                        <w:right w:val="none" w:sz="0" w:space="0" w:color="auto"/>
                      </w:divBdr>
                      <w:divsChild>
                        <w:div w:id="356658671">
                          <w:marLeft w:val="0"/>
                          <w:marRight w:val="0"/>
                          <w:marTop w:val="0"/>
                          <w:marBottom w:val="0"/>
                          <w:divBdr>
                            <w:top w:val="none" w:sz="0" w:space="0" w:color="auto"/>
                            <w:left w:val="none" w:sz="0" w:space="0" w:color="auto"/>
                            <w:bottom w:val="none" w:sz="0" w:space="0" w:color="auto"/>
                            <w:right w:val="none" w:sz="0" w:space="0" w:color="auto"/>
                          </w:divBdr>
                          <w:divsChild>
                            <w:div w:id="10006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568932">
      <w:bodyDiv w:val="1"/>
      <w:marLeft w:val="0"/>
      <w:marRight w:val="0"/>
      <w:marTop w:val="0"/>
      <w:marBottom w:val="0"/>
      <w:divBdr>
        <w:top w:val="none" w:sz="0" w:space="0" w:color="auto"/>
        <w:left w:val="none" w:sz="0" w:space="0" w:color="auto"/>
        <w:bottom w:val="none" w:sz="0" w:space="0" w:color="auto"/>
        <w:right w:val="none" w:sz="0" w:space="0" w:color="auto"/>
      </w:divBdr>
    </w:div>
    <w:div w:id="1411075920">
      <w:bodyDiv w:val="1"/>
      <w:marLeft w:val="0"/>
      <w:marRight w:val="0"/>
      <w:marTop w:val="0"/>
      <w:marBottom w:val="0"/>
      <w:divBdr>
        <w:top w:val="none" w:sz="0" w:space="0" w:color="auto"/>
        <w:left w:val="none" w:sz="0" w:space="0" w:color="auto"/>
        <w:bottom w:val="none" w:sz="0" w:space="0" w:color="auto"/>
        <w:right w:val="none" w:sz="0" w:space="0" w:color="auto"/>
      </w:divBdr>
      <w:divsChild>
        <w:div w:id="153374294">
          <w:marLeft w:val="0"/>
          <w:marRight w:val="0"/>
          <w:marTop w:val="0"/>
          <w:marBottom w:val="0"/>
          <w:divBdr>
            <w:top w:val="none" w:sz="0" w:space="0" w:color="auto"/>
            <w:left w:val="none" w:sz="0" w:space="0" w:color="auto"/>
            <w:bottom w:val="none" w:sz="0" w:space="0" w:color="auto"/>
            <w:right w:val="none" w:sz="0" w:space="0" w:color="auto"/>
          </w:divBdr>
        </w:div>
      </w:divsChild>
    </w:div>
    <w:div w:id="1412697044">
      <w:bodyDiv w:val="1"/>
      <w:marLeft w:val="0"/>
      <w:marRight w:val="0"/>
      <w:marTop w:val="0"/>
      <w:marBottom w:val="0"/>
      <w:divBdr>
        <w:top w:val="none" w:sz="0" w:space="0" w:color="auto"/>
        <w:left w:val="none" w:sz="0" w:space="0" w:color="auto"/>
        <w:bottom w:val="none" w:sz="0" w:space="0" w:color="auto"/>
        <w:right w:val="none" w:sz="0" w:space="0" w:color="auto"/>
      </w:divBdr>
      <w:divsChild>
        <w:div w:id="1070008359">
          <w:marLeft w:val="0"/>
          <w:marRight w:val="0"/>
          <w:marTop w:val="0"/>
          <w:marBottom w:val="0"/>
          <w:divBdr>
            <w:top w:val="none" w:sz="0" w:space="0" w:color="auto"/>
            <w:left w:val="none" w:sz="0" w:space="0" w:color="auto"/>
            <w:bottom w:val="none" w:sz="0" w:space="0" w:color="auto"/>
            <w:right w:val="none" w:sz="0" w:space="0" w:color="auto"/>
          </w:divBdr>
          <w:divsChild>
            <w:div w:id="1031297522">
              <w:marLeft w:val="0"/>
              <w:marRight w:val="0"/>
              <w:marTop w:val="0"/>
              <w:marBottom w:val="0"/>
              <w:divBdr>
                <w:top w:val="none" w:sz="0" w:space="0" w:color="auto"/>
                <w:left w:val="none" w:sz="0" w:space="0" w:color="auto"/>
                <w:bottom w:val="none" w:sz="0" w:space="0" w:color="auto"/>
                <w:right w:val="none" w:sz="0" w:space="0" w:color="auto"/>
              </w:divBdr>
              <w:divsChild>
                <w:div w:id="134179906">
                  <w:marLeft w:val="0"/>
                  <w:marRight w:val="0"/>
                  <w:marTop w:val="0"/>
                  <w:marBottom w:val="0"/>
                  <w:divBdr>
                    <w:top w:val="none" w:sz="0" w:space="0" w:color="auto"/>
                    <w:left w:val="none" w:sz="0" w:space="0" w:color="auto"/>
                    <w:bottom w:val="none" w:sz="0" w:space="0" w:color="auto"/>
                    <w:right w:val="none" w:sz="0" w:space="0" w:color="auto"/>
                  </w:divBdr>
                  <w:divsChild>
                    <w:div w:id="1741712121">
                      <w:marLeft w:val="0"/>
                      <w:marRight w:val="0"/>
                      <w:marTop w:val="0"/>
                      <w:marBottom w:val="0"/>
                      <w:divBdr>
                        <w:top w:val="none" w:sz="0" w:space="0" w:color="auto"/>
                        <w:left w:val="none" w:sz="0" w:space="0" w:color="auto"/>
                        <w:bottom w:val="none" w:sz="0" w:space="0" w:color="auto"/>
                        <w:right w:val="none" w:sz="0" w:space="0" w:color="auto"/>
                      </w:divBdr>
                      <w:divsChild>
                        <w:div w:id="996495191">
                          <w:marLeft w:val="0"/>
                          <w:marRight w:val="0"/>
                          <w:marTop w:val="0"/>
                          <w:marBottom w:val="0"/>
                          <w:divBdr>
                            <w:top w:val="none" w:sz="0" w:space="0" w:color="auto"/>
                            <w:left w:val="none" w:sz="0" w:space="0" w:color="auto"/>
                            <w:bottom w:val="none" w:sz="0" w:space="0" w:color="auto"/>
                            <w:right w:val="none" w:sz="0" w:space="0" w:color="auto"/>
                          </w:divBdr>
                          <w:divsChild>
                            <w:div w:id="736974569">
                              <w:marLeft w:val="0"/>
                              <w:marRight w:val="0"/>
                              <w:marTop w:val="0"/>
                              <w:marBottom w:val="0"/>
                              <w:divBdr>
                                <w:top w:val="none" w:sz="0" w:space="0" w:color="auto"/>
                                <w:left w:val="none" w:sz="0" w:space="0" w:color="auto"/>
                                <w:bottom w:val="none" w:sz="0" w:space="0" w:color="auto"/>
                                <w:right w:val="none" w:sz="0" w:space="0" w:color="auto"/>
                              </w:divBdr>
                              <w:divsChild>
                                <w:div w:id="16971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6368127">
      <w:bodyDiv w:val="1"/>
      <w:marLeft w:val="0"/>
      <w:marRight w:val="0"/>
      <w:marTop w:val="0"/>
      <w:marBottom w:val="0"/>
      <w:divBdr>
        <w:top w:val="none" w:sz="0" w:space="0" w:color="auto"/>
        <w:left w:val="none" w:sz="0" w:space="0" w:color="auto"/>
        <w:bottom w:val="none" w:sz="0" w:space="0" w:color="auto"/>
        <w:right w:val="none" w:sz="0" w:space="0" w:color="auto"/>
      </w:divBdr>
      <w:divsChild>
        <w:div w:id="367416451">
          <w:marLeft w:val="0"/>
          <w:marRight w:val="0"/>
          <w:marTop w:val="0"/>
          <w:marBottom w:val="0"/>
          <w:divBdr>
            <w:top w:val="none" w:sz="0" w:space="0" w:color="auto"/>
            <w:left w:val="none" w:sz="0" w:space="0" w:color="auto"/>
            <w:bottom w:val="none" w:sz="0" w:space="0" w:color="auto"/>
            <w:right w:val="none" w:sz="0" w:space="0" w:color="auto"/>
          </w:divBdr>
          <w:divsChild>
            <w:div w:id="1498769065">
              <w:marLeft w:val="0"/>
              <w:marRight w:val="0"/>
              <w:marTop w:val="0"/>
              <w:marBottom w:val="0"/>
              <w:divBdr>
                <w:top w:val="none" w:sz="0" w:space="0" w:color="auto"/>
                <w:left w:val="none" w:sz="0" w:space="0" w:color="auto"/>
                <w:bottom w:val="none" w:sz="0" w:space="0" w:color="auto"/>
                <w:right w:val="none" w:sz="0" w:space="0" w:color="auto"/>
              </w:divBdr>
              <w:divsChild>
                <w:div w:id="1612324058">
                  <w:marLeft w:val="0"/>
                  <w:marRight w:val="0"/>
                  <w:marTop w:val="0"/>
                  <w:marBottom w:val="0"/>
                  <w:divBdr>
                    <w:top w:val="none" w:sz="0" w:space="0" w:color="auto"/>
                    <w:left w:val="none" w:sz="0" w:space="0" w:color="auto"/>
                    <w:bottom w:val="none" w:sz="0" w:space="0" w:color="auto"/>
                    <w:right w:val="none" w:sz="0" w:space="0" w:color="auto"/>
                  </w:divBdr>
                  <w:divsChild>
                    <w:div w:id="1541016546">
                      <w:marLeft w:val="0"/>
                      <w:marRight w:val="0"/>
                      <w:marTop w:val="0"/>
                      <w:marBottom w:val="0"/>
                      <w:divBdr>
                        <w:top w:val="none" w:sz="0" w:space="0" w:color="auto"/>
                        <w:left w:val="none" w:sz="0" w:space="0" w:color="auto"/>
                        <w:bottom w:val="none" w:sz="0" w:space="0" w:color="auto"/>
                        <w:right w:val="none" w:sz="0" w:space="0" w:color="auto"/>
                      </w:divBdr>
                      <w:divsChild>
                        <w:div w:id="2112507508">
                          <w:marLeft w:val="0"/>
                          <w:marRight w:val="0"/>
                          <w:marTop w:val="0"/>
                          <w:marBottom w:val="0"/>
                          <w:divBdr>
                            <w:top w:val="none" w:sz="0" w:space="0" w:color="auto"/>
                            <w:left w:val="none" w:sz="0" w:space="0" w:color="auto"/>
                            <w:bottom w:val="none" w:sz="0" w:space="0" w:color="auto"/>
                            <w:right w:val="none" w:sz="0" w:space="0" w:color="auto"/>
                          </w:divBdr>
                          <w:divsChild>
                            <w:div w:id="1237085375">
                              <w:marLeft w:val="0"/>
                              <w:marRight w:val="0"/>
                              <w:marTop w:val="0"/>
                              <w:marBottom w:val="0"/>
                              <w:divBdr>
                                <w:top w:val="none" w:sz="0" w:space="0" w:color="auto"/>
                                <w:left w:val="none" w:sz="0" w:space="0" w:color="auto"/>
                                <w:bottom w:val="none" w:sz="0" w:space="0" w:color="auto"/>
                                <w:right w:val="none" w:sz="0" w:space="0" w:color="auto"/>
                              </w:divBdr>
                              <w:divsChild>
                                <w:div w:id="201209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2020388">
      <w:bodyDiv w:val="1"/>
      <w:marLeft w:val="0"/>
      <w:marRight w:val="0"/>
      <w:marTop w:val="0"/>
      <w:marBottom w:val="0"/>
      <w:divBdr>
        <w:top w:val="none" w:sz="0" w:space="0" w:color="auto"/>
        <w:left w:val="none" w:sz="0" w:space="0" w:color="auto"/>
        <w:bottom w:val="none" w:sz="0" w:space="0" w:color="auto"/>
        <w:right w:val="none" w:sz="0" w:space="0" w:color="auto"/>
      </w:divBdr>
      <w:divsChild>
        <w:div w:id="329606610">
          <w:marLeft w:val="0"/>
          <w:marRight w:val="0"/>
          <w:marTop w:val="0"/>
          <w:marBottom w:val="0"/>
          <w:divBdr>
            <w:top w:val="none" w:sz="0" w:space="0" w:color="auto"/>
            <w:left w:val="none" w:sz="0" w:space="0" w:color="auto"/>
            <w:bottom w:val="none" w:sz="0" w:space="0" w:color="auto"/>
            <w:right w:val="none" w:sz="0" w:space="0" w:color="auto"/>
          </w:divBdr>
          <w:divsChild>
            <w:div w:id="421612817">
              <w:marLeft w:val="0"/>
              <w:marRight w:val="0"/>
              <w:marTop w:val="0"/>
              <w:marBottom w:val="0"/>
              <w:divBdr>
                <w:top w:val="none" w:sz="0" w:space="0" w:color="auto"/>
                <w:left w:val="none" w:sz="0" w:space="0" w:color="auto"/>
                <w:bottom w:val="none" w:sz="0" w:space="0" w:color="auto"/>
                <w:right w:val="none" w:sz="0" w:space="0" w:color="auto"/>
              </w:divBdr>
              <w:divsChild>
                <w:div w:id="1741904419">
                  <w:marLeft w:val="0"/>
                  <w:marRight w:val="0"/>
                  <w:marTop w:val="0"/>
                  <w:marBottom w:val="0"/>
                  <w:divBdr>
                    <w:top w:val="none" w:sz="0" w:space="0" w:color="auto"/>
                    <w:left w:val="none" w:sz="0" w:space="0" w:color="auto"/>
                    <w:bottom w:val="none" w:sz="0" w:space="0" w:color="auto"/>
                    <w:right w:val="none" w:sz="0" w:space="0" w:color="auto"/>
                  </w:divBdr>
                  <w:divsChild>
                    <w:div w:id="1759709304">
                      <w:marLeft w:val="0"/>
                      <w:marRight w:val="0"/>
                      <w:marTop w:val="0"/>
                      <w:marBottom w:val="0"/>
                      <w:divBdr>
                        <w:top w:val="none" w:sz="0" w:space="0" w:color="auto"/>
                        <w:left w:val="none" w:sz="0" w:space="0" w:color="auto"/>
                        <w:bottom w:val="none" w:sz="0" w:space="0" w:color="auto"/>
                        <w:right w:val="none" w:sz="0" w:space="0" w:color="auto"/>
                      </w:divBdr>
                      <w:divsChild>
                        <w:div w:id="8367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821896">
      <w:bodyDiv w:val="1"/>
      <w:marLeft w:val="0"/>
      <w:marRight w:val="0"/>
      <w:marTop w:val="0"/>
      <w:marBottom w:val="0"/>
      <w:divBdr>
        <w:top w:val="none" w:sz="0" w:space="0" w:color="auto"/>
        <w:left w:val="none" w:sz="0" w:space="0" w:color="auto"/>
        <w:bottom w:val="none" w:sz="0" w:space="0" w:color="auto"/>
        <w:right w:val="none" w:sz="0" w:space="0" w:color="auto"/>
      </w:divBdr>
      <w:divsChild>
        <w:div w:id="1804927996">
          <w:marLeft w:val="0"/>
          <w:marRight w:val="0"/>
          <w:marTop w:val="0"/>
          <w:marBottom w:val="0"/>
          <w:divBdr>
            <w:top w:val="none" w:sz="0" w:space="0" w:color="auto"/>
            <w:left w:val="none" w:sz="0" w:space="0" w:color="auto"/>
            <w:bottom w:val="none" w:sz="0" w:space="0" w:color="auto"/>
            <w:right w:val="none" w:sz="0" w:space="0" w:color="auto"/>
          </w:divBdr>
          <w:divsChild>
            <w:div w:id="1096484770">
              <w:marLeft w:val="0"/>
              <w:marRight w:val="0"/>
              <w:marTop w:val="0"/>
              <w:marBottom w:val="0"/>
              <w:divBdr>
                <w:top w:val="none" w:sz="0" w:space="0" w:color="auto"/>
                <w:left w:val="none" w:sz="0" w:space="0" w:color="auto"/>
                <w:bottom w:val="none" w:sz="0" w:space="0" w:color="auto"/>
                <w:right w:val="none" w:sz="0" w:space="0" w:color="auto"/>
              </w:divBdr>
              <w:divsChild>
                <w:div w:id="96799600">
                  <w:marLeft w:val="0"/>
                  <w:marRight w:val="0"/>
                  <w:marTop w:val="0"/>
                  <w:marBottom w:val="0"/>
                  <w:divBdr>
                    <w:top w:val="none" w:sz="0" w:space="0" w:color="auto"/>
                    <w:left w:val="none" w:sz="0" w:space="0" w:color="auto"/>
                    <w:bottom w:val="none" w:sz="0" w:space="0" w:color="auto"/>
                    <w:right w:val="none" w:sz="0" w:space="0" w:color="auto"/>
                  </w:divBdr>
                  <w:divsChild>
                    <w:div w:id="1566447491">
                      <w:marLeft w:val="0"/>
                      <w:marRight w:val="0"/>
                      <w:marTop w:val="0"/>
                      <w:marBottom w:val="0"/>
                      <w:divBdr>
                        <w:top w:val="none" w:sz="0" w:space="0" w:color="auto"/>
                        <w:left w:val="none" w:sz="0" w:space="0" w:color="auto"/>
                        <w:bottom w:val="none" w:sz="0" w:space="0" w:color="auto"/>
                        <w:right w:val="none" w:sz="0" w:space="0" w:color="auto"/>
                      </w:divBdr>
                      <w:divsChild>
                        <w:div w:id="1900629814">
                          <w:marLeft w:val="0"/>
                          <w:marRight w:val="0"/>
                          <w:marTop w:val="0"/>
                          <w:marBottom w:val="0"/>
                          <w:divBdr>
                            <w:top w:val="none" w:sz="0" w:space="0" w:color="auto"/>
                            <w:left w:val="none" w:sz="0" w:space="0" w:color="auto"/>
                            <w:bottom w:val="none" w:sz="0" w:space="0" w:color="auto"/>
                            <w:right w:val="none" w:sz="0" w:space="0" w:color="auto"/>
                          </w:divBdr>
                          <w:divsChild>
                            <w:div w:id="814420786">
                              <w:marLeft w:val="0"/>
                              <w:marRight w:val="0"/>
                              <w:marTop w:val="0"/>
                              <w:marBottom w:val="0"/>
                              <w:divBdr>
                                <w:top w:val="none" w:sz="0" w:space="0" w:color="auto"/>
                                <w:left w:val="none" w:sz="0" w:space="0" w:color="auto"/>
                                <w:bottom w:val="none" w:sz="0" w:space="0" w:color="auto"/>
                                <w:right w:val="none" w:sz="0" w:space="0" w:color="auto"/>
                              </w:divBdr>
                              <w:divsChild>
                                <w:div w:id="2740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810114">
      <w:bodyDiv w:val="1"/>
      <w:marLeft w:val="0"/>
      <w:marRight w:val="0"/>
      <w:marTop w:val="0"/>
      <w:marBottom w:val="0"/>
      <w:divBdr>
        <w:top w:val="none" w:sz="0" w:space="0" w:color="auto"/>
        <w:left w:val="none" w:sz="0" w:space="0" w:color="auto"/>
        <w:bottom w:val="none" w:sz="0" w:space="0" w:color="auto"/>
        <w:right w:val="none" w:sz="0" w:space="0" w:color="auto"/>
      </w:divBdr>
    </w:div>
    <w:div w:id="1555005119">
      <w:bodyDiv w:val="1"/>
      <w:marLeft w:val="0"/>
      <w:marRight w:val="0"/>
      <w:marTop w:val="0"/>
      <w:marBottom w:val="0"/>
      <w:divBdr>
        <w:top w:val="none" w:sz="0" w:space="0" w:color="auto"/>
        <w:left w:val="none" w:sz="0" w:space="0" w:color="auto"/>
        <w:bottom w:val="none" w:sz="0" w:space="0" w:color="auto"/>
        <w:right w:val="none" w:sz="0" w:space="0" w:color="auto"/>
      </w:divBdr>
    </w:div>
    <w:div w:id="1592280234">
      <w:bodyDiv w:val="1"/>
      <w:marLeft w:val="0"/>
      <w:marRight w:val="0"/>
      <w:marTop w:val="0"/>
      <w:marBottom w:val="0"/>
      <w:divBdr>
        <w:top w:val="none" w:sz="0" w:space="0" w:color="auto"/>
        <w:left w:val="none" w:sz="0" w:space="0" w:color="auto"/>
        <w:bottom w:val="none" w:sz="0" w:space="0" w:color="auto"/>
        <w:right w:val="none" w:sz="0" w:space="0" w:color="auto"/>
      </w:divBdr>
    </w:div>
    <w:div w:id="1592622767">
      <w:bodyDiv w:val="1"/>
      <w:marLeft w:val="0"/>
      <w:marRight w:val="0"/>
      <w:marTop w:val="0"/>
      <w:marBottom w:val="0"/>
      <w:divBdr>
        <w:top w:val="none" w:sz="0" w:space="0" w:color="auto"/>
        <w:left w:val="none" w:sz="0" w:space="0" w:color="auto"/>
        <w:bottom w:val="none" w:sz="0" w:space="0" w:color="auto"/>
        <w:right w:val="none" w:sz="0" w:space="0" w:color="auto"/>
      </w:divBdr>
      <w:divsChild>
        <w:div w:id="622417835">
          <w:marLeft w:val="0"/>
          <w:marRight w:val="0"/>
          <w:marTop w:val="0"/>
          <w:marBottom w:val="0"/>
          <w:divBdr>
            <w:top w:val="none" w:sz="0" w:space="0" w:color="auto"/>
            <w:left w:val="none" w:sz="0" w:space="0" w:color="auto"/>
            <w:bottom w:val="none" w:sz="0" w:space="0" w:color="auto"/>
            <w:right w:val="none" w:sz="0" w:space="0" w:color="auto"/>
          </w:divBdr>
          <w:divsChild>
            <w:div w:id="1286423341">
              <w:marLeft w:val="0"/>
              <w:marRight w:val="0"/>
              <w:marTop w:val="0"/>
              <w:marBottom w:val="0"/>
              <w:divBdr>
                <w:top w:val="none" w:sz="0" w:space="0" w:color="auto"/>
                <w:left w:val="none" w:sz="0" w:space="0" w:color="auto"/>
                <w:bottom w:val="none" w:sz="0" w:space="0" w:color="auto"/>
                <w:right w:val="none" w:sz="0" w:space="0" w:color="auto"/>
              </w:divBdr>
              <w:divsChild>
                <w:div w:id="1633171502">
                  <w:marLeft w:val="0"/>
                  <w:marRight w:val="0"/>
                  <w:marTop w:val="0"/>
                  <w:marBottom w:val="0"/>
                  <w:divBdr>
                    <w:top w:val="none" w:sz="0" w:space="0" w:color="auto"/>
                    <w:left w:val="none" w:sz="0" w:space="0" w:color="auto"/>
                    <w:bottom w:val="none" w:sz="0" w:space="0" w:color="auto"/>
                    <w:right w:val="none" w:sz="0" w:space="0" w:color="auto"/>
                  </w:divBdr>
                  <w:divsChild>
                    <w:div w:id="139083209">
                      <w:marLeft w:val="0"/>
                      <w:marRight w:val="0"/>
                      <w:marTop w:val="0"/>
                      <w:marBottom w:val="0"/>
                      <w:divBdr>
                        <w:top w:val="none" w:sz="0" w:space="0" w:color="auto"/>
                        <w:left w:val="none" w:sz="0" w:space="0" w:color="auto"/>
                        <w:bottom w:val="none" w:sz="0" w:space="0" w:color="auto"/>
                        <w:right w:val="none" w:sz="0" w:space="0" w:color="auto"/>
                      </w:divBdr>
                      <w:divsChild>
                        <w:div w:id="833493518">
                          <w:marLeft w:val="0"/>
                          <w:marRight w:val="0"/>
                          <w:marTop w:val="0"/>
                          <w:marBottom w:val="0"/>
                          <w:divBdr>
                            <w:top w:val="none" w:sz="0" w:space="0" w:color="auto"/>
                            <w:left w:val="none" w:sz="0" w:space="0" w:color="auto"/>
                            <w:bottom w:val="none" w:sz="0" w:space="0" w:color="auto"/>
                            <w:right w:val="none" w:sz="0" w:space="0" w:color="auto"/>
                          </w:divBdr>
                          <w:divsChild>
                            <w:div w:id="488864627">
                              <w:blockQuote w:val="1"/>
                              <w:marLeft w:val="720"/>
                              <w:marRight w:val="720"/>
                              <w:marTop w:val="100"/>
                              <w:marBottom w:val="100"/>
                              <w:divBdr>
                                <w:top w:val="none" w:sz="0" w:space="0" w:color="auto"/>
                                <w:left w:val="none" w:sz="0" w:space="0" w:color="auto"/>
                                <w:bottom w:val="none" w:sz="0" w:space="0" w:color="auto"/>
                                <w:right w:val="none" w:sz="0" w:space="0" w:color="auto"/>
                              </w:divBdr>
                            </w:div>
                            <w:div w:id="694891902">
                              <w:marLeft w:val="0"/>
                              <w:marRight w:val="0"/>
                              <w:marTop w:val="0"/>
                              <w:marBottom w:val="0"/>
                              <w:divBdr>
                                <w:top w:val="none" w:sz="0" w:space="0" w:color="auto"/>
                                <w:left w:val="none" w:sz="0" w:space="0" w:color="auto"/>
                                <w:bottom w:val="none" w:sz="0" w:space="0" w:color="auto"/>
                                <w:right w:val="none" w:sz="0" w:space="0" w:color="auto"/>
                              </w:divBdr>
                              <w:divsChild>
                                <w:div w:id="2354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5817101">
      <w:bodyDiv w:val="1"/>
      <w:marLeft w:val="0"/>
      <w:marRight w:val="0"/>
      <w:marTop w:val="0"/>
      <w:marBottom w:val="0"/>
      <w:divBdr>
        <w:top w:val="none" w:sz="0" w:space="0" w:color="auto"/>
        <w:left w:val="none" w:sz="0" w:space="0" w:color="auto"/>
        <w:bottom w:val="none" w:sz="0" w:space="0" w:color="auto"/>
        <w:right w:val="none" w:sz="0" w:space="0" w:color="auto"/>
      </w:divBdr>
    </w:div>
    <w:div w:id="1598365214">
      <w:bodyDiv w:val="1"/>
      <w:marLeft w:val="0"/>
      <w:marRight w:val="0"/>
      <w:marTop w:val="0"/>
      <w:marBottom w:val="0"/>
      <w:divBdr>
        <w:top w:val="none" w:sz="0" w:space="0" w:color="auto"/>
        <w:left w:val="none" w:sz="0" w:space="0" w:color="auto"/>
        <w:bottom w:val="none" w:sz="0" w:space="0" w:color="auto"/>
        <w:right w:val="none" w:sz="0" w:space="0" w:color="auto"/>
      </w:divBdr>
      <w:divsChild>
        <w:div w:id="731805577">
          <w:marLeft w:val="0"/>
          <w:marRight w:val="0"/>
          <w:marTop w:val="0"/>
          <w:marBottom w:val="0"/>
          <w:divBdr>
            <w:top w:val="none" w:sz="0" w:space="0" w:color="auto"/>
            <w:left w:val="none" w:sz="0" w:space="0" w:color="auto"/>
            <w:bottom w:val="none" w:sz="0" w:space="0" w:color="auto"/>
            <w:right w:val="none" w:sz="0" w:space="0" w:color="auto"/>
          </w:divBdr>
          <w:divsChild>
            <w:div w:id="2038694166">
              <w:marLeft w:val="0"/>
              <w:marRight w:val="0"/>
              <w:marTop w:val="0"/>
              <w:marBottom w:val="0"/>
              <w:divBdr>
                <w:top w:val="none" w:sz="0" w:space="0" w:color="auto"/>
                <w:left w:val="none" w:sz="0" w:space="0" w:color="auto"/>
                <w:bottom w:val="none" w:sz="0" w:space="0" w:color="auto"/>
                <w:right w:val="none" w:sz="0" w:space="0" w:color="auto"/>
              </w:divBdr>
              <w:divsChild>
                <w:div w:id="310137158">
                  <w:marLeft w:val="0"/>
                  <w:marRight w:val="0"/>
                  <w:marTop w:val="0"/>
                  <w:marBottom w:val="0"/>
                  <w:divBdr>
                    <w:top w:val="none" w:sz="0" w:space="0" w:color="auto"/>
                    <w:left w:val="none" w:sz="0" w:space="0" w:color="auto"/>
                    <w:bottom w:val="none" w:sz="0" w:space="0" w:color="auto"/>
                    <w:right w:val="none" w:sz="0" w:space="0" w:color="auto"/>
                  </w:divBdr>
                  <w:divsChild>
                    <w:div w:id="1367490058">
                      <w:marLeft w:val="0"/>
                      <w:marRight w:val="0"/>
                      <w:marTop w:val="0"/>
                      <w:marBottom w:val="0"/>
                      <w:divBdr>
                        <w:top w:val="none" w:sz="0" w:space="0" w:color="auto"/>
                        <w:left w:val="none" w:sz="0" w:space="0" w:color="auto"/>
                        <w:bottom w:val="none" w:sz="0" w:space="0" w:color="auto"/>
                        <w:right w:val="none" w:sz="0" w:space="0" w:color="auto"/>
                      </w:divBdr>
                      <w:divsChild>
                        <w:div w:id="1016008060">
                          <w:marLeft w:val="0"/>
                          <w:marRight w:val="0"/>
                          <w:marTop w:val="0"/>
                          <w:marBottom w:val="0"/>
                          <w:divBdr>
                            <w:top w:val="none" w:sz="0" w:space="0" w:color="auto"/>
                            <w:left w:val="none" w:sz="0" w:space="0" w:color="auto"/>
                            <w:bottom w:val="none" w:sz="0" w:space="0" w:color="auto"/>
                            <w:right w:val="none" w:sz="0" w:space="0" w:color="auto"/>
                          </w:divBdr>
                          <w:divsChild>
                            <w:div w:id="148465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036152">
      <w:bodyDiv w:val="1"/>
      <w:marLeft w:val="0"/>
      <w:marRight w:val="0"/>
      <w:marTop w:val="0"/>
      <w:marBottom w:val="0"/>
      <w:divBdr>
        <w:top w:val="none" w:sz="0" w:space="0" w:color="auto"/>
        <w:left w:val="none" w:sz="0" w:space="0" w:color="auto"/>
        <w:bottom w:val="none" w:sz="0" w:space="0" w:color="auto"/>
        <w:right w:val="none" w:sz="0" w:space="0" w:color="auto"/>
      </w:divBdr>
    </w:div>
    <w:div w:id="1617905156">
      <w:bodyDiv w:val="1"/>
      <w:marLeft w:val="0"/>
      <w:marRight w:val="0"/>
      <w:marTop w:val="0"/>
      <w:marBottom w:val="0"/>
      <w:divBdr>
        <w:top w:val="none" w:sz="0" w:space="0" w:color="auto"/>
        <w:left w:val="none" w:sz="0" w:space="0" w:color="auto"/>
        <w:bottom w:val="none" w:sz="0" w:space="0" w:color="auto"/>
        <w:right w:val="none" w:sz="0" w:space="0" w:color="auto"/>
      </w:divBdr>
      <w:divsChild>
        <w:div w:id="306521957">
          <w:marLeft w:val="0"/>
          <w:marRight w:val="0"/>
          <w:marTop w:val="0"/>
          <w:marBottom w:val="0"/>
          <w:divBdr>
            <w:top w:val="none" w:sz="0" w:space="0" w:color="auto"/>
            <w:left w:val="none" w:sz="0" w:space="0" w:color="auto"/>
            <w:bottom w:val="none" w:sz="0" w:space="0" w:color="auto"/>
            <w:right w:val="none" w:sz="0" w:space="0" w:color="auto"/>
          </w:divBdr>
          <w:divsChild>
            <w:div w:id="1588614394">
              <w:marLeft w:val="0"/>
              <w:marRight w:val="0"/>
              <w:marTop w:val="0"/>
              <w:marBottom w:val="0"/>
              <w:divBdr>
                <w:top w:val="none" w:sz="0" w:space="0" w:color="auto"/>
                <w:left w:val="none" w:sz="0" w:space="0" w:color="auto"/>
                <w:bottom w:val="none" w:sz="0" w:space="0" w:color="auto"/>
                <w:right w:val="none" w:sz="0" w:space="0" w:color="auto"/>
              </w:divBdr>
              <w:divsChild>
                <w:div w:id="2102335679">
                  <w:marLeft w:val="0"/>
                  <w:marRight w:val="0"/>
                  <w:marTop w:val="0"/>
                  <w:marBottom w:val="0"/>
                  <w:divBdr>
                    <w:top w:val="none" w:sz="0" w:space="0" w:color="auto"/>
                    <w:left w:val="none" w:sz="0" w:space="0" w:color="auto"/>
                    <w:bottom w:val="none" w:sz="0" w:space="0" w:color="auto"/>
                    <w:right w:val="none" w:sz="0" w:space="0" w:color="auto"/>
                  </w:divBdr>
                  <w:divsChild>
                    <w:div w:id="1154374442">
                      <w:marLeft w:val="0"/>
                      <w:marRight w:val="0"/>
                      <w:marTop w:val="0"/>
                      <w:marBottom w:val="0"/>
                      <w:divBdr>
                        <w:top w:val="none" w:sz="0" w:space="0" w:color="auto"/>
                        <w:left w:val="none" w:sz="0" w:space="0" w:color="auto"/>
                        <w:bottom w:val="none" w:sz="0" w:space="0" w:color="auto"/>
                        <w:right w:val="none" w:sz="0" w:space="0" w:color="auto"/>
                      </w:divBdr>
                      <w:divsChild>
                        <w:div w:id="153224538">
                          <w:marLeft w:val="0"/>
                          <w:marRight w:val="0"/>
                          <w:marTop w:val="0"/>
                          <w:marBottom w:val="0"/>
                          <w:divBdr>
                            <w:top w:val="none" w:sz="0" w:space="0" w:color="auto"/>
                            <w:left w:val="none" w:sz="0" w:space="0" w:color="auto"/>
                            <w:bottom w:val="none" w:sz="0" w:space="0" w:color="auto"/>
                            <w:right w:val="none" w:sz="0" w:space="0" w:color="auto"/>
                          </w:divBdr>
                          <w:divsChild>
                            <w:div w:id="2051491632">
                              <w:marLeft w:val="0"/>
                              <w:marRight w:val="0"/>
                              <w:marTop w:val="0"/>
                              <w:marBottom w:val="0"/>
                              <w:divBdr>
                                <w:top w:val="none" w:sz="0" w:space="0" w:color="auto"/>
                                <w:left w:val="none" w:sz="0" w:space="0" w:color="auto"/>
                                <w:bottom w:val="none" w:sz="0" w:space="0" w:color="auto"/>
                                <w:right w:val="none" w:sz="0" w:space="0" w:color="auto"/>
                              </w:divBdr>
                              <w:divsChild>
                                <w:div w:id="211963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2103734">
      <w:bodyDiv w:val="1"/>
      <w:marLeft w:val="0"/>
      <w:marRight w:val="0"/>
      <w:marTop w:val="0"/>
      <w:marBottom w:val="0"/>
      <w:divBdr>
        <w:top w:val="none" w:sz="0" w:space="0" w:color="auto"/>
        <w:left w:val="none" w:sz="0" w:space="0" w:color="auto"/>
        <w:bottom w:val="none" w:sz="0" w:space="0" w:color="auto"/>
        <w:right w:val="none" w:sz="0" w:space="0" w:color="auto"/>
      </w:divBdr>
    </w:div>
    <w:div w:id="1661499405">
      <w:bodyDiv w:val="1"/>
      <w:marLeft w:val="0"/>
      <w:marRight w:val="0"/>
      <w:marTop w:val="0"/>
      <w:marBottom w:val="0"/>
      <w:divBdr>
        <w:top w:val="none" w:sz="0" w:space="0" w:color="auto"/>
        <w:left w:val="none" w:sz="0" w:space="0" w:color="auto"/>
        <w:bottom w:val="none" w:sz="0" w:space="0" w:color="auto"/>
        <w:right w:val="none" w:sz="0" w:space="0" w:color="auto"/>
      </w:divBdr>
      <w:divsChild>
        <w:div w:id="1801725560">
          <w:marLeft w:val="0"/>
          <w:marRight w:val="0"/>
          <w:marTop w:val="0"/>
          <w:marBottom w:val="0"/>
          <w:divBdr>
            <w:top w:val="none" w:sz="0" w:space="0" w:color="auto"/>
            <w:left w:val="none" w:sz="0" w:space="0" w:color="auto"/>
            <w:bottom w:val="none" w:sz="0" w:space="0" w:color="auto"/>
            <w:right w:val="none" w:sz="0" w:space="0" w:color="auto"/>
          </w:divBdr>
          <w:divsChild>
            <w:div w:id="1285306625">
              <w:marLeft w:val="0"/>
              <w:marRight w:val="0"/>
              <w:marTop w:val="0"/>
              <w:marBottom w:val="0"/>
              <w:divBdr>
                <w:top w:val="none" w:sz="0" w:space="0" w:color="auto"/>
                <w:left w:val="none" w:sz="0" w:space="0" w:color="auto"/>
                <w:bottom w:val="none" w:sz="0" w:space="0" w:color="auto"/>
                <w:right w:val="none" w:sz="0" w:space="0" w:color="auto"/>
              </w:divBdr>
              <w:divsChild>
                <w:div w:id="645545480">
                  <w:marLeft w:val="0"/>
                  <w:marRight w:val="0"/>
                  <w:marTop w:val="0"/>
                  <w:marBottom w:val="0"/>
                  <w:divBdr>
                    <w:top w:val="none" w:sz="0" w:space="0" w:color="auto"/>
                    <w:left w:val="none" w:sz="0" w:space="0" w:color="auto"/>
                    <w:bottom w:val="none" w:sz="0" w:space="0" w:color="auto"/>
                    <w:right w:val="none" w:sz="0" w:space="0" w:color="auto"/>
                  </w:divBdr>
                  <w:divsChild>
                    <w:div w:id="506948109">
                      <w:marLeft w:val="0"/>
                      <w:marRight w:val="0"/>
                      <w:marTop w:val="0"/>
                      <w:marBottom w:val="0"/>
                      <w:divBdr>
                        <w:top w:val="none" w:sz="0" w:space="0" w:color="auto"/>
                        <w:left w:val="none" w:sz="0" w:space="0" w:color="auto"/>
                        <w:bottom w:val="none" w:sz="0" w:space="0" w:color="auto"/>
                        <w:right w:val="none" w:sz="0" w:space="0" w:color="auto"/>
                      </w:divBdr>
                      <w:divsChild>
                        <w:div w:id="1944074365">
                          <w:marLeft w:val="0"/>
                          <w:marRight w:val="0"/>
                          <w:marTop w:val="0"/>
                          <w:marBottom w:val="0"/>
                          <w:divBdr>
                            <w:top w:val="none" w:sz="0" w:space="0" w:color="auto"/>
                            <w:left w:val="none" w:sz="0" w:space="0" w:color="auto"/>
                            <w:bottom w:val="none" w:sz="0" w:space="0" w:color="auto"/>
                            <w:right w:val="none" w:sz="0" w:space="0" w:color="auto"/>
                          </w:divBdr>
                          <w:divsChild>
                            <w:div w:id="1874610881">
                              <w:marLeft w:val="0"/>
                              <w:marRight w:val="0"/>
                              <w:marTop w:val="0"/>
                              <w:marBottom w:val="0"/>
                              <w:divBdr>
                                <w:top w:val="none" w:sz="0" w:space="0" w:color="auto"/>
                                <w:left w:val="none" w:sz="0" w:space="0" w:color="auto"/>
                                <w:bottom w:val="none" w:sz="0" w:space="0" w:color="auto"/>
                                <w:right w:val="none" w:sz="0" w:space="0" w:color="auto"/>
                              </w:divBdr>
                              <w:divsChild>
                                <w:div w:id="182717437">
                                  <w:marLeft w:val="0"/>
                                  <w:marRight w:val="0"/>
                                  <w:marTop w:val="0"/>
                                  <w:marBottom w:val="0"/>
                                  <w:divBdr>
                                    <w:top w:val="none" w:sz="0" w:space="0" w:color="auto"/>
                                    <w:left w:val="none" w:sz="0" w:space="0" w:color="auto"/>
                                    <w:bottom w:val="none" w:sz="0" w:space="0" w:color="auto"/>
                                    <w:right w:val="none" w:sz="0" w:space="0" w:color="auto"/>
                                  </w:divBdr>
                                  <w:divsChild>
                                    <w:div w:id="7695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6979817">
      <w:bodyDiv w:val="1"/>
      <w:marLeft w:val="0"/>
      <w:marRight w:val="0"/>
      <w:marTop w:val="0"/>
      <w:marBottom w:val="0"/>
      <w:divBdr>
        <w:top w:val="none" w:sz="0" w:space="0" w:color="auto"/>
        <w:left w:val="none" w:sz="0" w:space="0" w:color="auto"/>
        <w:bottom w:val="none" w:sz="0" w:space="0" w:color="auto"/>
        <w:right w:val="none" w:sz="0" w:space="0" w:color="auto"/>
      </w:divBdr>
      <w:divsChild>
        <w:div w:id="382557286">
          <w:marLeft w:val="0"/>
          <w:marRight w:val="0"/>
          <w:marTop w:val="0"/>
          <w:marBottom w:val="0"/>
          <w:divBdr>
            <w:top w:val="none" w:sz="0" w:space="0" w:color="auto"/>
            <w:left w:val="none" w:sz="0" w:space="0" w:color="auto"/>
            <w:bottom w:val="none" w:sz="0" w:space="0" w:color="auto"/>
            <w:right w:val="none" w:sz="0" w:space="0" w:color="auto"/>
          </w:divBdr>
          <w:divsChild>
            <w:div w:id="656767916">
              <w:marLeft w:val="0"/>
              <w:marRight w:val="0"/>
              <w:marTop w:val="0"/>
              <w:marBottom w:val="0"/>
              <w:divBdr>
                <w:top w:val="none" w:sz="0" w:space="0" w:color="auto"/>
                <w:left w:val="none" w:sz="0" w:space="0" w:color="auto"/>
                <w:bottom w:val="none" w:sz="0" w:space="0" w:color="auto"/>
                <w:right w:val="none" w:sz="0" w:space="0" w:color="auto"/>
              </w:divBdr>
              <w:divsChild>
                <w:div w:id="1775906063">
                  <w:marLeft w:val="0"/>
                  <w:marRight w:val="0"/>
                  <w:marTop w:val="0"/>
                  <w:marBottom w:val="0"/>
                  <w:divBdr>
                    <w:top w:val="none" w:sz="0" w:space="0" w:color="auto"/>
                    <w:left w:val="none" w:sz="0" w:space="0" w:color="auto"/>
                    <w:bottom w:val="none" w:sz="0" w:space="0" w:color="auto"/>
                    <w:right w:val="none" w:sz="0" w:space="0" w:color="auto"/>
                  </w:divBdr>
                  <w:divsChild>
                    <w:div w:id="1869709100">
                      <w:marLeft w:val="0"/>
                      <w:marRight w:val="0"/>
                      <w:marTop w:val="0"/>
                      <w:marBottom w:val="0"/>
                      <w:divBdr>
                        <w:top w:val="none" w:sz="0" w:space="0" w:color="auto"/>
                        <w:left w:val="none" w:sz="0" w:space="0" w:color="auto"/>
                        <w:bottom w:val="none" w:sz="0" w:space="0" w:color="auto"/>
                        <w:right w:val="none" w:sz="0" w:space="0" w:color="auto"/>
                      </w:divBdr>
                      <w:divsChild>
                        <w:div w:id="1714966653">
                          <w:marLeft w:val="0"/>
                          <w:marRight w:val="0"/>
                          <w:marTop w:val="0"/>
                          <w:marBottom w:val="0"/>
                          <w:divBdr>
                            <w:top w:val="none" w:sz="0" w:space="0" w:color="auto"/>
                            <w:left w:val="none" w:sz="0" w:space="0" w:color="auto"/>
                            <w:bottom w:val="none" w:sz="0" w:space="0" w:color="auto"/>
                            <w:right w:val="none" w:sz="0" w:space="0" w:color="auto"/>
                          </w:divBdr>
                          <w:divsChild>
                            <w:div w:id="18193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052545">
      <w:bodyDiv w:val="1"/>
      <w:marLeft w:val="0"/>
      <w:marRight w:val="0"/>
      <w:marTop w:val="0"/>
      <w:marBottom w:val="0"/>
      <w:divBdr>
        <w:top w:val="none" w:sz="0" w:space="0" w:color="auto"/>
        <w:left w:val="none" w:sz="0" w:space="0" w:color="auto"/>
        <w:bottom w:val="none" w:sz="0" w:space="0" w:color="auto"/>
        <w:right w:val="none" w:sz="0" w:space="0" w:color="auto"/>
      </w:divBdr>
    </w:div>
    <w:div w:id="1726639914">
      <w:bodyDiv w:val="1"/>
      <w:marLeft w:val="0"/>
      <w:marRight w:val="0"/>
      <w:marTop w:val="0"/>
      <w:marBottom w:val="0"/>
      <w:divBdr>
        <w:top w:val="none" w:sz="0" w:space="0" w:color="auto"/>
        <w:left w:val="none" w:sz="0" w:space="0" w:color="auto"/>
        <w:bottom w:val="none" w:sz="0" w:space="0" w:color="auto"/>
        <w:right w:val="none" w:sz="0" w:space="0" w:color="auto"/>
      </w:divBdr>
    </w:div>
    <w:div w:id="1768848604">
      <w:bodyDiv w:val="1"/>
      <w:marLeft w:val="0"/>
      <w:marRight w:val="0"/>
      <w:marTop w:val="0"/>
      <w:marBottom w:val="0"/>
      <w:divBdr>
        <w:top w:val="none" w:sz="0" w:space="0" w:color="auto"/>
        <w:left w:val="none" w:sz="0" w:space="0" w:color="auto"/>
        <w:bottom w:val="none" w:sz="0" w:space="0" w:color="auto"/>
        <w:right w:val="none" w:sz="0" w:space="0" w:color="auto"/>
      </w:divBdr>
      <w:divsChild>
        <w:div w:id="1303577116">
          <w:marLeft w:val="0"/>
          <w:marRight w:val="0"/>
          <w:marTop w:val="0"/>
          <w:marBottom w:val="0"/>
          <w:divBdr>
            <w:top w:val="none" w:sz="0" w:space="0" w:color="auto"/>
            <w:left w:val="none" w:sz="0" w:space="0" w:color="auto"/>
            <w:bottom w:val="none" w:sz="0" w:space="0" w:color="auto"/>
            <w:right w:val="none" w:sz="0" w:space="0" w:color="auto"/>
          </w:divBdr>
          <w:divsChild>
            <w:div w:id="387991899">
              <w:marLeft w:val="0"/>
              <w:marRight w:val="0"/>
              <w:marTop w:val="0"/>
              <w:marBottom w:val="0"/>
              <w:divBdr>
                <w:top w:val="none" w:sz="0" w:space="0" w:color="auto"/>
                <w:left w:val="none" w:sz="0" w:space="0" w:color="auto"/>
                <w:bottom w:val="none" w:sz="0" w:space="0" w:color="auto"/>
                <w:right w:val="none" w:sz="0" w:space="0" w:color="auto"/>
              </w:divBdr>
              <w:divsChild>
                <w:div w:id="1410736821">
                  <w:marLeft w:val="0"/>
                  <w:marRight w:val="0"/>
                  <w:marTop w:val="0"/>
                  <w:marBottom w:val="0"/>
                  <w:divBdr>
                    <w:top w:val="none" w:sz="0" w:space="0" w:color="auto"/>
                    <w:left w:val="none" w:sz="0" w:space="0" w:color="auto"/>
                    <w:bottom w:val="none" w:sz="0" w:space="0" w:color="auto"/>
                    <w:right w:val="none" w:sz="0" w:space="0" w:color="auto"/>
                  </w:divBdr>
                  <w:divsChild>
                    <w:div w:id="2121142519">
                      <w:marLeft w:val="0"/>
                      <w:marRight w:val="0"/>
                      <w:marTop w:val="0"/>
                      <w:marBottom w:val="0"/>
                      <w:divBdr>
                        <w:top w:val="none" w:sz="0" w:space="0" w:color="auto"/>
                        <w:left w:val="none" w:sz="0" w:space="0" w:color="auto"/>
                        <w:bottom w:val="none" w:sz="0" w:space="0" w:color="auto"/>
                        <w:right w:val="none" w:sz="0" w:space="0" w:color="auto"/>
                      </w:divBdr>
                      <w:divsChild>
                        <w:div w:id="116412131">
                          <w:marLeft w:val="0"/>
                          <w:marRight w:val="0"/>
                          <w:marTop w:val="0"/>
                          <w:marBottom w:val="0"/>
                          <w:divBdr>
                            <w:top w:val="none" w:sz="0" w:space="0" w:color="auto"/>
                            <w:left w:val="none" w:sz="0" w:space="0" w:color="auto"/>
                            <w:bottom w:val="none" w:sz="0" w:space="0" w:color="auto"/>
                            <w:right w:val="none" w:sz="0" w:space="0" w:color="auto"/>
                          </w:divBdr>
                          <w:divsChild>
                            <w:div w:id="371273037">
                              <w:marLeft w:val="0"/>
                              <w:marRight w:val="0"/>
                              <w:marTop w:val="0"/>
                              <w:marBottom w:val="0"/>
                              <w:divBdr>
                                <w:top w:val="none" w:sz="0" w:space="0" w:color="auto"/>
                                <w:left w:val="none" w:sz="0" w:space="0" w:color="auto"/>
                                <w:bottom w:val="none" w:sz="0" w:space="0" w:color="auto"/>
                                <w:right w:val="none" w:sz="0" w:space="0" w:color="auto"/>
                              </w:divBdr>
                              <w:divsChild>
                                <w:div w:id="887884174">
                                  <w:marLeft w:val="0"/>
                                  <w:marRight w:val="0"/>
                                  <w:marTop w:val="0"/>
                                  <w:marBottom w:val="0"/>
                                  <w:divBdr>
                                    <w:top w:val="none" w:sz="0" w:space="0" w:color="auto"/>
                                    <w:left w:val="none" w:sz="0" w:space="0" w:color="auto"/>
                                    <w:bottom w:val="none" w:sz="0" w:space="0" w:color="auto"/>
                                    <w:right w:val="none" w:sz="0" w:space="0" w:color="auto"/>
                                  </w:divBdr>
                                  <w:divsChild>
                                    <w:div w:id="192087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2379836">
      <w:bodyDiv w:val="1"/>
      <w:marLeft w:val="0"/>
      <w:marRight w:val="0"/>
      <w:marTop w:val="0"/>
      <w:marBottom w:val="0"/>
      <w:divBdr>
        <w:top w:val="none" w:sz="0" w:space="0" w:color="auto"/>
        <w:left w:val="none" w:sz="0" w:space="0" w:color="auto"/>
        <w:bottom w:val="none" w:sz="0" w:space="0" w:color="auto"/>
        <w:right w:val="none" w:sz="0" w:space="0" w:color="auto"/>
      </w:divBdr>
      <w:divsChild>
        <w:div w:id="2126998522">
          <w:marLeft w:val="0"/>
          <w:marRight w:val="0"/>
          <w:marTop w:val="0"/>
          <w:marBottom w:val="0"/>
          <w:divBdr>
            <w:top w:val="none" w:sz="0" w:space="0" w:color="auto"/>
            <w:left w:val="none" w:sz="0" w:space="0" w:color="auto"/>
            <w:bottom w:val="none" w:sz="0" w:space="0" w:color="auto"/>
            <w:right w:val="none" w:sz="0" w:space="0" w:color="auto"/>
          </w:divBdr>
          <w:divsChild>
            <w:div w:id="1822113706">
              <w:marLeft w:val="0"/>
              <w:marRight w:val="0"/>
              <w:marTop w:val="0"/>
              <w:marBottom w:val="0"/>
              <w:divBdr>
                <w:top w:val="none" w:sz="0" w:space="0" w:color="auto"/>
                <w:left w:val="none" w:sz="0" w:space="0" w:color="auto"/>
                <w:bottom w:val="none" w:sz="0" w:space="0" w:color="auto"/>
                <w:right w:val="none" w:sz="0" w:space="0" w:color="auto"/>
              </w:divBdr>
              <w:divsChild>
                <w:div w:id="422073056">
                  <w:marLeft w:val="0"/>
                  <w:marRight w:val="0"/>
                  <w:marTop w:val="0"/>
                  <w:marBottom w:val="0"/>
                  <w:divBdr>
                    <w:top w:val="none" w:sz="0" w:space="0" w:color="auto"/>
                    <w:left w:val="none" w:sz="0" w:space="0" w:color="auto"/>
                    <w:bottom w:val="none" w:sz="0" w:space="0" w:color="auto"/>
                    <w:right w:val="none" w:sz="0" w:space="0" w:color="auto"/>
                  </w:divBdr>
                  <w:divsChild>
                    <w:div w:id="980042554">
                      <w:marLeft w:val="0"/>
                      <w:marRight w:val="0"/>
                      <w:marTop w:val="0"/>
                      <w:marBottom w:val="0"/>
                      <w:divBdr>
                        <w:top w:val="none" w:sz="0" w:space="0" w:color="auto"/>
                        <w:left w:val="none" w:sz="0" w:space="0" w:color="auto"/>
                        <w:bottom w:val="none" w:sz="0" w:space="0" w:color="auto"/>
                        <w:right w:val="none" w:sz="0" w:space="0" w:color="auto"/>
                      </w:divBdr>
                      <w:divsChild>
                        <w:div w:id="1708065627">
                          <w:marLeft w:val="0"/>
                          <w:marRight w:val="0"/>
                          <w:marTop w:val="0"/>
                          <w:marBottom w:val="0"/>
                          <w:divBdr>
                            <w:top w:val="none" w:sz="0" w:space="0" w:color="auto"/>
                            <w:left w:val="none" w:sz="0" w:space="0" w:color="auto"/>
                            <w:bottom w:val="none" w:sz="0" w:space="0" w:color="auto"/>
                            <w:right w:val="none" w:sz="0" w:space="0" w:color="auto"/>
                          </w:divBdr>
                          <w:divsChild>
                            <w:div w:id="299771319">
                              <w:marLeft w:val="0"/>
                              <w:marRight w:val="0"/>
                              <w:marTop w:val="0"/>
                              <w:marBottom w:val="0"/>
                              <w:divBdr>
                                <w:top w:val="none" w:sz="0" w:space="0" w:color="auto"/>
                                <w:left w:val="none" w:sz="0" w:space="0" w:color="auto"/>
                                <w:bottom w:val="none" w:sz="0" w:space="0" w:color="auto"/>
                                <w:right w:val="none" w:sz="0" w:space="0" w:color="auto"/>
                              </w:divBdr>
                              <w:divsChild>
                                <w:div w:id="363095378">
                                  <w:marLeft w:val="0"/>
                                  <w:marRight w:val="0"/>
                                  <w:marTop w:val="0"/>
                                  <w:marBottom w:val="0"/>
                                  <w:divBdr>
                                    <w:top w:val="none" w:sz="0" w:space="0" w:color="auto"/>
                                    <w:left w:val="none" w:sz="0" w:space="0" w:color="auto"/>
                                    <w:bottom w:val="none" w:sz="0" w:space="0" w:color="auto"/>
                                    <w:right w:val="none" w:sz="0" w:space="0" w:color="auto"/>
                                  </w:divBdr>
                                  <w:divsChild>
                                    <w:div w:id="6309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6722156">
      <w:bodyDiv w:val="1"/>
      <w:marLeft w:val="27"/>
      <w:marRight w:val="27"/>
      <w:marTop w:val="0"/>
      <w:marBottom w:val="0"/>
      <w:divBdr>
        <w:top w:val="none" w:sz="0" w:space="0" w:color="auto"/>
        <w:left w:val="none" w:sz="0" w:space="0" w:color="auto"/>
        <w:bottom w:val="none" w:sz="0" w:space="0" w:color="auto"/>
        <w:right w:val="none" w:sz="0" w:space="0" w:color="auto"/>
      </w:divBdr>
      <w:divsChild>
        <w:div w:id="1668678172">
          <w:marLeft w:val="0"/>
          <w:marRight w:val="0"/>
          <w:marTop w:val="0"/>
          <w:marBottom w:val="0"/>
          <w:divBdr>
            <w:top w:val="none" w:sz="0" w:space="0" w:color="auto"/>
            <w:left w:val="none" w:sz="0" w:space="0" w:color="auto"/>
            <w:bottom w:val="none" w:sz="0" w:space="0" w:color="auto"/>
            <w:right w:val="none" w:sz="0" w:space="0" w:color="auto"/>
          </w:divBdr>
          <w:divsChild>
            <w:div w:id="1658875544">
              <w:marLeft w:val="0"/>
              <w:marRight w:val="0"/>
              <w:marTop w:val="0"/>
              <w:marBottom w:val="0"/>
              <w:divBdr>
                <w:top w:val="none" w:sz="0" w:space="0" w:color="auto"/>
                <w:left w:val="none" w:sz="0" w:space="0" w:color="auto"/>
                <w:bottom w:val="none" w:sz="0" w:space="0" w:color="auto"/>
                <w:right w:val="none" w:sz="0" w:space="0" w:color="auto"/>
              </w:divBdr>
              <w:divsChild>
                <w:div w:id="1263610996">
                  <w:marLeft w:val="160"/>
                  <w:marRight w:val="0"/>
                  <w:marTop w:val="0"/>
                  <w:marBottom w:val="0"/>
                  <w:divBdr>
                    <w:top w:val="none" w:sz="0" w:space="0" w:color="auto"/>
                    <w:left w:val="none" w:sz="0" w:space="0" w:color="auto"/>
                    <w:bottom w:val="none" w:sz="0" w:space="0" w:color="auto"/>
                    <w:right w:val="none" w:sz="0" w:space="0" w:color="auto"/>
                  </w:divBdr>
                  <w:divsChild>
                    <w:div w:id="78406611">
                      <w:marLeft w:val="0"/>
                      <w:marRight w:val="0"/>
                      <w:marTop w:val="0"/>
                      <w:marBottom w:val="0"/>
                      <w:divBdr>
                        <w:top w:val="none" w:sz="0" w:space="0" w:color="auto"/>
                        <w:left w:val="none" w:sz="0" w:space="0" w:color="auto"/>
                        <w:bottom w:val="none" w:sz="0" w:space="0" w:color="auto"/>
                        <w:right w:val="none" w:sz="0" w:space="0" w:color="auto"/>
                      </w:divBdr>
                      <w:divsChild>
                        <w:div w:id="144665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731490">
      <w:bodyDiv w:val="1"/>
      <w:marLeft w:val="0"/>
      <w:marRight w:val="0"/>
      <w:marTop w:val="0"/>
      <w:marBottom w:val="0"/>
      <w:divBdr>
        <w:top w:val="none" w:sz="0" w:space="0" w:color="auto"/>
        <w:left w:val="none" w:sz="0" w:space="0" w:color="auto"/>
        <w:bottom w:val="none" w:sz="0" w:space="0" w:color="auto"/>
        <w:right w:val="none" w:sz="0" w:space="0" w:color="auto"/>
      </w:divBdr>
      <w:divsChild>
        <w:div w:id="1639872703">
          <w:marLeft w:val="0"/>
          <w:marRight w:val="0"/>
          <w:marTop w:val="0"/>
          <w:marBottom w:val="0"/>
          <w:divBdr>
            <w:top w:val="none" w:sz="0" w:space="0" w:color="auto"/>
            <w:left w:val="none" w:sz="0" w:space="0" w:color="auto"/>
            <w:bottom w:val="none" w:sz="0" w:space="0" w:color="auto"/>
            <w:right w:val="none" w:sz="0" w:space="0" w:color="auto"/>
          </w:divBdr>
          <w:divsChild>
            <w:div w:id="1546990445">
              <w:marLeft w:val="0"/>
              <w:marRight w:val="0"/>
              <w:marTop w:val="0"/>
              <w:marBottom w:val="0"/>
              <w:divBdr>
                <w:top w:val="none" w:sz="0" w:space="0" w:color="auto"/>
                <w:left w:val="none" w:sz="0" w:space="0" w:color="auto"/>
                <w:bottom w:val="none" w:sz="0" w:space="0" w:color="auto"/>
                <w:right w:val="none" w:sz="0" w:space="0" w:color="auto"/>
              </w:divBdr>
              <w:divsChild>
                <w:div w:id="1943872874">
                  <w:marLeft w:val="0"/>
                  <w:marRight w:val="0"/>
                  <w:marTop w:val="0"/>
                  <w:marBottom w:val="0"/>
                  <w:divBdr>
                    <w:top w:val="none" w:sz="0" w:space="0" w:color="auto"/>
                    <w:left w:val="none" w:sz="0" w:space="0" w:color="auto"/>
                    <w:bottom w:val="none" w:sz="0" w:space="0" w:color="auto"/>
                    <w:right w:val="none" w:sz="0" w:space="0" w:color="auto"/>
                  </w:divBdr>
                  <w:divsChild>
                    <w:div w:id="1161969625">
                      <w:marLeft w:val="0"/>
                      <w:marRight w:val="0"/>
                      <w:marTop w:val="0"/>
                      <w:marBottom w:val="0"/>
                      <w:divBdr>
                        <w:top w:val="none" w:sz="0" w:space="0" w:color="auto"/>
                        <w:left w:val="none" w:sz="0" w:space="0" w:color="auto"/>
                        <w:bottom w:val="none" w:sz="0" w:space="0" w:color="auto"/>
                        <w:right w:val="none" w:sz="0" w:space="0" w:color="auto"/>
                      </w:divBdr>
                      <w:divsChild>
                        <w:div w:id="556400904">
                          <w:marLeft w:val="0"/>
                          <w:marRight w:val="0"/>
                          <w:marTop w:val="0"/>
                          <w:marBottom w:val="0"/>
                          <w:divBdr>
                            <w:top w:val="none" w:sz="0" w:space="0" w:color="auto"/>
                            <w:left w:val="none" w:sz="0" w:space="0" w:color="auto"/>
                            <w:bottom w:val="none" w:sz="0" w:space="0" w:color="auto"/>
                            <w:right w:val="none" w:sz="0" w:space="0" w:color="auto"/>
                          </w:divBdr>
                        </w:div>
                        <w:div w:id="41105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718404">
      <w:bodyDiv w:val="1"/>
      <w:marLeft w:val="0"/>
      <w:marRight w:val="0"/>
      <w:marTop w:val="0"/>
      <w:marBottom w:val="0"/>
      <w:divBdr>
        <w:top w:val="none" w:sz="0" w:space="0" w:color="auto"/>
        <w:left w:val="none" w:sz="0" w:space="0" w:color="auto"/>
        <w:bottom w:val="none" w:sz="0" w:space="0" w:color="auto"/>
        <w:right w:val="none" w:sz="0" w:space="0" w:color="auto"/>
      </w:divBdr>
      <w:divsChild>
        <w:div w:id="1861241584">
          <w:marLeft w:val="0"/>
          <w:marRight w:val="0"/>
          <w:marTop w:val="0"/>
          <w:marBottom w:val="0"/>
          <w:divBdr>
            <w:top w:val="none" w:sz="0" w:space="0" w:color="auto"/>
            <w:left w:val="none" w:sz="0" w:space="0" w:color="auto"/>
            <w:bottom w:val="none" w:sz="0" w:space="0" w:color="auto"/>
            <w:right w:val="none" w:sz="0" w:space="0" w:color="auto"/>
          </w:divBdr>
          <w:divsChild>
            <w:div w:id="1735423714">
              <w:marLeft w:val="0"/>
              <w:marRight w:val="0"/>
              <w:marTop w:val="0"/>
              <w:marBottom w:val="0"/>
              <w:divBdr>
                <w:top w:val="none" w:sz="0" w:space="0" w:color="auto"/>
                <w:left w:val="none" w:sz="0" w:space="0" w:color="auto"/>
                <w:bottom w:val="none" w:sz="0" w:space="0" w:color="auto"/>
                <w:right w:val="none" w:sz="0" w:space="0" w:color="auto"/>
              </w:divBdr>
              <w:divsChild>
                <w:div w:id="330833284">
                  <w:marLeft w:val="0"/>
                  <w:marRight w:val="0"/>
                  <w:marTop w:val="0"/>
                  <w:marBottom w:val="0"/>
                  <w:divBdr>
                    <w:top w:val="none" w:sz="0" w:space="0" w:color="auto"/>
                    <w:left w:val="none" w:sz="0" w:space="0" w:color="auto"/>
                    <w:bottom w:val="none" w:sz="0" w:space="0" w:color="auto"/>
                    <w:right w:val="none" w:sz="0" w:space="0" w:color="auto"/>
                  </w:divBdr>
                  <w:divsChild>
                    <w:div w:id="1558542318">
                      <w:marLeft w:val="0"/>
                      <w:marRight w:val="0"/>
                      <w:marTop w:val="0"/>
                      <w:marBottom w:val="0"/>
                      <w:divBdr>
                        <w:top w:val="none" w:sz="0" w:space="0" w:color="auto"/>
                        <w:left w:val="none" w:sz="0" w:space="0" w:color="auto"/>
                        <w:bottom w:val="none" w:sz="0" w:space="0" w:color="auto"/>
                        <w:right w:val="none" w:sz="0" w:space="0" w:color="auto"/>
                      </w:divBdr>
                      <w:divsChild>
                        <w:div w:id="526795956">
                          <w:marLeft w:val="0"/>
                          <w:marRight w:val="0"/>
                          <w:marTop w:val="0"/>
                          <w:marBottom w:val="0"/>
                          <w:divBdr>
                            <w:top w:val="none" w:sz="0" w:space="0" w:color="auto"/>
                            <w:left w:val="none" w:sz="0" w:space="0" w:color="auto"/>
                            <w:bottom w:val="none" w:sz="0" w:space="0" w:color="auto"/>
                            <w:right w:val="none" w:sz="0" w:space="0" w:color="auto"/>
                          </w:divBdr>
                          <w:divsChild>
                            <w:div w:id="2008972718">
                              <w:marLeft w:val="0"/>
                              <w:marRight w:val="0"/>
                              <w:marTop w:val="0"/>
                              <w:marBottom w:val="0"/>
                              <w:divBdr>
                                <w:top w:val="none" w:sz="0" w:space="0" w:color="auto"/>
                                <w:left w:val="none" w:sz="0" w:space="0" w:color="auto"/>
                                <w:bottom w:val="none" w:sz="0" w:space="0" w:color="auto"/>
                                <w:right w:val="none" w:sz="0" w:space="0" w:color="auto"/>
                              </w:divBdr>
                              <w:divsChild>
                                <w:div w:id="97648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384095">
      <w:bodyDiv w:val="1"/>
      <w:marLeft w:val="0"/>
      <w:marRight w:val="0"/>
      <w:marTop w:val="0"/>
      <w:marBottom w:val="0"/>
      <w:divBdr>
        <w:top w:val="none" w:sz="0" w:space="0" w:color="auto"/>
        <w:left w:val="none" w:sz="0" w:space="0" w:color="auto"/>
        <w:bottom w:val="none" w:sz="0" w:space="0" w:color="auto"/>
        <w:right w:val="none" w:sz="0" w:space="0" w:color="auto"/>
      </w:divBdr>
    </w:div>
    <w:div w:id="1982536274">
      <w:bodyDiv w:val="1"/>
      <w:marLeft w:val="0"/>
      <w:marRight w:val="0"/>
      <w:marTop w:val="0"/>
      <w:marBottom w:val="0"/>
      <w:divBdr>
        <w:top w:val="none" w:sz="0" w:space="0" w:color="auto"/>
        <w:left w:val="none" w:sz="0" w:space="0" w:color="auto"/>
        <w:bottom w:val="none" w:sz="0" w:space="0" w:color="auto"/>
        <w:right w:val="none" w:sz="0" w:space="0" w:color="auto"/>
      </w:divBdr>
      <w:divsChild>
        <w:div w:id="1291016291">
          <w:marLeft w:val="0"/>
          <w:marRight w:val="0"/>
          <w:marTop w:val="0"/>
          <w:marBottom w:val="0"/>
          <w:divBdr>
            <w:top w:val="none" w:sz="0" w:space="0" w:color="auto"/>
            <w:left w:val="none" w:sz="0" w:space="0" w:color="auto"/>
            <w:bottom w:val="none" w:sz="0" w:space="0" w:color="auto"/>
            <w:right w:val="none" w:sz="0" w:space="0" w:color="auto"/>
          </w:divBdr>
          <w:divsChild>
            <w:div w:id="1597905470">
              <w:marLeft w:val="0"/>
              <w:marRight w:val="0"/>
              <w:marTop w:val="0"/>
              <w:marBottom w:val="0"/>
              <w:divBdr>
                <w:top w:val="none" w:sz="0" w:space="0" w:color="auto"/>
                <w:left w:val="none" w:sz="0" w:space="0" w:color="auto"/>
                <w:bottom w:val="none" w:sz="0" w:space="0" w:color="auto"/>
                <w:right w:val="none" w:sz="0" w:space="0" w:color="auto"/>
              </w:divBdr>
              <w:divsChild>
                <w:div w:id="275526238">
                  <w:marLeft w:val="0"/>
                  <w:marRight w:val="0"/>
                  <w:marTop w:val="0"/>
                  <w:marBottom w:val="0"/>
                  <w:divBdr>
                    <w:top w:val="none" w:sz="0" w:space="0" w:color="auto"/>
                    <w:left w:val="none" w:sz="0" w:space="0" w:color="auto"/>
                    <w:bottom w:val="none" w:sz="0" w:space="0" w:color="auto"/>
                    <w:right w:val="none" w:sz="0" w:space="0" w:color="auto"/>
                  </w:divBdr>
                  <w:divsChild>
                    <w:div w:id="1800100717">
                      <w:marLeft w:val="0"/>
                      <w:marRight w:val="0"/>
                      <w:marTop w:val="0"/>
                      <w:marBottom w:val="0"/>
                      <w:divBdr>
                        <w:top w:val="none" w:sz="0" w:space="0" w:color="auto"/>
                        <w:left w:val="none" w:sz="0" w:space="0" w:color="auto"/>
                        <w:bottom w:val="none" w:sz="0" w:space="0" w:color="auto"/>
                        <w:right w:val="none" w:sz="0" w:space="0" w:color="auto"/>
                      </w:divBdr>
                      <w:divsChild>
                        <w:div w:id="3875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2971849">
      <w:bodyDiv w:val="1"/>
      <w:marLeft w:val="0"/>
      <w:marRight w:val="0"/>
      <w:marTop w:val="0"/>
      <w:marBottom w:val="0"/>
      <w:divBdr>
        <w:top w:val="none" w:sz="0" w:space="0" w:color="auto"/>
        <w:left w:val="none" w:sz="0" w:space="0" w:color="auto"/>
        <w:bottom w:val="none" w:sz="0" w:space="0" w:color="auto"/>
        <w:right w:val="none" w:sz="0" w:space="0" w:color="auto"/>
      </w:divBdr>
      <w:divsChild>
        <w:div w:id="1218319161">
          <w:marLeft w:val="0"/>
          <w:marRight w:val="0"/>
          <w:marTop w:val="0"/>
          <w:marBottom w:val="0"/>
          <w:divBdr>
            <w:top w:val="none" w:sz="0" w:space="0" w:color="auto"/>
            <w:left w:val="none" w:sz="0" w:space="0" w:color="auto"/>
            <w:bottom w:val="none" w:sz="0" w:space="0" w:color="auto"/>
            <w:right w:val="none" w:sz="0" w:space="0" w:color="auto"/>
          </w:divBdr>
          <w:divsChild>
            <w:div w:id="2017149551">
              <w:marLeft w:val="0"/>
              <w:marRight w:val="0"/>
              <w:marTop w:val="0"/>
              <w:marBottom w:val="0"/>
              <w:divBdr>
                <w:top w:val="none" w:sz="0" w:space="0" w:color="auto"/>
                <w:left w:val="none" w:sz="0" w:space="0" w:color="auto"/>
                <w:bottom w:val="none" w:sz="0" w:space="0" w:color="auto"/>
                <w:right w:val="none" w:sz="0" w:space="0" w:color="auto"/>
              </w:divBdr>
              <w:divsChild>
                <w:div w:id="191303661">
                  <w:marLeft w:val="0"/>
                  <w:marRight w:val="0"/>
                  <w:marTop w:val="0"/>
                  <w:marBottom w:val="0"/>
                  <w:divBdr>
                    <w:top w:val="none" w:sz="0" w:space="0" w:color="auto"/>
                    <w:left w:val="none" w:sz="0" w:space="0" w:color="auto"/>
                    <w:bottom w:val="none" w:sz="0" w:space="0" w:color="auto"/>
                    <w:right w:val="none" w:sz="0" w:space="0" w:color="auto"/>
                  </w:divBdr>
                  <w:divsChild>
                    <w:div w:id="764955163">
                      <w:marLeft w:val="0"/>
                      <w:marRight w:val="0"/>
                      <w:marTop w:val="0"/>
                      <w:marBottom w:val="0"/>
                      <w:divBdr>
                        <w:top w:val="none" w:sz="0" w:space="0" w:color="auto"/>
                        <w:left w:val="none" w:sz="0" w:space="0" w:color="auto"/>
                        <w:bottom w:val="none" w:sz="0" w:space="0" w:color="auto"/>
                        <w:right w:val="none" w:sz="0" w:space="0" w:color="auto"/>
                      </w:divBdr>
                      <w:divsChild>
                        <w:div w:id="1559852778">
                          <w:marLeft w:val="0"/>
                          <w:marRight w:val="0"/>
                          <w:marTop w:val="0"/>
                          <w:marBottom w:val="0"/>
                          <w:divBdr>
                            <w:top w:val="none" w:sz="0" w:space="0" w:color="auto"/>
                            <w:left w:val="none" w:sz="0" w:space="0" w:color="auto"/>
                            <w:bottom w:val="none" w:sz="0" w:space="0" w:color="auto"/>
                            <w:right w:val="none" w:sz="0" w:space="0" w:color="auto"/>
                          </w:divBdr>
                          <w:divsChild>
                            <w:div w:id="175172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237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hyperlink" Target="https://online.genomichealth.com"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hyperlink" Target="https://online.genomichealth.com/Contacts.aspx" TargetMode="External"/><Relationship Id="rId138" Type="http://schemas.openxmlformats.org/officeDocument/2006/relationships/hyperlink" Target="https://online.genomichealth.com/Help-HowToOrder.aspx" TargetMode="External"/><Relationship Id="rId154" Type="http://schemas.openxmlformats.org/officeDocument/2006/relationships/hyperlink" Target="https://online.genomichealth.com/Help-HowToOrder.aspx" TargetMode="External"/><Relationship Id="rId159" Type="http://schemas.openxmlformats.org/officeDocument/2006/relationships/hyperlink" Target="https://online.genomichealth.com/pdfs/Colon%20Report%20SAMPLE.pdf" TargetMode="External"/><Relationship Id="rId175" Type="http://schemas.openxmlformats.org/officeDocument/2006/relationships/image" Target="media/image107.png"/><Relationship Id="rId170" Type="http://schemas.openxmlformats.org/officeDocument/2006/relationships/hyperlink" Target="https://online.genomichealth.com/Help-HowToSubmitSpecimen.aspx" TargetMode="External"/><Relationship Id="rId191" Type="http://schemas.openxmlformats.org/officeDocument/2006/relationships/header" Target="header3.xml"/><Relationship Id="rId16" Type="http://schemas.openxmlformats.org/officeDocument/2006/relationships/footer" Target="footer2.xml"/><Relationship Id="rId107" Type="http://schemas.openxmlformats.org/officeDocument/2006/relationships/image" Target="media/image81.png"/><Relationship Id="rId11" Type="http://schemas.openxmlformats.org/officeDocument/2006/relationships/footnotes" Target="footnote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hyperlink" Target="https://online.genomichealth.com/Help-HowToOrder.aspx" TargetMode="External"/><Relationship Id="rId149" Type="http://schemas.openxmlformats.org/officeDocument/2006/relationships/hyperlink" Target="https://online.genomichealth.com/Help-HowToOrder.aspx" TargetMode="Externa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04.gif"/><Relationship Id="rId165" Type="http://schemas.openxmlformats.org/officeDocument/2006/relationships/hyperlink" Target="https://online.genomichealth.com/Help-HowToSubmitSpecimen.aspx" TargetMode="External"/><Relationship Id="rId181" Type="http://schemas.openxmlformats.org/officeDocument/2006/relationships/hyperlink" Target="http://www.genomichealth.com/FooterPages/PrivacyStatement.aspx?Source=online" TargetMode="External"/><Relationship Id="rId186" Type="http://schemas.openxmlformats.org/officeDocument/2006/relationships/hyperlink" Target="mailto:customerservice@genomichealth.com"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www.genomichealth.com/privacy.aspx?Source=online" TargetMode="External"/><Relationship Id="rId139" Type="http://schemas.openxmlformats.org/officeDocument/2006/relationships/hyperlink" Target="https://online.genomichealth.com/Help-HowToOrder.aspx" TargetMode="Externa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s://online.genomichealth.com/Help-HowToOrder.as" TargetMode="External"/><Relationship Id="rId155" Type="http://schemas.openxmlformats.org/officeDocument/2006/relationships/hyperlink" Target="https://online.genomichealth.com/Orders.aspx" TargetMode="External"/><Relationship Id="rId171" Type="http://schemas.openxmlformats.org/officeDocument/2006/relationships/hyperlink" Target="https://online.genomichealth.com/Help-HowToSubmitSpecimen.aspx" TargetMode="External"/><Relationship Id="rId176" Type="http://schemas.openxmlformats.org/officeDocument/2006/relationships/hyperlink" Target="https://online.genomichealth.com/ContactUs.aspx" TargetMode="External"/><Relationship Id="rId192" Type="http://schemas.openxmlformats.org/officeDocument/2006/relationships/fontTable" Target="fontTable.xml"/><Relationship Id="rId12" Type="http://schemas.openxmlformats.org/officeDocument/2006/relationships/endnotes" Target="endnotes.xml"/><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s://online.genomichealth.com/Help-HowToOrder.aspx" TargetMode="External"/><Relationship Id="rId145" Type="http://schemas.openxmlformats.org/officeDocument/2006/relationships/hyperlink" Target="https://online.genomichealth.com/Help-HowToOrder.aspx" TargetMode="External"/><Relationship Id="rId161" Type="http://schemas.openxmlformats.org/officeDocument/2006/relationships/hyperlink" Target="https://online.genomichealth.com/pdfs/Colon%20Report%20SAMPLE.pdf" TargetMode="External"/><Relationship Id="rId166" Type="http://schemas.openxmlformats.org/officeDocument/2006/relationships/hyperlink" Target="https://online.genomichealth.com/Help-HowToSubmitSpecimen.aspx" TargetMode="External"/><Relationship Id="rId182" Type="http://schemas.openxmlformats.org/officeDocument/2006/relationships/hyperlink" Target="mailto:customerservice@genomichealth.com" TargetMode="External"/><Relationship Id="rId187" Type="http://schemas.openxmlformats.org/officeDocument/2006/relationships/hyperlink" Target="http://www.ftc.gov/spam"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5.png"/><Relationship Id="rId28" Type="http://schemas.openxmlformats.org/officeDocument/2006/relationships/hyperlink" Target="https://online.genomichealth.com/Login.aspx" TargetMode="External"/><Relationship Id="rId49" Type="http://schemas.openxmlformats.org/officeDocument/2006/relationships/image" Target="media/image26.png"/><Relationship Id="rId114" Type="http://schemas.openxmlformats.org/officeDocument/2006/relationships/image" Target="media/image88.png"/><Relationship Id="rId119" Type="http://schemas.openxmlformats.org/officeDocument/2006/relationships/hyperlink" Target="https://online.genomichealth.com" TargetMode="External"/><Relationship Id="rId44" Type="http://schemas.openxmlformats.org/officeDocument/2006/relationships/image" Target="media/image23.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1.png"/><Relationship Id="rId135" Type="http://schemas.openxmlformats.org/officeDocument/2006/relationships/hyperlink" Target="https://online.genomichealth.com/Help-HowToOrder.aspx" TargetMode="External"/><Relationship Id="rId151" Type="http://schemas.openxmlformats.org/officeDocument/2006/relationships/hyperlink" Target="https://online.genomichealth.com/Help-HowToOrder.as" TargetMode="External"/><Relationship Id="rId156" Type="http://schemas.openxmlformats.org/officeDocument/2006/relationships/hyperlink" Target="https://online.genomichealth.com/pdfs/Node%20Negative%20SAMPLE.pdf" TargetMode="External"/><Relationship Id="rId177" Type="http://schemas.openxmlformats.org/officeDocument/2006/relationships/hyperlink" Target="https://online.genomichealth.com/Help-HowToSubmitSpecimen.aspx" TargetMode="External"/><Relationship Id="rId172" Type="http://schemas.openxmlformats.org/officeDocument/2006/relationships/hyperlink" Target="https://online.genomichealth.com/pdfs/Pathology%20Guidelines_Block.pdf" TargetMode="External"/><Relationship Id="rId193"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3.png"/><Relationship Id="rId34" Type="http://schemas.openxmlformats.org/officeDocument/2006/relationships/image" Target="media/image13.png"/><Relationship Id="rId50" Type="http://schemas.openxmlformats.org/officeDocument/2006/relationships/hyperlink" Target="https://online.genomichealth.com/PasswordReset.aspx"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image" Target="media/image96.png"/><Relationship Id="rId141" Type="http://schemas.openxmlformats.org/officeDocument/2006/relationships/hyperlink" Target="https://online.genomichealth.com/Help-HowToOrder.aspx" TargetMode="External"/><Relationship Id="rId146" Type="http://schemas.openxmlformats.org/officeDocument/2006/relationships/hyperlink" Target="https://online.genomichealth.com/Help-HowToOrder.aspx" TargetMode="External"/><Relationship Id="rId167" Type="http://schemas.openxmlformats.org/officeDocument/2006/relationships/hyperlink" Target="https://online.genomichealth.com/Help-HowToSubmitSpecimen.aspx" TargetMode="External"/><Relationship Id="rId188" Type="http://schemas.openxmlformats.org/officeDocument/2006/relationships/hyperlink" Target="mailto:privacy@genomichealth.com" TargetMode="External"/><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online.genomichealth.com/Help-HowToOrder.aspx" TargetMode="External"/><Relationship Id="rId183" Type="http://schemas.openxmlformats.org/officeDocument/2006/relationships/hyperlink" Target="http://www.ftc.gov/spam" TargetMode="External"/><Relationship Id="rId2" Type="http://schemas.openxmlformats.org/officeDocument/2006/relationships/customXml" Target="../customXml/item2.xml"/><Relationship Id="rId29" Type="http://schemas.openxmlformats.org/officeDocument/2006/relationships/hyperlink" Target="http://www.oncotypedx.com" TargetMode="External"/><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s://online.genomichealth.com/ContactUs.aspx" TargetMode="External"/><Relationship Id="rId136" Type="http://schemas.openxmlformats.org/officeDocument/2006/relationships/hyperlink" Target="http://media.genomichealth.com/multimedia/Placing_An_Order_training/Placing_An_Order_training.htm" TargetMode="External"/><Relationship Id="rId157" Type="http://schemas.openxmlformats.org/officeDocument/2006/relationships/image" Target="media/image103.png"/><Relationship Id="rId178" Type="http://schemas.openxmlformats.org/officeDocument/2006/relationships/image" Target="media/image108.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online.genomichealth.com/Help-HowToOrder.aspx" TargetMode="External"/><Relationship Id="rId173" Type="http://schemas.openxmlformats.org/officeDocument/2006/relationships/hyperlink" Target="https://online.genomichealth.com/pdfs/Pathology%20Guidelines_Unstained.pdf" TargetMode="External"/><Relationship Id="rId19" Type="http://schemas.openxmlformats.org/officeDocument/2006/relationships/footer" Target="footer4.xml"/><Relationship Id="rId14" Type="http://schemas.openxmlformats.org/officeDocument/2006/relationships/header" Target="header1.xml"/><Relationship Id="rId30" Type="http://schemas.openxmlformats.org/officeDocument/2006/relationships/hyperlink" Target="http://www.genomichealth.com" TargetMode="External"/><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online.genomichealth.com" TargetMode="External"/><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hyperlink" Target="https://online.genomichealth.com/Help-HowToOrder.aspx" TargetMode="External"/><Relationship Id="rId168" Type="http://schemas.openxmlformats.org/officeDocument/2006/relationships/image" Target="media/image105.png"/><Relationship Id="rId8" Type="http://schemas.microsoft.com/office/2007/relationships/stylesWithEffects" Target="stylesWithEffect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onlinedev003.test/Help-HowToOrder.aspx" TargetMode="External"/><Relationship Id="rId142" Type="http://schemas.openxmlformats.org/officeDocument/2006/relationships/hyperlink" Target="https://online.genomichealth.com/Help-HowToOrder.aspx" TargetMode="External"/><Relationship Id="rId163" Type="http://schemas.openxmlformats.org/officeDocument/2006/relationships/hyperlink" Target="https://online.genomichealth.com/Help-HowToSubmitSpecimen.aspx" TargetMode="External"/><Relationship Id="rId184" Type="http://schemas.openxmlformats.org/officeDocument/2006/relationships/hyperlink" Target="mailto:privacy@genomichealth.com" TargetMode="External"/><Relationship Id="rId189"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yperlink" Target="https://online.genomichealth.com" TargetMode="External"/><Relationship Id="rId67" Type="http://schemas.openxmlformats.org/officeDocument/2006/relationships/image" Target="media/image43.png"/><Relationship Id="rId116" Type="http://schemas.openxmlformats.org/officeDocument/2006/relationships/image" Target="media/image90.png"/><Relationship Id="rId137" Type="http://schemas.openxmlformats.org/officeDocument/2006/relationships/image" Target="media/image102.png"/><Relationship Id="rId158" Type="http://schemas.openxmlformats.org/officeDocument/2006/relationships/hyperlink" Target="https://online.genomichealth.com/pdfs/Node%20Positive%20SAMPLE.pdf" TargetMode="External"/><Relationship Id="rId20" Type="http://schemas.openxmlformats.org/officeDocument/2006/relationships/image" Target="media/image2.png"/><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hyperlink" Target="https://online.genomichealth.com/Account.aspx" TargetMode="External"/><Relationship Id="rId153" Type="http://schemas.openxmlformats.org/officeDocument/2006/relationships/hyperlink" Target="https://online.genomichealth.com/Help-HowToOrder.as" TargetMode="External"/><Relationship Id="rId174" Type="http://schemas.openxmlformats.org/officeDocument/2006/relationships/hyperlink" Target="https://online.genomichealth.com/Help-HowToSubmitSpecimen.aspx" TargetMode="External"/><Relationship Id="rId179" Type="http://schemas.openxmlformats.org/officeDocument/2006/relationships/image" Target="media/image109.png"/><Relationship Id="rId190" Type="http://schemas.openxmlformats.org/officeDocument/2006/relationships/image" Target="media/image111.wmf"/><Relationship Id="rId15" Type="http://schemas.openxmlformats.org/officeDocument/2006/relationships/footer" Target="footer1.xml"/><Relationship Id="rId36" Type="http://schemas.openxmlformats.org/officeDocument/2006/relationships/image" Target="media/image15.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webSettings" Target="webSettings.xml"/><Relationship Id="rId31" Type="http://schemas.openxmlformats.org/officeDocument/2006/relationships/image" Target="media/image10.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mailto:portal@genomichealth.com" TargetMode="External"/><Relationship Id="rId101" Type="http://schemas.openxmlformats.org/officeDocument/2006/relationships/image" Target="media/image75.png"/><Relationship Id="rId122" Type="http://schemas.openxmlformats.org/officeDocument/2006/relationships/hyperlink" Target="https://online.genomichealth.com/Help-HowToSubmitSpecimen.aspx" TargetMode="External"/><Relationship Id="rId143" Type="http://schemas.openxmlformats.org/officeDocument/2006/relationships/hyperlink" Target="https://online.genomichealth.com/Help-HowToOrder.aspx" TargetMode="External"/><Relationship Id="rId148" Type="http://schemas.openxmlformats.org/officeDocument/2006/relationships/hyperlink" Target="https://online.genomichealth.com/Help-HowToOrder.aspx" TargetMode="External"/><Relationship Id="rId164" Type="http://schemas.openxmlformats.org/officeDocument/2006/relationships/hyperlink" Target="https://online.genomichealth.com/Help-HowToSubmitSpecimen.aspx" TargetMode="External"/><Relationship Id="rId169" Type="http://schemas.openxmlformats.org/officeDocument/2006/relationships/image" Target="media/image106.emf"/><Relationship Id="rId185" Type="http://schemas.openxmlformats.org/officeDocument/2006/relationships/hyperlink" Target="http://www.genomichealth.com/FooterPages/PrivacyNotice.aspx?Source=online" TargetMode="External"/><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hyperlink" Target="http://www.genomichealth.com/FooterPages/PrivacyNotice.aspx?Source=online" TargetMode="External"/><Relationship Id="rId26"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dutta\Desktop\ERQualification%20requirements%2002%2005%2009.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SOP Operations" ma:contentTypeID="0x01010055F78389343ACC419213C0605605AF240E00F120D7C195EF2F4A83465D4F32451285" ma:contentTypeVersion="29" ma:contentTypeDescription="" ma:contentTypeScope="" ma:versionID="eed32e0400bf62ba5eac85a7e474d3ef">
  <xsd:schema xmlns:xsd="http://www.w3.org/2001/XMLSchema" xmlns:xs="http://www.w3.org/2001/XMLSchema" xmlns:p="http://schemas.microsoft.com/office/2006/metadata/properties" xmlns:ns1="http://schemas.microsoft.com/sharepoint/v3" xmlns:ns2="4734bcf1-2c3c-4bde-8aae-5f82de7aab25" xmlns:ns3="efb01353-d974-437c-95b9-b7b75b57c4ca" targetNamespace="http://schemas.microsoft.com/office/2006/metadata/properties" ma:root="true" ma:fieldsID="900d23e823d85b112ac7b05047e85cd6" ns1:_="" ns2:_="" ns3:_="">
    <xsd:import namespace="http://schemas.microsoft.com/sharepoint/v3"/>
    <xsd:import namespace="4734bcf1-2c3c-4bde-8aae-5f82de7aab25"/>
    <xsd:import namespace="efb01353-d974-437c-95b9-b7b75b57c4ca"/>
    <xsd:element name="properties">
      <xsd:complexType>
        <xsd:sequence>
          <xsd:element name="documentManagement">
            <xsd:complexType>
              <xsd:all>
                <xsd:element ref="ns2:Version_x0020_Number"/>
                <xsd:element ref="ns3:ol_Department"/>
                <xsd:element ref="ns1:ReportOwner" minOccurs="0"/>
                <xsd:element ref="ns2:Document_x0020_Number"/>
                <xsd:element ref="ns2:Operations_x0020_Document_x0020_Category" minOccurs="0"/>
                <xsd:element ref="ns2:Effective_x0020_Date"/>
                <xsd:element ref="ns2:User_x0020_Comments"/>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eportOwner" ma:index="10" nillable="true" ma:displayName="Owner" ma:description="Owner of this document" ma:list="UserInfo" ma:internalName="ReportOwne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734bcf1-2c3c-4bde-8aae-5f82de7aab25" elementFormDefault="qualified">
    <xsd:import namespace="http://schemas.microsoft.com/office/2006/documentManagement/types"/>
    <xsd:import namespace="http://schemas.microsoft.com/office/infopath/2007/PartnerControls"/>
    <xsd:element name="Version_x0020_Number" ma:index="8" ma:displayName="Version Number" ma:decimals="1" ma:default="" ma:internalName="Version_x0020_Number" ma:readOnly="false" ma:percentage="FALSE">
      <xsd:simpleType>
        <xsd:restriction base="dms:Number"/>
      </xsd:simpleType>
    </xsd:element>
    <xsd:element name="Document_x0020_Number" ma:index="11" ma:displayName="Document Number" ma:internalName="Document_x0020_Number" ma:readOnly="false">
      <xsd:simpleType>
        <xsd:restriction base="dms:Text">
          <xsd:maxLength value="255"/>
        </xsd:restriction>
      </xsd:simpleType>
    </xsd:element>
    <xsd:element name="Operations_x0020_Document_x0020_Category" ma:index="12" nillable="true" ma:displayName="Operations Document Category" ma:default="" ma:format="Dropdown" ma:internalName="Operations_x0020_Document_x0020_Category">
      <xsd:simpleType>
        <xsd:restriction base="dms:Choice">
          <xsd:enumeration value="BS_Biostatistics"/>
          <xsd:enumeration value="DM_Data Management"/>
          <xsd:enumeration value="EQ_Equipment"/>
          <xsd:enumeration value="FI_Finance"/>
          <xsd:enumeration value="HP_Histopathology"/>
          <xsd:enumeration value="IT_Information Technology"/>
          <xsd:enumeration value="MM_Materials Management"/>
          <xsd:enumeration value="PA_Pre and Post Analytical"/>
          <xsd:enumeration value="PQ_Production and Quality Control"/>
          <xsd:enumeration value="QA_Quality Assurance"/>
          <xsd:enumeration value="SF_Safety and Facilities"/>
        </xsd:restriction>
      </xsd:simpleType>
    </xsd:element>
    <xsd:element name="Effective_x0020_Date" ma:index="13" ma:displayName="Effective Date" ma:format="DateTime" ma:internalName="Effective_x0020_Date" ma:readOnly="false">
      <xsd:simpleType>
        <xsd:restriction base="dms:DateTime"/>
      </xsd:simpleType>
    </xsd:element>
    <xsd:element name="User_x0020_Comments" ma:index="14" ma:displayName="User Comments" ma:internalName="User_x0020_Comme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fb01353-d974-437c-95b9-b7b75b57c4ca" elementFormDefault="qualified">
    <xsd:import namespace="http://schemas.microsoft.com/office/2006/documentManagement/types"/>
    <xsd:import namespace="http://schemas.microsoft.com/office/infopath/2007/PartnerControls"/>
    <xsd:element name="ol_Department" ma:index="9" ma:displayName="Department" ma:internalName="ol_Department" ma:readOnly="fals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Effective_x0020_Date xmlns="4734bcf1-2c3c-4bde-8aae-5f82de7aab25">2011-07-31T00:00:00-07:00</Effective_x0020_Date>
    <Operations_x0020_Document_x0020_Category xmlns="4734bcf1-2c3c-4bde-8aae-5f82de7aab25">PA_Pre and Post Analytical</Operations_x0020_Document_x0020_Category>
    <ol_Department xmlns="efb01353-d974-437c-95b9-b7b75b57c4ca">Clinical Laboratory</ol_Department>
    <User_x0020_Comments xmlns="4734bcf1-2c3c-4bde-8aae-5f82de7aab25">RFA version.  15-Jul-2011  RC</User_x0020_Comments>
    <Document_x0020_Number xmlns="4734bcf1-2c3c-4bde-8aae-5f82de7aab25">BRS-OP-PA-05-003</Document_x0020_Number>
    <ReportOwner xmlns="http://schemas.microsoft.com/sharepoint/v3">
      <UserInfo>
        <DisplayName>Stephen Adams</DisplayName>
        <AccountId>314</AccountId>
        <AccountType/>
      </UserInfo>
    </ReportOwner>
    <Version_x0020_Number xmlns="4734bcf1-2c3c-4bde-8aae-5f82de7aab25">4</Version_x0020_Number>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6D894-A780-4E7B-AB40-53556584AC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734bcf1-2c3c-4bde-8aae-5f82de7aab25"/>
    <ds:schemaRef ds:uri="efb01353-d974-437c-95b9-b7b75b57c4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4AA8FD-04D3-4768-83D7-7D997A76B81D}">
  <ds:schemaRefs>
    <ds:schemaRef ds:uri="http://schemas.microsoft.com/office/2006/metadata/properties"/>
    <ds:schemaRef ds:uri="4734bcf1-2c3c-4bde-8aae-5f82de7aab25"/>
    <ds:schemaRef ds:uri="efb01353-d974-437c-95b9-b7b75b57c4ca"/>
    <ds:schemaRef ds:uri="http://schemas.microsoft.com/sharepoint/v3"/>
  </ds:schemaRefs>
</ds:datastoreItem>
</file>

<file path=customXml/itemProps3.xml><?xml version="1.0" encoding="utf-8"?>
<ds:datastoreItem xmlns:ds="http://schemas.openxmlformats.org/officeDocument/2006/customXml" ds:itemID="{0D90869C-2418-4A39-BD06-3D8A4EF07C37}">
  <ds:schemaRefs>
    <ds:schemaRef ds:uri="http://schemas.microsoft.com/sharepoint/v3/contenttype/forms"/>
  </ds:schemaRefs>
</ds:datastoreItem>
</file>

<file path=customXml/itemProps4.xml><?xml version="1.0" encoding="utf-8"?>
<ds:datastoreItem xmlns:ds="http://schemas.openxmlformats.org/officeDocument/2006/customXml" ds:itemID="{2D779D9A-028A-4FBF-8DD1-48DBB68BF32E}">
  <ds:schemaRefs>
    <ds:schemaRef ds:uri="http://schemas.openxmlformats.org/officeDocument/2006/bibliography"/>
  </ds:schemaRefs>
</ds:datastoreItem>
</file>

<file path=customXml/itemProps5.xml><?xml version="1.0" encoding="utf-8"?>
<ds:datastoreItem xmlns:ds="http://schemas.openxmlformats.org/officeDocument/2006/customXml" ds:itemID="{4181AEEA-A9D7-4025-93EF-E2516B78C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ERQualification requirements 02 05 09.dot</Template>
  <TotalTime>114</TotalTime>
  <Pages>94</Pages>
  <Words>17012</Words>
  <Characters>112715</Characters>
  <Application>Microsoft Office Word</Application>
  <DocSecurity>0</DocSecurity>
  <Lines>939</Lines>
  <Paragraphs>258</Paragraphs>
  <ScaleCrop>false</ScaleCrop>
  <HeadingPairs>
    <vt:vector size="2" baseType="variant">
      <vt:variant>
        <vt:lpstr>Title</vt:lpstr>
      </vt:variant>
      <vt:variant>
        <vt:i4>1</vt:i4>
      </vt:variant>
    </vt:vector>
  </HeadingPairs>
  <TitlesOfParts>
    <vt:vector size="1" baseType="lpstr">
      <vt:lpstr>Business Requirement Specifications for Domestic Portal &amp; Online Ordering</vt:lpstr>
    </vt:vector>
  </TitlesOfParts>
  <Company>Genomic Health Inc.</Company>
  <LinksUpToDate>false</LinksUpToDate>
  <CharactersWithSpaces>129469</CharactersWithSpaces>
  <SharedDoc>false</SharedDoc>
  <HLinks>
    <vt:vector size="324" baseType="variant">
      <vt:variant>
        <vt:i4>720946</vt:i4>
      </vt:variant>
      <vt:variant>
        <vt:i4>282</vt:i4>
      </vt:variant>
      <vt:variant>
        <vt:i4>0</vt:i4>
      </vt:variant>
      <vt:variant>
        <vt:i4>5</vt:i4>
      </vt:variant>
      <vt:variant>
        <vt:lpwstr>mailto:privacy@genomichealth.com</vt:lpwstr>
      </vt:variant>
      <vt:variant>
        <vt:lpwstr/>
      </vt:variant>
      <vt:variant>
        <vt:i4>2949178</vt:i4>
      </vt:variant>
      <vt:variant>
        <vt:i4>279</vt:i4>
      </vt:variant>
      <vt:variant>
        <vt:i4>0</vt:i4>
      </vt:variant>
      <vt:variant>
        <vt:i4>5</vt:i4>
      </vt:variant>
      <vt:variant>
        <vt:lpwstr>http://www.ftc.gov/spam</vt:lpwstr>
      </vt:variant>
      <vt:variant>
        <vt:lpwstr/>
      </vt:variant>
      <vt:variant>
        <vt:i4>1900603</vt:i4>
      </vt:variant>
      <vt:variant>
        <vt:i4>276</vt:i4>
      </vt:variant>
      <vt:variant>
        <vt:i4>0</vt:i4>
      </vt:variant>
      <vt:variant>
        <vt:i4>5</vt:i4>
      </vt:variant>
      <vt:variant>
        <vt:lpwstr>mailto:customerservice@genomichealth.com</vt:lpwstr>
      </vt:variant>
      <vt:variant>
        <vt:lpwstr/>
      </vt:variant>
      <vt:variant>
        <vt:i4>1179654</vt:i4>
      </vt:variant>
      <vt:variant>
        <vt:i4>273</vt:i4>
      </vt:variant>
      <vt:variant>
        <vt:i4>0</vt:i4>
      </vt:variant>
      <vt:variant>
        <vt:i4>5</vt:i4>
      </vt:variant>
      <vt:variant>
        <vt:lpwstr>http://www.genomichealth.com/FooterPages/PrivacyNotice.aspx?Source=online</vt:lpwstr>
      </vt:variant>
      <vt:variant>
        <vt:lpwstr/>
      </vt:variant>
      <vt:variant>
        <vt:i4>720946</vt:i4>
      </vt:variant>
      <vt:variant>
        <vt:i4>270</vt:i4>
      </vt:variant>
      <vt:variant>
        <vt:i4>0</vt:i4>
      </vt:variant>
      <vt:variant>
        <vt:i4>5</vt:i4>
      </vt:variant>
      <vt:variant>
        <vt:lpwstr>mailto:privacy@genomichealth.com</vt:lpwstr>
      </vt:variant>
      <vt:variant>
        <vt:lpwstr/>
      </vt:variant>
      <vt:variant>
        <vt:i4>2949178</vt:i4>
      </vt:variant>
      <vt:variant>
        <vt:i4>267</vt:i4>
      </vt:variant>
      <vt:variant>
        <vt:i4>0</vt:i4>
      </vt:variant>
      <vt:variant>
        <vt:i4>5</vt:i4>
      </vt:variant>
      <vt:variant>
        <vt:lpwstr>http://www.ftc.gov/spam</vt:lpwstr>
      </vt:variant>
      <vt:variant>
        <vt:lpwstr/>
      </vt:variant>
      <vt:variant>
        <vt:i4>1900603</vt:i4>
      </vt:variant>
      <vt:variant>
        <vt:i4>264</vt:i4>
      </vt:variant>
      <vt:variant>
        <vt:i4>0</vt:i4>
      </vt:variant>
      <vt:variant>
        <vt:i4>5</vt:i4>
      </vt:variant>
      <vt:variant>
        <vt:lpwstr>mailto:customerservice@genomichealth.com</vt:lpwstr>
      </vt:variant>
      <vt:variant>
        <vt:lpwstr/>
      </vt:variant>
      <vt:variant>
        <vt:i4>5636184</vt:i4>
      </vt:variant>
      <vt:variant>
        <vt:i4>261</vt:i4>
      </vt:variant>
      <vt:variant>
        <vt:i4>0</vt:i4>
      </vt:variant>
      <vt:variant>
        <vt:i4>5</vt:i4>
      </vt:variant>
      <vt:variant>
        <vt:lpwstr>http://www.genomichealth.com/FooterPages/PrivacyStatement.aspx?Source=online</vt:lpwstr>
      </vt:variant>
      <vt:variant>
        <vt:lpwstr/>
      </vt:variant>
      <vt:variant>
        <vt:i4>1179654</vt:i4>
      </vt:variant>
      <vt:variant>
        <vt:i4>258</vt:i4>
      </vt:variant>
      <vt:variant>
        <vt:i4>0</vt:i4>
      </vt:variant>
      <vt:variant>
        <vt:i4>5</vt:i4>
      </vt:variant>
      <vt:variant>
        <vt:lpwstr>http://www.genomichealth.com/FooterPages/PrivacyNotice.aspx?Source=online</vt:lpwstr>
      </vt:variant>
      <vt:variant>
        <vt:lpwstr/>
      </vt:variant>
      <vt:variant>
        <vt:i4>7274570</vt:i4>
      </vt:variant>
      <vt:variant>
        <vt:i4>255</vt:i4>
      </vt:variant>
      <vt:variant>
        <vt:i4>0</vt:i4>
      </vt:variant>
      <vt:variant>
        <vt:i4>5</vt:i4>
      </vt:variant>
      <vt:variant>
        <vt:lpwstr>mailto:international@genomichealth.com</vt:lpwstr>
      </vt:variant>
      <vt:variant>
        <vt:lpwstr/>
      </vt:variant>
      <vt:variant>
        <vt:i4>1900603</vt:i4>
      </vt:variant>
      <vt:variant>
        <vt:i4>252</vt:i4>
      </vt:variant>
      <vt:variant>
        <vt:i4>0</vt:i4>
      </vt:variant>
      <vt:variant>
        <vt:i4>5</vt:i4>
      </vt:variant>
      <vt:variant>
        <vt:lpwstr>mailto:customerservice@genomichealth.com</vt:lpwstr>
      </vt:variant>
      <vt:variant>
        <vt:lpwstr/>
      </vt:variant>
      <vt:variant>
        <vt:i4>7209083</vt:i4>
      </vt:variant>
      <vt:variant>
        <vt:i4>249</vt:i4>
      </vt:variant>
      <vt:variant>
        <vt:i4>0</vt:i4>
      </vt:variant>
      <vt:variant>
        <vt:i4>5</vt:i4>
      </vt:variant>
      <vt:variant>
        <vt:lpwstr>https://online.genomichealth.com/Help-HowToSubmitSpecimen.aspx</vt:lpwstr>
      </vt:variant>
      <vt:variant>
        <vt:lpwstr/>
      </vt:variant>
      <vt:variant>
        <vt:i4>6684740</vt:i4>
      </vt:variant>
      <vt:variant>
        <vt:i4>246</vt:i4>
      </vt:variant>
      <vt:variant>
        <vt:i4>0</vt:i4>
      </vt:variant>
      <vt:variant>
        <vt:i4>5</vt:i4>
      </vt:variant>
      <vt:variant>
        <vt:lpwstr>mailto:germansupport@genomichealth.com</vt:lpwstr>
      </vt:variant>
      <vt:variant>
        <vt:lpwstr/>
      </vt:variant>
      <vt:variant>
        <vt:i4>4259932</vt:i4>
      </vt:variant>
      <vt:variant>
        <vt:i4>243</vt:i4>
      </vt:variant>
      <vt:variant>
        <vt:i4>0</vt:i4>
      </vt:variant>
      <vt:variant>
        <vt:i4>5</vt:i4>
      </vt:variant>
      <vt:variant>
        <vt:lpwstr>https://online.genomichealth.com/Help-HowToOrder.aspx</vt:lpwstr>
      </vt:variant>
      <vt:variant>
        <vt:lpwstr/>
      </vt:variant>
      <vt:variant>
        <vt:i4>7274570</vt:i4>
      </vt:variant>
      <vt:variant>
        <vt:i4>237</vt:i4>
      </vt:variant>
      <vt:variant>
        <vt:i4>0</vt:i4>
      </vt:variant>
      <vt:variant>
        <vt:i4>5</vt:i4>
      </vt:variant>
      <vt:variant>
        <vt:lpwstr>mailto:international@genomichealth.com</vt:lpwstr>
      </vt:variant>
      <vt:variant>
        <vt:lpwstr/>
      </vt:variant>
      <vt:variant>
        <vt:i4>4259948</vt:i4>
      </vt:variant>
      <vt:variant>
        <vt:i4>234</vt:i4>
      </vt:variant>
      <vt:variant>
        <vt:i4>0</vt:i4>
      </vt:variant>
      <vt:variant>
        <vt:i4>5</vt:i4>
      </vt:variant>
      <vt:variant>
        <vt:lpwstr>https://online.genomichealth.com/Help-HowToOrder.aspx</vt:lpwstr>
      </vt:variant>
      <vt:variant>
        <vt:lpwstr>0</vt:lpwstr>
      </vt:variant>
      <vt:variant>
        <vt:i4>4391025</vt:i4>
      </vt:variant>
      <vt:variant>
        <vt:i4>231</vt:i4>
      </vt:variant>
      <vt:variant>
        <vt:i4>0</vt:i4>
      </vt:variant>
      <vt:variant>
        <vt:i4>5</vt:i4>
      </vt:variant>
      <vt:variant>
        <vt:lpwstr>https://online.genomichealth.com/pdfs/Commercial_Invoice.doc</vt:lpwstr>
      </vt:variant>
      <vt:variant>
        <vt:lpwstr/>
      </vt:variant>
      <vt:variant>
        <vt:i4>7012476</vt:i4>
      </vt:variant>
      <vt:variant>
        <vt:i4>227</vt:i4>
      </vt:variant>
      <vt:variant>
        <vt:i4>0</vt:i4>
      </vt:variant>
      <vt:variant>
        <vt:i4>5</vt:i4>
      </vt:variant>
      <vt:variant>
        <vt:lpwstr>https://online.genomichealth.com/pdfs/Node Positive SAMPLE.pdf</vt:lpwstr>
      </vt:variant>
      <vt:variant>
        <vt:lpwstr/>
      </vt:variant>
      <vt:variant>
        <vt:i4>7012476</vt:i4>
      </vt:variant>
      <vt:variant>
        <vt:i4>225</vt:i4>
      </vt:variant>
      <vt:variant>
        <vt:i4>0</vt:i4>
      </vt:variant>
      <vt:variant>
        <vt:i4>5</vt:i4>
      </vt:variant>
      <vt:variant>
        <vt:lpwstr>https://online.genomichealth.com/pdfs/Node Positive SAMPLE.pdf</vt:lpwstr>
      </vt:variant>
      <vt:variant>
        <vt:lpwstr/>
      </vt:variant>
      <vt:variant>
        <vt:i4>6357118</vt:i4>
      </vt:variant>
      <vt:variant>
        <vt:i4>221</vt:i4>
      </vt:variant>
      <vt:variant>
        <vt:i4>0</vt:i4>
      </vt:variant>
      <vt:variant>
        <vt:i4>5</vt:i4>
      </vt:variant>
      <vt:variant>
        <vt:lpwstr>https://online.genomichealth.com/pdfs/Node Negative SAMPLE.pdf</vt:lpwstr>
      </vt:variant>
      <vt:variant>
        <vt:lpwstr/>
      </vt:variant>
      <vt:variant>
        <vt:i4>6357118</vt:i4>
      </vt:variant>
      <vt:variant>
        <vt:i4>219</vt:i4>
      </vt:variant>
      <vt:variant>
        <vt:i4>0</vt:i4>
      </vt:variant>
      <vt:variant>
        <vt:i4>5</vt:i4>
      </vt:variant>
      <vt:variant>
        <vt:lpwstr>https://online.genomichealth.com/pdfs/Node Negative SAMPLE.pdf</vt:lpwstr>
      </vt:variant>
      <vt:variant>
        <vt:lpwstr/>
      </vt:variant>
      <vt:variant>
        <vt:i4>4653062</vt:i4>
      </vt:variant>
      <vt:variant>
        <vt:i4>216</vt:i4>
      </vt:variant>
      <vt:variant>
        <vt:i4>0</vt:i4>
      </vt:variant>
      <vt:variant>
        <vt:i4>5</vt:i4>
      </vt:variant>
      <vt:variant>
        <vt:lpwstr>https://online.genomichealth.com/Orders.aspx</vt:lpwstr>
      </vt:variant>
      <vt:variant>
        <vt:lpwstr/>
      </vt:variant>
      <vt:variant>
        <vt:i4>4259932</vt:i4>
      </vt:variant>
      <vt:variant>
        <vt:i4>213</vt:i4>
      </vt:variant>
      <vt:variant>
        <vt:i4>0</vt:i4>
      </vt:variant>
      <vt:variant>
        <vt:i4>5</vt:i4>
      </vt:variant>
      <vt:variant>
        <vt:lpwstr>https://online.genomichealth.com/Help-HowToOrder.aspx</vt:lpwstr>
      </vt:variant>
      <vt:variant>
        <vt:lpwstr/>
      </vt:variant>
      <vt:variant>
        <vt:i4>1900603</vt:i4>
      </vt:variant>
      <vt:variant>
        <vt:i4>210</vt:i4>
      </vt:variant>
      <vt:variant>
        <vt:i4>0</vt:i4>
      </vt:variant>
      <vt:variant>
        <vt:i4>5</vt:i4>
      </vt:variant>
      <vt:variant>
        <vt:lpwstr>mailto:customerservice@genomichealth.com</vt:lpwstr>
      </vt:variant>
      <vt:variant>
        <vt:lpwstr/>
      </vt:variant>
      <vt:variant>
        <vt:i4>4259932</vt:i4>
      </vt:variant>
      <vt:variant>
        <vt:i4>207</vt:i4>
      </vt:variant>
      <vt:variant>
        <vt:i4>0</vt:i4>
      </vt:variant>
      <vt:variant>
        <vt:i4>5</vt:i4>
      </vt:variant>
      <vt:variant>
        <vt:lpwstr>https://online.genomichealth.com/Help-HowToOrder.aspx</vt:lpwstr>
      </vt:variant>
      <vt:variant>
        <vt:lpwstr/>
      </vt:variant>
      <vt:variant>
        <vt:i4>1900603</vt:i4>
      </vt:variant>
      <vt:variant>
        <vt:i4>204</vt:i4>
      </vt:variant>
      <vt:variant>
        <vt:i4>0</vt:i4>
      </vt:variant>
      <vt:variant>
        <vt:i4>5</vt:i4>
      </vt:variant>
      <vt:variant>
        <vt:lpwstr>mailto:customerservice@genomichealth.com</vt:lpwstr>
      </vt:variant>
      <vt:variant>
        <vt:lpwstr/>
      </vt:variant>
      <vt:variant>
        <vt:i4>4259932</vt:i4>
      </vt:variant>
      <vt:variant>
        <vt:i4>201</vt:i4>
      </vt:variant>
      <vt:variant>
        <vt:i4>0</vt:i4>
      </vt:variant>
      <vt:variant>
        <vt:i4>5</vt:i4>
      </vt:variant>
      <vt:variant>
        <vt:lpwstr>https://online.genomichealth.com/Help-HowToOrder.aspx</vt:lpwstr>
      </vt:variant>
      <vt:variant>
        <vt:lpwstr/>
      </vt:variant>
      <vt:variant>
        <vt:i4>4259932</vt:i4>
      </vt:variant>
      <vt:variant>
        <vt:i4>198</vt:i4>
      </vt:variant>
      <vt:variant>
        <vt:i4>0</vt:i4>
      </vt:variant>
      <vt:variant>
        <vt:i4>5</vt:i4>
      </vt:variant>
      <vt:variant>
        <vt:lpwstr>https://online.genomichealth.com/Help-HowToOrder.aspx</vt:lpwstr>
      </vt:variant>
      <vt:variant>
        <vt:lpwstr/>
      </vt:variant>
      <vt:variant>
        <vt:i4>7209033</vt:i4>
      </vt:variant>
      <vt:variant>
        <vt:i4>189</vt:i4>
      </vt:variant>
      <vt:variant>
        <vt:i4>0</vt:i4>
      </vt:variant>
      <vt:variant>
        <vt:i4>5</vt:i4>
      </vt:variant>
      <vt:variant>
        <vt:lpwstr>https://online.genomichealth.com/Help-HowToSubmitSpecimen.aspx</vt:lpwstr>
      </vt:variant>
      <vt:variant>
        <vt:lpwstr>2</vt:lpwstr>
      </vt:variant>
      <vt:variant>
        <vt:i4>4259932</vt:i4>
      </vt:variant>
      <vt:variant>
        <vt:i4>186</vt:i4>
      </vt:variant>
      <vt:variant>
        <vt:i4>0</vt:i4>
      </vt:variant>
      <vt:variant>
        <vt:i4>5</vt:i4>
      </vt:variant>
      <vt:variant>
        <vt:lpwstr>https://online.genomichealth.com/Help-HowToOrder.aspx</vt:lpwstr>
      </vt:variant>
      <vt:variant>
        <vt:lpwstr/>
      </vt:variant>
      <vt:variant>
        <vt:i4>1900603</vt:i4>
      </vt:variant>
      <vt:variant>
        <vt:i4>183</vt:i4>
      </vt:variant>
      <vt:variant>
        <vt:i4>0</vt:i4>
      </vt:variant>
      <vt:variant>
        <vt:i4>5</vt:i4>
      </vt:variant>
      <vt:variant>
        <vt:lpwstr>mailto:customerservice@genomichealth.com</vt:lpwstr>
      </vt:variant>
      <vt:variant>
        <vt:lpwstr/>
      </vt:variant>
      <vt:variant>
        <vt:i4>4259932</vt:i4>
      </vt:variant>
      <vt:variant>
        <vt:i4>180</vt:i4>
      </vt:variant>
      <vt:variant>
        <vt:i4>0</vt:i4>
      </vt:variant>
      <vt:variant>
        <vt:i4>5</vt:i4>
      </vt:variant>
      <vt:variant>
        <vt:lpwstr>https://online.genomichealth.com/Help-HowToOrder.aspx</vt:lpwstr>
      </vt:variant>
      <vt:variant>
        <vt:lpwstr/>
      </vt:variant>
      <vt:variant>
        <vt:i4>4259932</vt:i4>
      </vt:variant>
      <vt:variant>
        <vt:i4>177</vt:i4>
      </vt:variant>
      <vt:variant>
        <vt:i4>0</vt:i4>
      </vt:variant>
      <vt:variant>
        <vt:i4>5</vt:i4>
      </vt:variant>
      <vt:variant>
        <vt:lpwstr>https://online.genomichealth.com/Help-HowToOrder.aspx</vt:lpwstr>
      </vt:variant>
      <vt:variant>
        <vt:lpwstr/>
      </vt:variant>
      <vt:variant>
        <vt:i4>7405677</vt:i4>
      </vt:variant>
      <vt:variant>
        <vt:i4>174</vt:i4>
      </vt:variant>
      <vt:variant>
        <vt:i4>0</vt:i4>
      </vt:variant>
      <vt:variant>
        <vt:i4>5</vt:i4>
      </vt:variant>
      <vt:variant>
        <vt:lpwstr>https://online.genomichealth.com/Help-HowToOrder.aspx</vt:lpwstr>
      </vt:variant>
      <vt:variant>
        <vt:lpwstr>10</vt:lpwstr>
      </vt:variant>
      <vt:variant>
        <vt:i4>4259941</vt:i4>
      </vt:variant>
      <vt:variant>
        <vt:i4>171</vt:i4>
      </vt:variant>
      <vt:variant>
        <vt:i4>0</vt:i4>
      </vt:variant>
      <vt:variant>
        <vt:i4>5</vt:i4>
      </vt:variant>
      <vt:variant>
        <vt:lpwstr>https://online.genomichealth.com/Help-HowToOrder.aspx</vt:lpwstr>
      </vt:variant>
      <vt:variant>
        <vt:lpwstr>9</vt:lpwstr>
      </vt:variant>
      <vt:variant>
        <vt:i4>4259940</vt:i4>
      </vt:variant>
      <vt:variant>
        <vt:i4>168</vt:i4>
      </vt:variant>
      <vt:variant>
        <vt:i4>0</vt:i4>
      </vt:variant>
      <vt:variant>
        <vt:i4>5</vt:i4>
      </vt:variant>
      <vt:variant>
        <vt:lpwstr>https://online.genomichealth.com/Help-HowToOrder.aspx</vt:lpwstr>
      </vt:variant>
      <vt:variant>
        <vt:lpwstr>8</vt:lpwstr>
      </vt:variant>
      <vt:variant>
        <vt:i4>4259947</vt:i4>
      </vt:variant>
      <vt:variant>
        <vt:i4>165</vt:i4>
      </vt:variant>
      <vt:variant>
        <vt:i4>0</vt:i4>
      </vt:variant>
      <vt:variant>
        <vt:i4>5</vt:i4>
      </vt:variant>
      <vt:variant>
        <vt:lpwstr>https://online.genomichealth.com/Help-HowToOrder.aspx</vt:lpwstr>
      </vt:variant>
      <vt:variant>
        <vt:lpwstr>7</vt:lpwstr>
      </vt:variant>
      <vt:variant>
        <vt:i4>4259946</vt:i4>
      </vt:variant>
      <vt:variant>
        <vt:i4>162</vt:i4>
      </vt:variant>
      <vt:variant>
        <vt:i4>0</vt:i4>
      </vt:variant>
      <vt:variant>
        <vt:i4>5</vt:i4>
      </vt:variant>
      <vt:variant>
        <vt:lpwstr>https://online.genomichealth.com/Help-HowToOrder.aspx</vt:lpwstr>
      </vt:variant>
      <vt:variant>
        <vt:lpwstr>6</vt:lpwstr>
      </vt:variant>
      <vt:variant>
        <vt:i4>4259945</vt:i4>
      </vt:variant>
      <vt:variant>
        <vt:i4>159</vt:i4>
      </vt:variant>
      <vt:variant>
        <vt:i4>0</vt:i4>
      </vt:variant>
      <vt:variant>
        <vt:i4>5</vt:i4>
      </vt:variant>
      <vt:variant>
        <vt:lpwstr>https://online.genomichealth.com/Help-HowToOrder.aspx</vt:lpwstr>
      </vt:variant>
      <vt:variant>
        <vt:lpwstr>5</vt:lpwstr>
      </vt:variant>
      <vt:variant>
        <vt:i4>4259944</vt:i4>
      </vt:variant>
      <vt:variant>
        <vt:i4>156</vt:i4>
      </vt:variant>
      <vt:variant>
        <vt:i4>0</vt:i4>
      </vt:variant>
      <vt:variant>
        <vt:i4>5</vt:i4>
      </vt:variant>
      <vt:variant>
        <vt:lpwstr>https://online.genomichealth.com/Help-HowToOrder.aspx</vt:lpwstr>
      </vt:variant>
      <vt:variant>
        <vt:lpwstr>4</vt:lpwstr>
      </vt:variant>
      <vt:variant>
        <vt:i4>4259951</vt:i4>
      </vt:variant>
      <vt:variant>
        <vt:i4>153</vt:i4>
      </vt:variant>
      <vt:variant>
        <vt:i4>0</vt:i4>
      </vt:variant>
      <vt:variant>
        <vt:i4>5</vt:i4>
      </vt:variant>
      <vt:variant>
        <vt:lpwstr>https://online.genomichealth.com/Help-HowToOrder.aspx</vt:lpwstr>
      </vt:variant>
      <vt:variant>
        <vt:lpwstr>3</vt:lpwstr>
      </vt:variant>
      <vt:variant>
        <vt:i4>4259950</vt:i4>
      </vt:variant>
      <vt:variant>
        <vt:i4>150</vt:i4>
      </vt:variant>
      <vt:variant>
        <vt:i4>0</vt:i4>
      </vt:variant>
      <vt:variant>
        <vt:i4>5</vt:i4>
      </vt:variant>
      <vt:variant>
        <vt:lpwstr>https://online.genomichealth.com/Help-HowToOrder.aspx</vt:lpwstr>
      </vt:variant>
      <vt:variant>
        <vt:lpwstr>2</vt:lpwstr>
      </vt:variant>
      <vt:variant>
        <vt:i4>4259949</vt:i4>
      </vt:variant>
      <vt:variant>
        <vt:i4>147</vt:i4>
      </vt:variant>
      <vt:variant>
        <vt:i4>0</vt:i4>
      </vt:variant>
      <vt:variant>
        <vt:i4>5</vt:i4>
      </vt:variant>
      <vt:variant>
        <vt:lpwstr>https://online.genomichealth.com/Help-HowToOrder.aspx</vt:lpwstr>
      </vt:variant>
      <vt:variant>
        <vt:lpwstr>1</vt:lpwstr>
      </vt:variant>
      <vt:variant>
        <vt:i4>7536749</vt:i4>
      </vt:variant>
      <vt:variant>
        <vt:i4>144</vt:i4>
      </vt:variant>
      <vt:variant>
        <vt:i4>0</vt:i4>
      </vt:variant>
      <vt:variant>
        <vt:i4>5</vt:i4>
      </vt:variant>
      <vt:variant>
        <vt:lpwstr>https://online.genomichealth.com/Help-HowToOrder.aspx</vt:lpwstr>
      </vt:variant>
      <vt:variant>
        <vt:lpwstr>12</vt:lpwstr>
      </vt:variant>
      <vt:variant>
        <vt:i4>7340141</vt:i4>
      </vt:variant>
      <vt:variant>
        <vt:i4>141</vt:i4>
      </vt:variant>
      <vt:variant>
        <vt:i4>0</vt:i4>
      </vt:variant>
      <vt:variant>
        <vt:i4>5</vt:i4>
      </vt:variant>
      <vt:variant>
        <vt:lpwstr>https://online.genomichealth.com/Help-HowToOrder.aspx</vt:lpwstr>
      </vt:variant>
      <vt:variant>
        <vt:lpwstr>11</vt:lpwstr>
      </vt:variant>
      <vt:variant>
        <vt:i4>4259948</vt:i4>
      </vt:variant>
      <vt:variant>
        <vt:i4>138</vt:i4>
      </vt:variant>
      <vt:variant>
        <vt:i4>0</vt:i4>
      </vt:variant>
      <vt:variant>
        <vt:i4>5</vt:i4>
      </vt:variant>
      <vt:variant>
        <vt:lpwstr>https://online.genomichealth.com/Help-HowToOrder.aspx</vt:lpwstr>
      </vt:variant>
      <vt:variant>
        <vt:lpwstr>0</vt:lpwstr>
      </vt:variant>
      <vt:variant>
        <vt:i4>3932208</vt:i4>
      </vt:variant>
      <vt:variant>
        <vt:i4>135</vt:i4>
      </vt:variant>
      <vt:variant>
        <vt:i4>0</vt:i4>
      </vt:variant>
      <vt:variant>
        <vt:i4>5</vt:i4>
      </vt:variant>
      <vt:variant>
        <vt:lpwstr>http://localhost/Portal/Login.aspx</vt:lpwstr>
      </vt:variant>
      <vt:variant>
        <vt:lpwstr/>
      </vt:variant>
      <vt:variant>
        <vt:i4>1900603</vt:i4>
      </vt:variant>
      <vt:variant>
        <vt:i4>132</vt:i4>
      </vt:variant>
      <vt:variant>
        <vt:i4>0</vt:i4>
      </vt:variant>
      <vt:variant>
        <vt:i4>5</vt:i4>
      </vt:variant>
      <vt:variant>
        <vt:lpwstr>mailto:customerservice@genomichealth.com</vt:lpwstr>
      </vt:variant>
      <vt:variant>
        <vt:lpwstr/>
      </vt:variant>
      <vt:variant>
        <vt:i4>4522071</vt:i4>
      </vt:variant>
      <vt:variant>
        <vt:i4>129</vt:i4>
      </vt:variant>
      <vt:variant>
        <vt:i4>0</vt:i4>
      </vt:variant>
      <vt:variant>
        <vt:i4>5</vt:i4>
      </vt:variant>
      <vt:variant>
        <vt:lpwstr>javascript:;</vt:lpwstr>
      </vt:variant>
      <vt:variant>
        <vt:lpwstr/>
      </vt:variant>
      <vt:variant>
        <vt:i4>1900603</vt:i4>
      </vt:variant>
      <vt:variant>
        <vt:i4>126</vt:i4>
      </vt:variant>
      <vt:variant>
        <vt:i4>0</vt:i4>
      </vt:variant>
      <vt:variant>
        <vt:i4>5</vt:i4>
      </vt:variant>
      <vt:variant>
        <vt:lpwstr>mailto:customerservice@genomichealth.com</vt:lpwstr>
      </vt:variant>
      <vt:variant>
        <vt:lpwstr/>
      </vt:variant>
      <vt:variant>
        <vt:i4>4522071</vt:i4>
      </vt:variant>
      <vt:variant>
        <vt:i4>123</vt:i4>
      </vt:variant>
      <vt:variant>
        <vt:i4>0</vt:i4>
      </vt:variant>
      <vt:variant>
        <vt:i4>5</vt:i4>
      </vt:variant>
      <vt:variant>
        <vt:lpwstr>javascript:;</vt:lpwstr>
      </vt:variant>
      <vt:variant>
        <vt:lpwstr/>
      </vt:variant>
      <vt:variant>
        <vt:i4>1900603</vt:i4>
      </vt:variant>
      <vt:variant>
        <vt:i4>120</vt:i4>
      </vt:variant>
      <vt:variant>
        <vt:i4>0</vt:i4>
      </vt:variant>
      <vt:variant>
        <vt:i4>5</vt:i4>
      </vt:variant>
      <vt:variant>
        <vt:lpwstr>mailto:customerservice@genomichealth.com</vt:lpwstr>
      </vt:variant>
      <vt:variant>
        <vt:lpwstr/>
      </vt:variant>
      <vt:variant>
        <vt:i4>7405643</vt:i4>
      </vt:variant>
      <vt:variant>
        <vt:i4>117</vt:i4>
      </vt:variant>
      <vt:variant>
        <vt:i4>0</vt:i4>
      </vt:variant>
      <vt:variant>
        <vt:i4>5</vt:i4>
      </vt:variant>
      <vt:variant>
        <vt:lpwstr/>
      </vt:variant>
      <vt:variant>
        <vt:lpwstr>_Overview_and_Login</vt:lpwstr>
      </vt:variant>
      <vt:variant>
        <vt:i4>1900603</vt:i4>
      </vt:variant>
      <vt:variant>
        <vt:i4>114</vt:i4>
      </vt:variant>
      <vt:variant>
        <vt:i4>0</vt:i4>
      </vt:variant>
      <vt:variant>
        <vt:i4>5</vt:i4>
      </vt:variant>
      <vt:variant>
        <vt:lpwstr>mailto:customerservice@genomichealth.com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 Specifications for Domestic Portal &amp; Online Ordering</dc:title>
  <dc:creator>Stephen Adams</dc:creator>
  <cp:keywords>BRS-OP-PA-05-003</cp:keywords>
  <cp:lastModifiedBy>Stephen Adams</cp:lastModifiedBy>
  <cp:revision>11</cp:revision>
  <cp:lastPrinted>2011-07-15T23:22:00Z</cp:lastPrinted>
  <dcterms:created xsi:type="dcterms:W3CDTF">2011-09-30T21:07:00Z</dcterms:created>
  <dcterms:modified xsi:type="dcterms:W3CDTF">2011-10-06T22:48:00Z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127800.000000000</vt:lpwstr>
  </property>
  <property fmtid="{D5CDD505-2E9C-101B-9397-08002B2CF9AE}" pid="3" name="ContentType">
    <vt:lpwstr>SOP Operations</vt:lpwstr>
  </property>
  <property fmtid="{D5CDD505-2E9C-101B-9397-08002B2CF9AE}" pid="4" name="ContentTypeId">
    <vt:lpwstr>0x01010055F78389343ACC419213C0605605AF240E00F120D7C195EF2F4A83465D4F32451285</vt:lpwstr>
  </property>
</Properties>
</file>